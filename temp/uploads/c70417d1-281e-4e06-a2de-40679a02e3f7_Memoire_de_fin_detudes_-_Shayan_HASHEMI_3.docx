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D14D1" w14:textId="77777777" w:rsidR="00F0408B" w:rsidRPr="008F3D9F" w:rsidRDefault="00000000">
      <w:pPr>
        <w:pStyle w:val="Titre2"/>
        <w:spacing w:before="0" w:after="0"/>
        <w:rPr>
          <w:b w:val="0"/>
          <w:sz w:val="46"/>
          <w:szCs w:val="46"/>
          <w:lang w:val="fr-FR"/>
          <w:rPrChange w:id="0" w:author="Hayfa ZGAYA-BIAU" w:date="2025-06-12T18:32:00Z" w16du:dateUtc="2025-06-12T16:32:00Z">
            <w:rPr>
              <w:b w:val="0"/>
              <w:sz w:val="46"/>
              <w:szCs w:val="46"/>
            </w:rPr>
          </w:rPrChange>
        </w:rPr>
      </w:pPr>
      <w:commentRangeStart w:id="1"/>
      <w:r w:rsidRPr="008F3D9F">
        <w:rPr>
          <w:b w:val="0"/>
          <w:sz w:val="46"/>
          <w:szCs w:val="46"/>
          <w:lang w:val="fr-FR"/>
          <w:rPrChange w:id="2" w:author="Hayfa ZGAYA-BIAU" w:date="2025-06-12T18:32:00Z" w16du:dateUtc="2025-06-12T16:32:00Z">
            <w:rPr>
              <w:b w:val="0"/>
              <w:sz w:val="46"/>
              <w:szCs w:val="46"/>
            </w:rPr>
          </w:rPrChange>
        </w:rPr>
        <w:t>Université de Lille</w:t>
      </w:r>
    </w:p>
    <w:p w14:paraId="68147AA1" w14:textId="77777777" w:rsidR="00F0408B" w:rsidRPr="008F3D9F" w:rsidRDefault="00000000">
      <w:pPr>
        <w:pStyle w:val="Titre2"/>
        <w:spacing w:before="0" w:after="0"/>
        <w:rPr>
          <w:b w:val="0"/>
          <w:sz w:val="46"/>
          <w:szCs w:val="46"/>
          <w:lang w:val="fr-FR"/>
          <w:rPrChange w:id="3" w:author="Hayfa ZGAYA-BIAU" w:date="2025-06-12T18:32:00Z" w16du:dateUtc="2025-06-12T16:32:00Z">
            <w:rPr>
              <w:b w:val="0"/>
              <w:sz w:val="46"/>
              <w:szCs w:val="46"/>
            </w:rPr>
          </w:rPrChange>
        </w:rPr>
      </w:pPr>
      <w:r w:rsidRPr="008F3D9F">
        <w:rPr>
          <w:b w:val="0"/>
          <w:sz w:val="46"/>
          <w:szCs w:val="46"/>
          <w:lang w:val="fr-FR"/>
          <w:rPrChange w:id="4" w:author="Hayfa ZGAYA-BIAU" w:date="2025-06-12T18:32:00Z" w16du:dateUtc="2025-06-12T16:32:00Z">
            <w:rPr>
              <w:b w:val="0"/>
              <w:sz w:val="46"/>
              <w:szCs w:val="46"/>
            </w:rPr>
          </w:rPrChange>
        </w:rPr>
        <w:t xml:space="preserve">ILIS et </w:t>
      </w:r>
      <w:proofErr w:type="spellStart"/>
      <w:r w:rsidRPr="008F3D9F">
        <w:rPr>
          <w:b w:val="0"/>
          <w:sz w:val="46"/>
          <w:szCs w:val="46"/>
          <w:lang w:val="fr-FR"/>
          <w:rPrChange w:id="5" w:author="Hayfa ZGAYA-BIAU" w:date="2025-06-12T18:32:00Z" w16du:dateUtc="2025-06-12T16:32:00Z">
            <w:rPr>
              <w:b w:val="0"/>
              <w:sz w:val="46"/>
              <w:szCs w:val="46"/>
            </w:rPr>
          </w:rPrChange>
        </w:rPr>
        <w:t>Ecole</w:t>
      </w:r>
      <w:proofErr w:type="spellEnd"/>
      <w:r w:rsidRPr="008F3D9F">
        <w:rPr>
          <w:b w:val="0"/>
          <w:sz w:val="46"/>
          <w:szCs w:val="46"/>
          <w:lang w:val="fr-FR"/>
          <w:rPrChange w:id="6" w:author="Hayfa ZGAYA-BIAU" w:date="2025-06-12T18:32:00Z" w16du:dateUtc="2025-06-12T16:32:00Z">
            <w:rPr>
              <w:b w:val="0"/>
              <w:sz w:val="46"/>
              <w:szCs w:val="46"/>
            </w:rPr>
          </w:rPrChange>
        </w:rPr>
        <w:t xml:space="preserve"> Centrale de Lille</w:t>
      </w:r>
      <w:commentRangeEnd w:id="1"/>
      <w:r w:rsidR="006933DF" w:rsidRPr="008F3D9F">
        <w:rPr>
          <w:rStyle w:val="Marquedecommentaire"/>
          <w:rFonts w:ascii="Arial" w:eastAsia="Arial" w:hAnsi="Arial" w:cs="Arial"/>
          <w:b w:val="0"/>
          <w:lang w:val="fr-FR"/>
          <w:rPrChange w:id="7" w:author="Hayfa ZGAYA-BIAU" w:date="2025-06-12T18:32:00Z" w16du:dateUtc="2025-06-12T16:32:00Z">
            <w:rPr>
              <w:rStyle w:val="Marquedecommentaire"/>
              <w:rFonts w:ascii="Arial" w:eastAsia="Arial" w:hAnsi="Arial" w:cs="Arial"/>
              <w:b w:val="0"/>
            </w:rPr>
          </w:rPrChange>
        </w:rPr>
        <w:commentReference w:id="1"/>
      </w:r>
    </w:p>
    <w:p w14:paraId="74B1511F" w14:textId="77777777" w:rsidR="00F0408B" w:rsidRPr="008F3D9F" w:rsidRDefault="00F0408B">
      <w:pPr>
        <w:pStyle w:val="Titre2"/>
        <w:spacing w:before="0" w:after="0"/>
        <w:rPr>
          <w:sz w:val="40"/>
          <w:szCs w:val="40"/>
          <w:lang w:val="fr-FR"/>
          <w:rPrChange w:id="8" w:author="Hayfa ZGAYA-BIAU" w:date="2025-06-12T18:32:00Z" w16du:dateUtc="2025-06-12T16:32:00Z">
            <w:rPr>
              <w:sz w:val="40"/>
              <w:szCs w:val="40"/>
            </w:rPr>
          </w:rPrChange>
        </w:rPr>
      </w:pPr>
      <w:bookmarkStart w:id="9" w:name="_o0he2rwxe40z" w:colFirst="0" w:colLast="0"/>
      <w:bookmarkEnd w:id="9"/>
    </w:p>
    <w:p w14:paraId="5181FBE9" w14:textId="77777777" w:rsidR="00F0408B" w:rsidRPr="008F3D9F" w:rsidRDefault="00F0408B">
      <w:pPr>
        <w:pStyle w:val="Titre2"/>
        <w:spacing w:before="0" w:after="0"/>
        <w:jc w:val="left"/>
        <w:rPr>
          <w:sz w:val="48"/>
          <w:szCs w:val="48"/>
          <w:lang w:val="fr-FR"/>
          <w:rPrChange w:id="10" w:author="Hayfa ZGAYA-BIAU" w:date="2025-06-12T18:32:00Z" w16du:dateUtc="2025-06-12T16:32:00Z">
            <w:rPr>
              <w:sz w:val="48"/>
              <w:szCs w:val="48"/>
            </w:rPr>
          </w:rPrChange>
        </w:rPr>
      </w:pPr>
      <w:bookmarkStart w:id="11" w:name="_m6j24absd3f" w:colFirst="0" w:colLast="0"/>
      <w:bookmarkEnd w:id="11"/>
    </w:p>
    <w:p w14:paraId="02A9F7D5" w14:textId="77777777" w:rsidR="00F0408B" w:rsidRPr="008F3D9F" w:rsidRDefault="00000000">
      <w:pPr>
        <w:pStyle w:val="Titre2"/>
        <w:spacing w:before="0" w:after="0"/>
        <w:rPr>
          <w:i/>
          <w:sz w:val="44"/>
          <w:szCs w:val="44"/>
          <w:lang w:val="fr-FR"/>
          <w:rPrChange w:id="12" w:author="Hayfa ZGAYA-BIAU" w:date="2025-06-12T18:32:00Z" w16du:dateUtc="2025-06-12T16:32:00Z">
            <w:rPr>
              <w:i/>
              <w:sz w:val="44"/>
              <w:szCs w:val="44"/>
            </w:rPr>
          </w:rPrChange>
        </w:rPr>
      </w:pPr>
      <w:bookmarkStart w:id="13" w:name="_fnmefzrlgfyz" w:colFirst="0" w:colLast="0"/>
      <w:bookmarkEnd w:id="13"/>
      <w:r w:rsidRPr="008F3D9F">
        <w:rPr>
          <w:i/>
          <w:sz w:val="44"/>
          <w:szCs w:val="44"/>
          <w:lang w:val="fr-FR"/>
          <w:rPrChange w:id="14" w:author="Hayfa ZGAYA-BIAU" w:date="2025-06-12T18:32:00Z" w16du:dateUtc="2025-06-12T16:32:00Z">
            <w:rPr>
              <w:i/>
              <w:sz w:val="44"/>
              <w:szCs w:val="44"/>
            </w:rPr>
          </w:rPrChange>
        </w:rPr>
        <w:t xml:space="preserve">Architecture d'Intelligence Artificielle adaptative pour la transcription </w:t>
      </w:r>
      <w:proofErr w:type="gramStart"/>
      <w:r w:rsidRPr="008F3D9F">
        <w:rPr>
          <w:i/>
          <w:sz w:val="44"/>
          <w:szCs w:val="44"/>
          <w:lang w:val="fr-FR"/>
          <w:rPrChange w:id="15" w:author="Hayfa ZGAYA-BIAU" w:date="2025-06-12T18:32:00Z" w16du:dateUtc="2025-06-12T16:32:00Z">
            <w:rPr>
              <w:i/>
              <w:sz w:val="44"/>
              <w:szCs w:val="44"/>
            </w:rPr>
          </w:rPrChange>
        </w:rPr>
        <w:t>oculomotrice:</w:t>
      </w:r>
      <w:proofErr w:type="gramEnd"/>
      <w:r w:rsidRPr="008F3D9F">
        <w:rPr>
          <w:i/>
          <w:sz w:val="44"/>
          <w:szCs w:val="44"/>
          <w:lang w:val="fr-FR"/>
          <w:rPrChange w:id="16" w:author="Hayfa ZGAYA-BIAU" w:date="2025-06-12T18:32:00Z" w16du:dateUtc="2025-06-12T16:32:00Z">
            <w:rPr>
              <w:i/>
              <w:sz w:val="44"/>
              <w:szCs w:val="44"/>
            </w:rPr>
          </w:rPrChange>
        </w:rPr>
        <w:t xml:space="preserve"> innover dans les interfaces de communication des personnes en situation de polyhandicap physique</w:t>
      </w:r>
    </w:p>
    <w:p w14:paraId="4D956638" w14:textId="77777777" w:rsidR="00F0408B" w:rsidRPr="008F3D9F" w:rsidRDefault="00F0408B">
      <w:pPr>
        <w:pStyle w:val="Titre2"/>
        <w:spacing w:before="0" w:after="0"/>
        <w:rPr>
          <w:sz w:val="26"/>
          <w:szCs w:val="26"/>
          <w:lang w:val="fr-FR"/>
          <w:rPrChange w:id="17" w:author="Hayfa ZGAYA-BIAU" w:date="2025-06-12T18:32:00Z" w16du:dateUtc="2025-06-12T16:32:00Z">
            <w:rPr>
              <w:sz w:val="26"/>
              <w:szCs w:val="26"/>
            </w:rPr>
          </w:rPrChange>
        </w:rPr>
      </w:pPr>
    </w:p>
    <w:p w14:paraId="777F42E4" w14:textId="77777777" w:rsidR="00F0408B" w:rsidRPr="008F3D9F" w:rsidRDefault="00F0408B">
      <w:pPr>
        <w:pStyle w:val="Titre2"/>
        <w:spacing w:before="0" w:after="0"/>
        <w:rPr>
          <w:sz w:val="18"/>
          <w:szCs w:val="18"/>
          <w:lang w:val="fr-FR"/>
          <w:rPrChange w:id="18" w:author="Hayfa ZGAYA-BIAU" w:date="2025-06-12T18:32:00Z" w16du:dateUtc="2025-06-12T16:32:00Z">
            <w:rPr>
              <w:sz w:val="18"/>
              <w:szCs w:val="18"/>
            </w:rPr>
          </w:rPrChange>
        </w:rPr>
      </w:pPr>
      <w:bookmarkStart w:id="19" w:name="_2wbkl6ngf03h" w:colFirst="0" w:colLast="0"/>
      <w:bookmarkEnd w:id="19"/>
    </w:p>
    <w:p w14:paraId="68361FC9" w14:textId="77777777" w:rsidR="00F0408B" w:rsidRPr="008F3D9F" w:rsidRDefault="00F0408B">
      <w:pPr>
        <w:pStyle w:val="Titre2"/>
        <w:spacing w:before="0" w:after="0"/>
        <w:rPr>
          <w:sz w:val="18"/>
          <w:szCs w:val="18"/>
          <w:lang w:val="fr-FR"/>
          <w:rPrChange w:id="20" w:author="Hayfa ZGAYA-BIAU" w:date="2025-06-12T18:32:00Z" w16du:dateUtc="2025-06-12T16:32:00Z">
            <w:rPr>
              <w:sz w:val="18"/>
              <w:szCs w:val="18"/>
            </w:rPr>
          </w:rPrChange>
        </w:rPr>
      </w:pPr>
      <w:bookmarkStart w:id="21" w:name="_ebmlaak0fp0u" w:colFirst="0" w:colLast="0"/>
      <w:bookmarkEnd w:id="21"/>
    </w:p>
    <w:p w14:paraId="7F6E3EB4" w14:textId="77777777" w:rsidR="00F0408B" w:rsidRPr="008F3D9F" w:rsidRDefault="00F0408B">
      <w:pPr>
        <w:pStyle w:val="Titre2"/>
        <w:spacing w:before="0" w:after="0"/>
        <w:rPr>
          <w:sz w:val="18"/>
          <w:szCs w:val="18"/>
          <w:lang w:val="fr-FR"/>
          <w:rPrChange w:id="22" w:author="Hayfa ZGAYA-BIAU" w:date="2025-06-12T18:32:00Z" w16du:dateUtc="2025-06-12T16:32:00Z">
            <w:rPr>
              <w:sz w:val="18"/>
              <w:szCs w:val="18"/>
            </w:rPr>
          </w:rPrChange>
        </w:rPr>
      </w:pPr>
      <w:bookmarkStart w:id="23" w:name="_5bpbnts0o1q2" w:colFirst="0" w:colLast="0"/>
      <w:bookmarkEnd w:id="23"/>
    </w:p>
    <w:p w14:paraId="436873AE" w14:textId="77777777" w:rsidR="00F0408B" w:rsidRPr="008F3D9F" w:rsidRDefault="00F0408B">
      <w:pPr>
        <w:pStyle w:val="Titre2"/>
        <w:spacing w:before="0" w:after="0"/>
        <w:rPr>
          <w:sz w:val="18"/>
          <w:szCs w:val="18"/>
          <w:lang w:val="fr-FR"/>
          <w:rPrChange w:id="24" w:author="Hayfa ZGAYA-BIAU" w:date="2025-06-12T18:32:00Z" w16du:dateUtc="2025-06-12T16:32:00Z">
            <w:rPr>
              <w:sz w:val="18"/>
              <w:szCs w:val="18"/>
            </w:rPr>
          </w:rPrChange>
        </w:rPr>
      </w:pPr>
      <w:bookmarkStart w:id="25" w:name="_e868ltihx27q" w:colFirst="0" w:colLast="0"/>
      <w:bookmarkEnd w:id="25"/>
    </w:p>
    <w:p w14:paraId="192AB075" w14:textId="77777777" w:rsidR="00F0408B" w:rsidRPr="008F3D9F" w:rsidRDefault="00F0408B">
      <w:pPr>
        <w:pStyle w:val="Titre2"/>
        <w:spacing w:before="0" w:after="0"/>
        <w:rPr>
          <w:sz w:val="18"/>
          <w:szCs w:val="18"/>
          <w:lang w:val="fr-FR"/>
          <w:rPrChange w:id="26" w:author="Hayfa ZGAYA-BIAU" w:date="2025-06-12T18:32:00Z" w16du:dateUtc="2025-06-12T16:32:00Z">
            <w:rPr>
              <w:sz w:val="18"/>
              <w:szCs w:val="18"/>
            </w:rPr>
          </w:rPrChange>
        </w:rPr>
      </w:pPr>
      <w:bookmarkStart w:id="27" w:name="_fggavoe5thav" w:colFirst="0" w:colLast="0"/>
      <w:bookmarkEnd w:id="27"/>
    </w:p>
    <w:p w14:paraId="15C02E9B" w14:textId="6587CEFC" w:rsidR="00F0408B" w:rsidRPr="008F3D9F" w:rsidRDefault="00000000">
      <w:pPr>
        <w:pStyle w:val="Titre2"/>
        <w:spacing w:before="0" w:after="0"/>
        <w:rPr>
          <w:sz w:val="24"/>
          <w:szCs w:val="24"/>
          <w:lang w:val="fr-FR"/>
          <w:rPrChange w:id="28" w:author="Hayfa ZGAYA-BIAU" w:date="2025-06-12T18:32:00Z" w16du:dateUtc="2025-06-12T16:32:00Z">
            <w:rPr>
              <w:sz w:val="24"/>
              <w:szCs w:val="24"/>
            </w:rPr>
          </w:rPrChange>
        </w:rPr>
      </w:pPr>
      <w:del w:id="29" w:author="Hayfa ZGAYA-BIAU" w:date="2025-06-12T18:31:00Z" w16du:dateUtc="2025-06-12T16:31:00Z">
        <w:r w:rsidRPr="008F3D9F" w:rsidDel="000B6A0C">
          <w:rPr>
            <w:sz w:val="24"/>
            <w:szCs w:val="24"/>
            <w:lang w:val="fr-FR"/>
            <w:rPrChange w:id="30" w:author="Hayfa ZGAYA-BIAU" w:date="2025-06-12T18:32:00Z" w16du:dateUtc="2025-06-12T16:32:00Z">
              <w:rPr>
                <w:sz w:val="24"/>
                <w:szCs w:val="24"/>
              </w:rPr>
            </w:rPrChange>
          </w:rPr>
          <w:delText xml:space="preserve">Présenté par : </w:delText>
        </w:r>
      </w:del>
      <w:r w:rsidRPr="008F3D9F">
        <w:rPr>
          <w:sz w:val="24"/>
          <w:szCs w:val="24"/>
          <w:lang w:val="fr-FR"/>
          <w:rPrChange w:id="31" w:author="Hayfa ZGAYA-BIAU" w:date="2025-06-12T18:32:00Z" w16du:dateUtc="2025-06-12T16:32:00Z">
            <w:rPr>
              <w:sz w:val="24"/>
              <w:szCs w:val="24"/>
            </w:rPr>
          </w:rPrChange>
        </w:rPr>
        <w:t xml:space="preserve">M.  HASHEMI </w:t>
      </w:r>
      <w:proofErr w:type="spellStart"/>
      <w:r w:rsidRPr="008F3D9F">
        <w:rPr>
          <w:sz w:val="24"/>
          <w:szCs w:val="24"/>
          <w:lang w:val="fr-FR"/>
          <w:rPrChange w:id="32" w:author="Hayfa ZGAYA-BIAU" w:date="2025-06-12T18:32:00Z" w16du:dateUtc="2025-06-12T16:32:00Z">
            <w:rPr>
              <w:sz w:val="24"/>
              <w:szCs w:val="24"/>
            </w:rPr>
          </w:rPrChange>
        </w:rPr>
        <w:t>Shayan</w:t>
      </w:r>
      <w:proofErr w:type="spellEnd"/>
    </w:p>
    <w:p w14:paraId="08C8A955" w14:textId="3268B1D7" w:rsidR="00F0408B" w:rsidRPr="008F3D9F" w:rsidRDefault="00000000">
      <w:pPr>
        <w:pStyle w:val="Titre2"/>
        <w:spacing w:before="0" w:after="0"/>
        <w:rPr>
          <w:sz w:val="24"/>
          <w:szCs w:val="24"/>
          <w:lang w:val="fr-FR"/>
          <w:rPrChange w:id="33" w:author="Hayfa ZGAYA-BIAU" w:date="2025-06-12T18:32:00Z" w16du:dateUtc="2025-06-12T16:32:00Z">
            <w:rPr>
              <w:sz w:val="24"/>
              <w:szCs w:val="24"/>
            </w:rPr>
          </w:rPrChange>
        </w:rPr>
      </w:pPr>
      <w:del w:id="34" w:author="Hayfa ZGAYA-BIAU" w:date="2025-06-12T18:31:00Z" w16du:dateUtc="2025-06-12T16:31:00Z">
        <w:r w:rsidRPr="008F3D9F" w:rsidDel="000B6A0C">
          <w:rPr>
            <w:sz w:val="24"/>
            <w:szCs w:val="24"/>
            <w:lang w:val="fr-FR"/>
            <w:rPrChange w:id="35" w:author="Hayfa ZGAYA-BIAU" w:date="2025-06-12T18:32:00Z" w16du:dateUtc="2025-06-12T16:32:00Z">
              <w:rPr>
                <w:sz w:val="24"/>
                <w:szCs w:val="24"/>
              </w:rPr>
            </w:rPrChange>
          </w:rPr>
          <w:delText xml:space="preserve">Encadrant </w:delText>
        </w:r>
      </w:del>
      <w:ins w:id="36" w:author="Hayfa ZGAYA-BIAU" w:date="2025-06-12T18:31:00Z" w16du:dateUtc="2025-06-12T16:31:00Z">
        <w:r w:rsidR="000B6A0C" w:rsidRPr="008F3D9F">
          <w:rPr>
            <w:sz w:val="24"/>
            <w:szCs w:val="24"/>
            <w:lang w:val="fr-FR"/>
            <w:rPrChange w:id="37" w:author="Hayfa ZGAYA-BIAU" w:date="2025-06-12T18:32:00Z" w16du:dateUtc="2025-06-12T16:32:00Z">
              <w:rPr>
                <w:sz w:val="24"/>
                <w:szCs w:val="24"/>
              </w:rPr>
            </w:rPrChange>
          </w:rPr>
          <w:t>Directrice de mémoire</w:t>
        </w:r>
        <w:r w:rsidR="000B6A0C" w:rsidRPr="008F3D9F">
          <w:rPr>
            <w:sz w:val="24"/>
            <w:szCs w:val="24"/>
            <w:lang w:val="fr-FR"/>
            <w:rPrChange w:id="38" w:author="Hayfa ZGAYA-BIAU" w:date="2025-06-12T18:32:00Z" w16du:dateUtc="2025-06-12T16:32:00Z">
              <w:rPr>
                <w:sz w:val="24"/>
                <w:szCs w:val="24"/>
              </w:rPr>
            </w:rPrChange>
          </w:rPr>
          <w:t xml:space="preserve"> </w:t>
        </w:r>
      </w:ins>
      <w:r w:rsidRPr="008F3D9F">
        <w:rPr>
          <w:sz w:val="24"/>
          <w:szCs w:val="24"/>
          <w:lang w:val="fr-FR"/>
          <w:rPrChange w:id="39" w:author="Hayfa ZGAYA-BIAU" w:date="2025-06-12T18:32:00Z" w16du:dateUtc="2025-06-12T16:32:00Z">
            <w:rPr>
              <w:sz w:val="24"/>
              <w:szCs w:val="24"/>
            </w:rPr>
          </w:rPrChange>
        </w:rPr>
        <w:t xml:space="preserve">: Pr. </w:t>
      </w:r>
      <w:r w:rsidRPr="008F3D9F">
        <w:rPr>
          <w:sz w:val="24"/>
          <w:szCs w:val="24"/>
          <w:highlight w:val="white"/>
          <w:lang w:val="fr-FR"/>
          <w:rPrChange w:id="40" w:author="Hayfa ZGAYA-BIAU" w:date="2025-06-12T18:32:00Z" w16du:dateUtc="2025-06-12T16:32:00Z">
            <w:rPr>
              <w:sz w:val="24"/>
              <w:szCs w:val="24"/>
              <w:highlight w:val="white"/>
            </w:rPr>
          </w:rPrChange>
        </w:rPr>
        <w:t>ZGAYA-BIAU</w:t>
      </w:r>
      <w:r w:rsidRPr="008F3D9F">
        <w:rPr>
          <w:sz w:val="24"/>
          <w:szCs w:val="24"/>
          <w:lang w:val="fr-FR"/>
          <w:rPrChange w:id="41" w:author="Hayfa ZGAYA-BIAU" w:date="2025-06-12T18:32:00Z" w16du:dateUtc="2025-06-12T16:32:00Z">
            <w:rPr>
              <w:sz w:val="24"/>
              <w:szCs w:val="24"/>
            </w:rPr>
          </w:rPrChange>
        </w:rPr>
        <w:t xml:space="preserve"> </w:t>
      </w:r>
      <w:r w:rsidRPr="008F3D9F">
        <w:rPr>
          <w:sz w:val="24"/>
          <w:szCs w:val="24"/>
          <w:highlight w:val="white"/>
          <w:lang w:val="fr-FR"/>
          <w:rPrChange w:id="42" w:author="Hayfa ZGAYA-BIAU" w:date="2025-06-12T18:32:00Z" w16du:dateUtc="2025-06-12T16:32:00Z">
            <w:rPr>
              <w:sz w:val="24"/>
              <w:szCs w:val="24"/>
              <w:highlight w:val="white"/>
            </w:rPr>
          </w:rPrChange>
        </w:rPr>
        <w:t xml:space="preserve">Hayfa </w:t>
      </w:r>
    </w:p>
    <w:p w14:paraId="1514DE20" w14:textId="77777777" w:rsidR="00F0408B" w:rsidRPr="008F3D9F" w:rsidRDefault="00F0408B">
      <w:pPr>
        <w:pStyle w:val="Titre2"/>
        <w:spacing w:before="0" w:after="0"/>
        <w:jc w:val="left"/>
        <w:rPr>
          <w:sz w:val="27"/>
          <w:szCs w:val="27"/>
          <w:lang w:val="fr-FR"/>
          <w:rPrChange w:id="43" w:author="Hayfa ZGAYA-BIAU" w:date="2025-06-12T18:32:00Z" w16du:dateUtc="2025-06-12T16:32:00Z">
            <w:rPr>
              <w:sz w:val="27"/>
              <w:szCs w:val="27"/>
            </w:rPr>
          </w:rPrChange>
        </w:rPr>
      </w:pPr>
      <w:bookmarkStart w:id="44" w:name="_hq6q9cbt56cn" w:colFirst="0" w:colLast="0"/>
      <w:bookmarkEnd w:id="44"/>
    </w:p>
    <w:p w14:paraId="5C9A2699" w14:textId="77777777" w:rsidR="00F0408B" w:rsidRPr="008F3D9F" w:rsidRDefault="00F0408B">
      <w:pPr>
        <w:pStyle w:val="Titre2"/>
        <w:spacing w:before="0" w:after="0"/>
        <w:jc w:val="left"/>
        <w:rPr>
          <w:sz w:val="27"/>
          <w:szCs w:val="27"/>
          <w:lang w:val="fr-FR"/>
          <w:rPrChange w:id="45" w:author="Hayfa ZGAYA-BIAU" w:date="2025-06-12T18:32:00Z" w16du:dateUtc="2025-06-12T16:32:00Z">
            <w:rPr>
              <w:sz w:val="27"/>
              <w:szCs w:val="27"/>
            </w:rPr>
          </w:rPrChange>
        </w:rPr>
      </w:pPr>
      <w:bookmarkStart w:id="46" w:name="_ncud2d4lvfk" w:colFirst="0" w:colLast="0"/>
      <w:bookmarkEnd w:id="46"/>
    </w:p>
    <w:p w14:paraId="20C7A588" w14:textId="77777777" w:rsidR="00F0408B" w:rsidRPr="008F3D9F" w:rsidRDefault="00F0408B">
      <w:pPr>
        <w:pStyle w:val="Titre2"/>
        <w:spacing w:before="0" w:after="0"/>
        <w:jc w:val="left"/>
        <w:rPr>
          <w:sz w:val="27"/>
          <w:szCs w:val="27"/>
          <w:lang w:val="fr-FR"/>
          <w:rPrChange w:id="47" w:author="Hayfa ZGAYA-BIAU" w:date="2025-06-12T18:32:00Z" w16du:dateUtc="2025-06-12T16:32:00Z">
            <w:rPr>
              <w:sz w:val="27"/>
              <w:szCs w:val="27"/>
            </w:rPr>
          </w:rPrChange>
        </w:rPr>
      </w:pPr>
      <w:bookmarkStart w:id="48" w:name="_f0h7e6v9ahuk" w:colFirst="0" w:colLast="0"/>
      <w:bookmarkEnd w:id="48"/>
    </w:p>
    <w:p w14:paraId="2626261A" w14:textId="77777777" w:rsidR="00F0408B" w:rsidRPr="008F3D9F" w:rsidRDefault="00F0408B">
      <w:pPr>
        <w:pStyle w:val="Titre2"/>
        <w:spacing w:before="0" w:after="0"/>
        <w:jc w:val="left"/>
        <w:rPr>
          <w:sz w:val="27"/>
          <w:szCs w:val="27"/>
          <w:lang w:val="fr-FR"/>
          <w:rPrChange w:id="49" w:author="Hayfa ZGAYA-BIAU" w:date="2025-06-12T18:32:00Z" w16du:dateUtc="2025-06-12T16:32:00Z">
            <w:rPr>
              <w:sz w:val="27"/>
              <w:szCs w:val="27"/>
            </w:rPr>
          </w:rPrChange>
        </w:rPr>
      </w:pPr>
      <w:bookmarkStart w:id="50" w:name="_e7wvw3j12xm8" w:colFirst="0" w:colLast="0"/>
      <w:bookmarkEnd w:id="50"/>
    </w:p>
    <w:p w14:paraId="2090892A" w14:textId="77777777" w:rsidR="00F0408B" w:rsidRPr="008F3D9F" w:rsidRDefault="00F0408B">
      <w:pPr>
        <w:pStyle w:val="Titre2"/>
        <w:spacing w:before="0" w:after="0"/>
        <w:jc w:val="left"/>
        <w:rPr>
          <w:sz w:val="27"/>
          <w:szCs w:val="27"/>
          <w:lang w:val="fr-FR"/>
          <w:rPrChange w:id="51" w:author="Hayfa ZGAYA-BIAU" w:date="2025-06-12T18:32:00Z" w16du:dateUtc="2025-06-12T16:32:00Z">
            <w:rPr>
              <w:sz w:val="27"/>
              <w:szCs w:val="27"/>
            </w:rPr>
          </w:rPrChange>
        </w:rPr>
      </w:pPr>
      <w:bookmarkStart w:id="52" w:name="_hus83bkq69rz" w:colFirst="0" w:colLast="0"/>
      <w:bookmarkEnd w:id="52"/>
    </w:p>
    <w:p w14:paraId="63EAE24D" w14:textId="77777777" w:rsidR="00F0408B" w:rsidRPr="008F3D9F" w:rsidRDefault="00F0408B">
      <w:pPr>
        <w:pStyle w:val="Titre2"/>
        <w:spacing w:before="0" w:after="0"/>
        <w:jc w:val="left"/>
        <w:rPr>
          <w:sz w:val="27"/>
          <w:szCs w:val="27"/>
          <w:lang w:val="fr-FR"/>
          <w:rPrChange w:id="53" w:author="Hayfa ZGAYA-BIAU" w:date="2025-06-12T18:32:00Z" w16du:dateUtc="2025-06-12T16:32:00Z">
            <w:rPr>
              <w:sz w:val="27"/>
              <w:szCs w:val="27"/>
            </w:rPr>
          </w:rPrChange>
        </w:rPr>
      </w:pPr>
      <w:bookmarkStart w:id="54" w:name="_skyubqo5fzs4" w:colFirst="0" w:colLast="0"/>
      <w:bookmarkEnd w:id="54"/>
    </w:p>
    <w:p w14:paraId="44F8A034" w14:textId="77777777" w:rsidR="00F0408B" w:rsidRPr="008F3D9F" w:rsidRDefault="00F0408B">
      <w:pPr>
        <w:pStyle w:val="Titre2"/>
        <w:spacing w:before="0" w:after="0"/>
        <w:jc w:val="left"/>
        <w:rPr>
          <w:sz w:val="27"/>
          <w:szCs w:val="27"/>
          <w:lang w:val="fr-FR"/>
          <w:rPrChange w:id="55" w:author="Hayfa ZGAYA-BIAU" w:date="2025-06-12T18:32:00Z" w16du:dateUtc="2025-06-12T16:32:00Z">
            <w:rPr>
              <w:sz w:val="27"/>
              <w:szCs w:val="27"/>
            </w:rPr>
          </w:rPrChange>
        </w:rPr>
      </w:pPr>
      <w:bookmarkStart w:id="56" w:name="_tlngvh57zyv2" w:colFirst="0" w:colLast="0"/>
      <w:bookmarkEnd w:id="56"/>
    </w:p>
    <w:p w14:paraId="1126CAE0" w14:textId="77777777" w:rsidR="00F0408B" w:rsidRPr="008F3D9F" w:rsidRDefault="00F0408B">
      <w:pPr>
        <w:pStyle w:val="Titre2"/>
        <w:spacing w:before="0" w:after="0"/>
        <w:jc w:val="left"/>
        <w:rPr>
          <w:sz w:val="27"/>
          <w:szCs w:val="27"/>
          <w:lang w:val="fr-FR"/>
          <w:rPrChange w:id="57" w:author="Hayfa ZGAYA-BIAU" w:date="2025-06-12T18:32:00Z" w16du:dateUtc="2025-06-12T16:32:00Z">
            <w:rPr>
              <w:sz w:val="27"/>
              <w:szCs w:val="27"/>
            </w:rPr>
          </w:rPrChange>
        </w:rPr>
      </w:pPr>
      <w:bookmarkStart w:id="58" w:name="_22rejqytbx2h" w:colFirst="0" w:colLast="0"/>
      <w:bookmarkEnd w:id="58"/>
    </w:p>
    <w:p w14:paraId="1841C101" w14:textId="77777777" w:rsidR="00F0408B" w:rsidRPr="008F3D9F" w:rsidRDefault="00F0408B">
      <w:pPr>
        <w:pStyle w:val="Titre2"/>
        <w:spacing w:before="0" w:after="0"/>
        <w:jc w:val="left"/>
        <w:rPr>
          <w:sz w:val="27"/>
          <w:szCs w:val="27"/>
          <w:lang w:val="fr-FR"/>
          <w:rPrChange w:id="59" w:author="Hayfa ZGAYA-BIAU" w:date="2025-06-12T18:32:00Z" w16du:dateUtc="2025-06-12T16:32:00Z">
            <w:rPr>
              <w:sz w:val="27"/>
              <w:szCs w:val="27"/>
            </w:rPr>
          </w:rPrChange>
        </w:rPr>
      </w:pPr>
      <w:bookmarkStart w:id="60" w:name="_eg00zoradql9" w:colFirst="0" w:colLast="0"/>
      <w:bookmarkEnd w:id="60"/>
    </w:p>
    <w:p w14:paraId="2D95FDBC" w14:textId="77777777" w:rsidR="00F0408B" w:rsidRPr="008F3D9F" w:rsidRDefault="00F0408B">
      <w:pPr>
        <w:pStyle w:val="Titre2"/>
        <w:spacing w:before="0" w:after="0"/>
        <w:jc w:val="left"/>
        <w:rPr>
          <w:sz w:val="27"/>
          <w:szCs w:val="27"/>
          <w:lang w:val="fr-FR"/>
          <w:rPrChange w:id="61" w:author="Hayfa ZGAYA-BIAU" w:date="2025-06-12T18:32:00Z" w16du:dateUtc="2025-06-12T16:32:00Z">
            <w:rPr>
              <w:sz w:val="27"/>
              <w:szCs w:val="27"/>
            </w:rPr>
          </w:rPrChange>
        </w:rPr>
      </w:pPr>
      <w:bookmarkStart w:id="62" w:name="_fybupya54y5t" w:colFirst="0" w:colLast="0"/>
      <w:bookmarkEnd w:id="62"/>
    </w:p>
    <w:p w14:paraId="6E33DBE0" w14:textId="77777777" w:rsidR="00F0408B" w:rsidRPr="008F3D9F" w:rsidRDefault="00F0408B">
      <w:pPr>
        <w:pStyle w:val="Titre2"/>
        <w:spacing w:before="0" w:after="0"/>
        <w:jc w:val="left"/>
        <w:rPr>
          <w:sz w:val="27"/>
          <w:szCs w:val="27"/>
          <w:lang w:val="fr-FR"/>
          <w:rPrChange w:id="63" w:author="Hayfa ZGAYA-BIAU" w:date="2025-06-12T18:32:00Z" w16du:dateUtc="2025-06-12T16:32:00Z">
            <w:rPr>
              <w:sz w:val="27"/>
              <w:szCs w:val="27"/>
            </w:rPr>
          </w:rPrChange>
        </w:rPr>
      </w:pPr>
      <w:bookmarkStart w:id="64" w:name="_etp4o4v8fjhu" w:colFirst="0" w:colLast="0"/>
      <w:bookmarkEnd w:id="64"/>
    </w:p>
    <w:p w14:paraId="5687249F" w14:textId="77777777" w:rsidR="00F0408B" w:rsidRPr="008F3D9F" w:rsidRDefault="00000000">
      <w:pPr>
        <w:pStyle w:val="Titre2"/>
        <w:spacing w:before="0" w:after="0"/>
        <w:rPr>
          <w:sz w:val="27"/>
          <w:szCs w:val="27"/>
          <w:lang w:val="fr-FR"/>
          <w:rPrChange w:id="65" w:author="Hayfa ZGAYA-BIAU" w:date="2025-06-12T18:32:00Z" w16du:dateUtc="2025-06-12T16:32:00Z">
            <w:rPr>
              <w:sz w:val="27"/>
              <w:szCs w:val="27"/>
            </w:rPr>
          </w:rPrChange>
        </w:rPr>
      </w:pPr>
      <w:r w:rsidRPr="008F3D9F">
        <w:rPr>
          <w:sz w:val="27"/>
          <w:szCs w:val="27"/>
          <w:lang w:val="fr-FR"/>
          <w:rPrChange w:id="66" w:author="Hayfa ZGAYA-BIAU" w:date="2025-06-12T18:32:00Z" w16du:dateUtc="2025-06-12T16:32:00Z">
            <w:rPr>
              <w:sz w:val="27"/>
              <w:szCs w:val="27"/>
            </w:rPr>
          </w:rPrChange>
        </w:rPr>
        <w:t>Mémoire de fin d’études</w:t>
      </w:r>
    </w:p>
    <w:p w14:paraId="1994D888" w14:textId="77777777" w:rsidR="00F0408B" w:rsidRPr="008F3D9F" w:rsidRDefault="00000000">
      <w:pPr>
        <w:pStyle w:val="Titre2"/>
        <w:spacing w:before="0" w:after="0"/>
        <w:rPr>
          <w:sz w:val="27"/>
          <w:szCs w:val="27"/>
          <w:lang w:val="fr-FR"/>
          <w:rPrChange w:id="67" w:author="Hayfa ZGAYA-BIAU" w:date="2025-06-12T18:32:00Z" w16du:dateUtc="2025-06-12T16:32:00Z">
            <w:rPr>
              <w:sz w:val="27"/>
              <w:szCs w:val="27"/>
            </w:rPr>
          </w:rPrChange>
        </w:rPr>
      </w:pPr>
      <w:r w:rsidRPr="008F3D9F">
        <w:rPr>
          <w:sz w:val="27"/>
          <w:szCs w:val="27"/>
          <w:lang w:val="fr-FR"/>
          <w:rPrChange w:id="68" w:author="Hayfa ZGAYA-BIAU" w:date="2025-06-12T18:32:00Z" w16du:dateUtc="2025-06-12T16:32:00Z">
            <w:rPr>
              <w:sz w:val="27"/>
              <w:szCs w:val="27"/>
            </w:rPr>
          </w:rPrChange>
        </w:rPr>
        <w:t>Pour l’obtention du diplôme de Master Ingénierie de la Santé :</w:t>
      </w:r>
    </w:p>
    <w:p w14:paraId="7E439B0A" w14:textId="77777777" w:rsidR="00F0408B" w:rsidRPr="008F3D9F" w:rsidRDefault="00000000">
      <w:pPr>
        <w:pStyle w:val="Titre2"/>
        <w:spacing w:before="0" w:after="0"/>
        <w:rPr>
          <w:sz w:val="27"/>
          <w:szCs w:val="27"/>
          <w:lang w:val="fr-FR"/>
          <w:rPrChange w:id="69" w:author="Hayfa ZGAYA-BIAU" w:date="2025-06-12T18:32:00Z" w16du:dateUtc="2025-06-12T16:32:00Z">
            <w:rPr>
              <w:sz w:val="27"/>
              <w:szCs w:val="27"/>
            </w:rPr>
          </w:rPrChange>
        </w:rPr>
      </w:pPr>
      <w:bookmarkStart w:id="70" w:name="_n06l8iy93atf" w:colFirst="0" w:colLast="0"/>
      <w:bookmarkEnd w:id="70"/>
      <w:r w:rsidRPr="008F3D9F">
        <w:rPr>
          <w:sz w:val="27"/>
          <w:szCs w:val="27"/>
          <w:lang w:val="fr-FR"/>
          <w:rPrChange w:id="71" w:author="Hayfa ZGAYA-BIAU" w:date="2025-06-12T18:32:00Z" w16du:dateUtc="2025-06-12T16:32:00Z">
            <w:rPr>
              <w:sz w:val="27"/>
              <w:szCs w:val="27"/>
            </w:rPr>
          </w:rPrChange>
        </w:rPr>
        <w:t>Management de l’intelligence artificielle en santé</w:t>
      </w:r>
    </w:p>
    <w:p w14:paraId="029FD356" w14:textId="77777777" w:rsidR="00F0408B" w:rsidRPr="008F3D9F" w:rsidRDefault="00000000">
      <w:pPr>
        <w:pStyle w:val="Titre2"/>
        <w:spacing w:before="0" w:after="0"/>
        <w:rPr>
          <w:sz w:val="27"/>
          <w:szCs w:val="27"/>
          <w:lang w:val="fr-FR"/>
          <w:rPrChange w:id="72" w:author="Hayfa ZGAYA-BIAU" w:date="2025-06-12T18:32:00Z" w16du:dateUtc="2025-06-12T16:32:00Z">
            <w:rPr>
              <w:sz w:val="27"/>
              <w:szCs w:val="27"/>
            </w:rPr>
          </w:rPrChange>
        </w:rPr>
      </w:pPr>
      <w:bookmarkStart w:id="73" w:name="_rm5uxxb1fjhw" w:colFirst="0" w:colLast="0"/>
      <w:bookmarkEnd w:id="73"/>
      <w:r w:rsidRPr="008F3D9F">
        <w:rPr>
          <w:sz w:val="27"/>
          <w:szCs w:val="27"/>
          <w:lang w:val="fr-FR"/>
          <w:rPrChange w:id="74" w:author="Hayfa ZGAYA-BIAU" w:date="2025-06-12T18:32:00Z" w16du:dateUtc="2025-06-12T16:32:00Z">
            <w:rPr>
              <w:sz w:val="27"/>
              <w:szCs w:val="27"/>
            </w:rPr>
          </w:rPrChange>
        </w:rPr>
        <w:lastRenderedPageBreak/>
        <w:t>Année universitaire 2024 – 2025</w:t>
      </w:r>
    </w:p>
    <w:p w14:paraId="487B31BB" w14:textId="77777777" w:rsidR="00F0408B" w:rsidRPr="008F3D9F" w:rsidRDefault="00F0408B">
      <w:pPr>
        <w:pStyle w:val="Titre2"/>
        <w:rPr>
          <w:lang w:val="fr-FR"/>
          <w:rPrChange w:id="75" w:author="Hayfa ZGAYA-BIAU" w:date="2025-06-12T18:32:00Z" w16du:dateUtc="2025-06-12T16:32:00Z">
            <w:rPr/>
          </w:rPrChange>
        </w:rPr>
      </w:pPr>
      <w:bookmarkStart w:id="76" w:name="_mwi2rw5uqcfb" w:colFirst="0" w:colLast="0"/>
      <w:bookmarkEnd w:id="76"/>
    </w:p>
    <w:p w14:paraId="392FA236" w14:textId="77777777" w:rsidR="00F0408B" w:rsidRPr="008F3D9F" w:rsidRDefault="00000000">
      <w:pPr>
        <w:pStyle w:val="Titre2"/>
        <w:rPr>
          <w:lang w:val="fr-FR"/>
          <w:rPrChange w:id="77" w:author="Hayfa ZGAYA-BIAU" w:date="2025-06-12T18:32:00Z" w16du:dateUtc="2025-06-12T16:32:00Z">
            <w:rPr/>
          </w:rPrChange>
        </w:rPr>
      </w:pPr>
      <w:bookmarkStart w:id="78" w:name="_7tt6cp19sxm" w:colFirst="0" w:colLast="0"/>
      <w:bookmarkEnd w:id="78"/>
      <w:del w:id="79" w:author="Hayfa ZGAYA-BIAU" w:date="2025-06-12T18:32:00Z" w16du:dateUtc="2025-06-12T16:32:00Z">
        <w:r w:rsidRPr="008F3D9F" w:rsidDel="008F3D9F">
          <w:rPr>
            <w:lang w:val="fr-FR"/>
            <w:rPrChange w:id="80" w:author="Hayfa ZGAYA-BIAU" w:date="2025-06-12T18:32:00Z" w16du:dateUtc="2025-06-12T16:32:00Z">
              <w:rPr/>
            </w:rPrChange>
          </w:rPr>
          <w:delText xml:space="preserve">2. </w:delText>
        </w:r>
      </w:del>
      <w:r w:rsidRPr="008F3D9F">
        <w:rPr>
          <w:lang w:val="fr-FR"/>
          <w:rPrChange w:id="81" w:author="Hayfa ZGAYA-BIAU" w:date="2025-06-12T18:32:00Z" w16du:dateUtc="2025-06-12T16:32:00Z">
            <w:rPr/>
          </w:rPrChange>
        </w:rPr>
        <w:t>Remerciements</w:t>
      </w:r>
    </w:p>
    <w:p w14:paraId="736EC2D6" w14:textId="77777777" w:rsidR="00F0408B" w:rsidRPr="008F3D9F" w:rsidRDefault="00000000">
      <w:pPr>
        <w:spacing w:before="240" w:after="240"/>
        <w:rPr>
          <w:lang w:val="fr-FR"/>
          <w:rPrChange w:id="82" w:author="Hayfa ZGAYA-BIAU" w:date="2025-06-12T18:32:00Z" w16du:dateUtc="2025-06-12T16:32:00Z">
            <w:rPr/>
          </w:rPrChange>
        </w:rPr>
      </w:pPr>
      <w:r w:rsidRPr="008F3D9F">
        <w:rPr>
          <w:lang w:val="fr-FR"/>
          <w:rPrChange w:id="83" w:author="Hayfa ZGAYA-BIAU" w:date="2025-06-12T18:32:00Z" w16du:dateUtc="2025-06-12T16:32:00Z">
            <w:rPr/>
          </w:rPrChange>
        </w:rPr>
        <w:t>Je tiens à exprimer ma profonde gratitude envers mes enseignants et encadrants académiques, dont le soutien et les conseils ont été déterminants dans la réalisation de mon mémoire de master.</w:t>
      </w:r>
    </w:p>
    <w:p w14:paraId="7B35880C" w14:textId="77777777" w:rsidR="00F0408B" w:rsidRPr="008F3D9F" w:rsidRDefault="00000000">
      <w:pPr>
        <w:spacing w:before="240" w:after="240"/>
        <w:rPr>
          <w:lang w:val="fr-FR"/>
          <w:rPrChange w:id="84" w:author="Hayfa ZGAYA-BIAU" w:date="2025-06-12T18:32:00Z" w16du:dateUtc="2025-06-12T16:32:00Z">
            <w:rPr/>
          </w:rPrChange>
        </w:rPr>
      </w:pPr>
      <w:r w:rsidRPr="008F3D9F">
        <w:rPr>
          <w:lang w:val="fr-FR"/>
          <w:rPrChange w:id="85" w:author="Hayfa ZGAYA-BIAU" w:date="2025-06-12T18:32:00Z" w16du:dateUtc="2025-06-12T16:32:00Z">
            <w:rPr/>
          </w:rPrChange>
        </w:rPr>
        <w:t xml:space="preserve">Je remercie tout particulièrement </w:t>
      </w:r>
      <w:r w:rsidRPr="008F3D9F">
        <w:rPr>
          <w:b/>
          <w:i/>
          <w:lang w:val="fr-FR"/>
          <w:rPrChange w:id="86" w:author="Hayfa ZGAYA-BIAU" w:date="2025-06-12T18:32:00Z" w16du:dateUtc="2025-06-12T16:32:00Z">
            <w:rPr>
              <w:b/>
              <w:i/>
            </w:rPr>
          </w:rPrChange>
        </w:rPr>
        <w:t>Madame ZGAYA-BIAU Hayfa</w:t>
      </w:r>
      <w:r w:rsidRPr="008F3D9F">
        <w:rPr>
          <w:lang w:val="fr-FR"/>
          <w:rPrChange w:id="87" w:author="Hayfa ZGAYA-BIAU" w:date="2025-06-12T18:32:00Z" w16du:dateUtc="2025-06-12T16:32:00Z">
            <w:rPr/>
          </w:rPrChange>
        </w:rPr>
        <w:t xml:space="preserve"> et </w:t>
      </w:r>
      <w:r w:rsidRPr="008F3D9F">
        <w:rPr>
          <w:b/>
          <w:i/>
          <w:lang w:val="fr-FR"/>
          <w:rPrChange w:id="88" w:author="Hayfa ZGAYA-BIAU" w:date="2025-06-12T18:32:00Z" w16du:dateUtc="2025-06-12T16:32:00Z">
            <w:rPr>
              <w:b/>
              <w:i/>
            </w:rPr>
          </w:rPrChange>
        </w:rPr>
        <w:t>Monsieur Slim Hammadi</w:t>
      </w:r>
      <w:r w:rsidRPr="008F3D9F">
        <w:rPr>
          <w:lang w:val="fr-FR"/>
          <w:rPrChange w:id="89" w:author="Hayfa ZGAYA-BIAU" w:date="2025-06-12T18:32:00Z" w16du:dateUtc="2025-06-12T16:32:00Z">
            <w:rPr/>
          </w:rPrChange>
        </w:rPr>
        <w:t>, mes directeurs de mémoire, pour leur expertise, leurs conseils avisés et leur disponibilité constante. Leur encadrement rigoureux et leurs encouragements m’ont guidé à chaque étape de ce travail de recherche.</w:t>
      </w:r>
    </w:p>
    <w:p w14:paraId="4FB11B63" w14:textId="77777777" w:rsidR="00F0408B" w:rsidRPr="008F3D9F" w:rsidRDefault="00000000">
      <w:pPr>
        <w:spacing w:before="240" w:after="240"/>
        <w:rPr>
          <w:lang w:val="fr-FR"/>
          <w:rPrChange w:id="90" w:author="Hayfa ZGAYA-BIAU" w:date="2025-06-12T18:32:00Z" w16du:dateUtc="2025-06-12T16:32:00Z">
            <w:rPr/>
          </w:rPrChange>
        </w:rPr>
      </w:pPr>
      <w:r w:rsidRPr="008F3D9F">
        <w:rPr>
          <w:lang w:val="fr-FR"/>
          <w:rPrChange w:id="91" w:author="Hayfa ZGAYA-BIAU" w:date="2025-06-12T18:32:00Z" w16du:dateUtc="2025-06-12T16:32:00Z">
            <w:rPr/>
          </w:rPrChange>
        </w:rPr>
        <w:t>Je suis également reconnaissant envers l’ensemble du corps professoral de mon université pour la qualité de leur enseignement et pour les échanges enrichissants lors des cours et séminaires. Ils ont su stimuler ma curiosité et approfondir mes connaissances dans le domaine de Management de l’intelligence artificielle en santé.</w:t>
      </w:r>
    </w:p>
    <w:p w14:paraId="58747583" w14:textId="77777777" w:rsidR="00F0408B" w:rsidRPr="008F3D9F" w:rsidRDefault="00000000">
      <w:pPr>
        <w:spacing w:before="240" w:after="240"/>
        <w:rPr>
          <w:lang w:val="fr-FR"/>
          <w:rPrChange w:id="92" w:author="Hayfa ZGAYA-BIAU" w:date="2025-06-12T18:32:00Z" w16du:dateUtc="2025-06-12T16:32:00Z">
            <w:rPr/>
          </w:rPrChange>
        </w:rPr>
      </w:pPr>
      <w:r w:rsidRPr="008F3D9F">
        <w:rPr>
          <w:lang w:val="fr-FR"/>
          <w:rPrChange w:id="93" w:author="Hayfa ZGAYA-BIAU" w:date="2025-06-12T18:32:00Z" w16du:dateUtc="2025-06-12T16:32:00Z">
            <w:rPr/>
          </w:rPrChange>
        </w:rPr>
        <w:t xml:space="preserve">Je remercie aussi les membres du jury, Monsieur </w:t>
      </w:r>
      <w:r w:rsidRPr="008F3D9F">
        <w:rPr>
          <w:b/>
          <w:i/>
          <w:lang w:val="fr-FR"/>
          <w:rPrChange w:id="94" w:author="Hayfa ZGAYA-BIAU" w:date="2025-06-12T18:32:00Z" w16du:dateUtc="2025-06-12T16:32:00Z">
            <w:rPr>
              <w:b/>
              <w:i/>
            </w:rPr>
          </w:rPrChange>
        </w:rPr>
        <w:t>Thibault MARTIN</w:t>
      </w:r>
      <w:r w:rsidRPr="008F3D9F">
        <w:rPr>
          <w:lang w:val="fr-FR"/>
          <w:rPrChange w:id="95" w:author="Hayfa ZGAYA-BIAU" w:date="2025-06-12T18:32:00Z" w16du:dateUtc="2025-06-12T16:32:00Z">
            <w:rPr/>
          </w:rPrChange>
        </w:rPr>
        <w:t>, pour avoir consacré du temps à l’évaluation de mon travail et pour leurs remarques constructives qui ont contribué à l’amélioration de ce mémoire.</w:t>
      </w:r>
    </w:p>
    <w:p w14:paraId="06CD068C" w14:textId="77777777" w:rsidR="00F0408B" w:rsidRPr="008F3D9F" w:rsidRDefault="00000000">
      <w:pPr>
        <w:spacing w:before="240" w:after="240"/>
        <w:rPr>
          <w:lang w:val="fr-FR"/>
          <w:rPrChange w:id="96" w:author="Hayfa ZGAYA-BIAU" w:date="2025-06-12T18:32:00Z" w16du:dateUtc="2025-06-12T16:32:00Z">
            <w:rPr/>
          </w:rPrChange>
        </w:rPr>
      </w:pPr>
      <w:r w:rsidRPr="008F3D9F">
        <w:rPr>
          <w:lang w:val="fr-FR"/>
          <w:rPrChange w:id="97" w:author="Hayfa ZGAYA-BIAU" w:date="2025-06-12T18:32:00Z" w16du:dateUtc="2025-06-12T16:32:00Z">
            <w:rPr/>
          </w:rPrChange>
        </w:rPr>
        <w:t>Enfin, j’adresse mes remerciements les plus sincères à ma famille et à mes amis pour leur soutien moral et leurs encouragements tout au long de ce parcours universitaire.</w:t>
      </w:r>
    </w:p>
    <w:p w14:paraId="0280E82E" w14:textId="77777777" w:rsidR="00F0408B" w:rsidRPr="008F3D9F" w:rsidRDefault="00000000">
      <w:pPr>
        <w:spacing w:before="240" w:after="240"/>
        <w:rPr>
          <w:lang w:val="fr-FR"/>
          <w:rPrChange w:id="98" w:author="Hayfa ZGAYA-BIAU" w:date="2025-06-12T18:32:00Z" w16du:dateUtc="2025-06-12T16:32:00Z">
            <w:rPr/>
          </w:rPrChange>
        </w:rPr>
      </w:pPr>
      <w:proofErr w:type="spellStart"/>
      <w:r w:rsidRPr="008F3D9F">
        <w:rPr>
          <w:lang w:val="fr-FR"/>
          <w:rPrChange w:id="99" w:author="Hayfa ZGAYA-BIAU" w:date="2025-06-12T18:32:00Z" w16du:dateUtc="2025-06-12T16:32:00Z">
            <w:rPr/>
          </w:rPrChange>
        </w:rPr>
        <w:t>Hashemi</w:t>
      </w:r>
      <w:proofErr w:type="spellEnd"/>
      <w:r w:rsidRPr="008F3D9F">
        <w:rPr>
          <w:lang w:val="fr-FR"/>
          <w:rPrChange w:id="100" w:author="Hayfa ZGAYA-BIAU" w:date="2025-06-12T18:32:00Z" w16du:dateUtc="2025-06-12T16:32:00Z">
            <w:rPr/>
          </w:rPrChange>
        </w:rPr>
        <w:t xml:space="preserve"> </w:t>
      </w:r>
      <w:proofErr w:type="spellStart"/>
      <w:r w:rsidRPr="008F3D9F">
        <w:rPr>
          <w:lang w:val="fr-FR"/>
          <w:rPrChange w:id="101" w:author="Hayfa ZGAYA-BIAU" w:date="2025-06-12T18:32:00Z" w16du:dateUtc="2025-06-12T16:32:00Z">
            <w:rPr/>
          </w:rPrChange>
        </w:rPr>
        <w:t>Shayan</w:t>
      </w:r>
      <w:proofErr w:type="spellEnd"/>
    </w:p>
    <w:p w14:paraId="2657CC7C" w14:textId="77777777" w:rsidR="00F0408B" w:rsidRPr="008F3D9F" w:rsidRDefault="00F0408B">
      <w:pPr>
        <w:spacing w:before="240" w:after="240"/>
        <w:rPr>
          <w:lang w:val="fr-FR"/>
          <w:rPrChange w:id="102" w:author="Hayfa ZGAYA-BIAU" w:date="2025-06-12T18:32:00Z" w16du:dateUtc="2025-06-12T16:32:00Z">
            <w:rPr/>
          </w:rPrChange>
        </w:rPr>
      </w:pPr>
    </w:p>
    <w:p w14:paraId="114C6521" w14:textId="77777777" w:rsidR="00F0408B" w:rsidRPr="008F3D9F" w:rsidRDefault="00F0408B">
      <w:pPr>
        <w:spacing w:before="240" w:after="240"/>
        <w:rPr>
          <w:lang w:val="fr-FR"/>
          <w:rPrChange w:id="103" w:author="Hayfa ZGAYA-BIAU" w:date="2025-06-12T18:32:00Z" w16du:dateUtc="2025-06-12T16:32:00Z">
            <w:rPr/>
          </w:rPrChange>
        </w:rPr>
      </w:pPr>
    </w:p>
    <w:p w14:paraId="3AD05052" w14:textId="77777777" w:rsidR="00F0408B" w:rsidRPr="008F3D9F" w:rsidRDefault="00F0408B">
      <w:pPr>
        <w:spacing w:before="240" w:after="240"/>
        <w:rPr>
          <w:lang w:val="fr-FR"/>
          <w:rPrChange w:id="104" w:author="Hayfa ZGAYA-BIAU" w:date="2025-06-12T18:32:00Z" w16du:dateUtc="2025-06-12T16:32:00Z">
            <w:rPr/>
          </w:rPrChange>
        </w:rPr>
      </w:pPr>
    </w:p>
    <w:p w14:paraId="64A62F81" w14:textId="77777777" w:rsidR="00F0408B" w:rsidRPr="008F3D9F" w:rsidRDefault="00F0408B">
      <w:pPr>
        <w:spacing w:before="240" w:after="240"/>
        <w:rPr>
          <w:lang w:val="fr-FR"/>
          <w:rPrChange w:id="105" w:author="Hayfa ZGAYA-BIAU" w:date="2025-06-12T18:32:00Z" w16du:dateUtc="2025-06-12T16:32:00Z">
            <w:rPr/>
          </w:rPrChange>
        </w:rPr>
      </w:pPr>
    </w:p>
    <w:p w14:paraId="56796046" w14:textId="77777777" w:rsidR="00F0408B" w:rsidRPr="008F3D9F" w:rsidRDefault="00F0408B">
      <w:pPr>
        <w:spacing w:before="240" w:after="240"/>
        <w:rPr>
          <w:lang w:val="fr-FR"/>
          <w:rPrChange w:id="106" w:author="Hayfa ZGAYA-BIAU" w:date="2025-06-12T18:32:00Z" w16du:dateUtc="2025-06-12T16:32:00Z">
            <w:rPr/>
          </w:rPrChange>
        </w:rPr>
      </w:pPr>
    </w:p>
    <w:p w14:paraId="096F334D" w14:textId="77777777" w:rsidR="00F0408B" w:rsidRPr="008F3D9F" w:rsidRDefault="00F0408B">
      <w:pPr>
        <w:spacing w:before="240" w:after="240"/>
        <w:rPr>
          <w:lang w:val="fr-FR"/>
          <w:rPrChange w:id="107" w:author="Hayfa ZGAYA-BIAU" w:date="2025-06-12T18:32:00Z" w16du:dateUtc="2025-06-12T16:32:00Z">
            <w:rPr/>
          </w:rPrChange>
        </w:rPr>
      </w:pPr>
    </w:p>
    <w:p w14:paraId="0A0FCA99" w14:textId="77777777" w:rsidR="00F0408B" w:rsidRPr="008F3D9F" w:rsidRDefault="00F0408B">
      <w:pPr>
        <w:rPr>
          <w:lang w:val="fr-FR"/>
          <w:rPrChange w:id="108" w:author="Hayfa ZGAYA-BIAU" w:date="2025-06-12T18:32:00Z" w16du:dateUtc="2025-06-12T16:32:00Z">
            <w:rPr/>
          </w:rPrChange>
        </w:rPr>
      </w:pPr>
    </w:p>
    <w:p w14:paraId="1ADBF6D9" w14:textId="7FFAF9B9" w:rsidR="00F0408B" w:rsidRPr="008F3D9F" w:rsidDel="00D17990" w:rsidRDefault="00000000">
      <w:pPr>
        <w:pStyle w:val="Titre2"/>
        <w:rPr>
          <w:del w:id="109" w:author="Hayfa ZGAYA-BIAU" w:date="2025-06-12T18:46:00Z" w16du:dateUtc="2025-06-12T16:46:00Z"/>
          <w:sz w:val="30"/>
          <w:szCs w:val="30"/>
          <w:lang w:val="fr-FR"/>
          <w:rPrChange w:id="110" w:author="Hayfa ZGAYA-BIAU" w:date="2025-06-12T18:32:00Z" w16du:dateUtc="2025-06-12T16:32:00Z">
            <w:rPr>
              <w:del w:id="111" w:author="Hayfa ZGAYA-BIAU" w:date="2025-06-12T18:46:00Z" w16du:dateUtc="2025-06-12T16:46:00Z"/>
              <w:sz w:val="30"/>
              <w:szCs w:val="30"/>
            </w:rPr>
          </w:rPrChange>
        </w:rPr>
      </w:pPr>
      <w:bookmarkStart w:id="112" w:name="_qs0b3vga8hh" w:colFirst="0" w:colLast="0"/>
      <w:bookmarkEnd w:id="112"/>
      <w:del w:id="113" w:author="Hayfa ZGAYA-BIAU" w:date="2025-06-12T18:32:00Z" w16du:dateUtc="2025-06-12T16:32:00Z">
        <w:r w:rsidRPr="008F3D9F" w:rsidDel="008F3D9F">
          <w:rPr>
            <w:sz w:val="30"/>
            <w:szCs w:val="30"/>
            <w:lang w:val="fr-FR"/>
            <w:rPrChange w:id="114" w:author="Hayfa ZGAYA-BIAU" w:date="2025-06-12T18:32:00Z" w16du:dateUtc="2025-06-12T16:32:00Z">
              <w:rPr>
                <w:sz w:val="30"/>
                <w:szCs w:val="30"/>
              </w:rPr>
            </w:rPrChange>
          </w:rPr>
          <w:lastRenderedPageBreak/>
          <w:delText>3.</w:delText>
        </w:r>
      </w:del>
      <w:del w:id="115" w:author="Hayfa ZGAYA-BIAU" w:date="2025-06-12T18:46:00Z" w16du:dateUtc="2025-06-12T16:46:00Z">
        <w:r w:rsidRPr="008F3D9F" w:rsidDel="00D17990">
          <w:rPr>
            <w:sz w:val="30"/>
            <w:szCs w:val="30"/>
            <w:lang w:val="fr-FR"/>
            <w:rPrChange w:id="116" w:author="Hayfa ZGAYA-BIAU" w:date="2025-06-12T18:32:00Z" w16du:dateUtc="2025-06-12T16:32:00Z">
              <w:rPr>
                <w:sz w:val="30"/>
                <w:szCs w:val="30"/>
              </w:rPr>
            </w:rPrChange>
          </w:rPr>
          <w:delText>Résumé</w:delText>
        </w:r>
      </w:del>
    </w:p>
    <w:p w14:paraId="03999D35" w14:textId="77777777" w:rsidR="00F0408B" w:rsidRPr="008F3D9F" w:rsidRDefault="00000000">
      <w:pPr>
        <w:pStyle w:val="Titre3"/>
        <w:rPr>
          <w:lang w:val="fr-FR"/>
          <w:rPrChange w:id="117" w:author="Hayfa ZGAYA-BIAU" w:date="2025-06-12T18:32:00Z" w16du:dateUtc="2025-06-12T16:32:00Z">
            <w:rPr/>
          </w:rPrChange>
        </w:rPr>
      </w:pPr>
      <w:bookmarkStart w:id="118" w:name="_qjr9tqrk5rc8" w:colFirst="0" w:colLast="0"/>
      <w:bookmarkEnd w:id="118"/>
      <w:del w:id="119" w:author="Hayfa ZGAYA-BIAU" w:date="2025-06-12T18:46:00Z" w16du:dateUtc="2025-06-12T16:46:00Z">
        <w:r w:rsidRPr="008F3D9F" w:rsidDel="00D17990">
          <w:rPr>
            <w:lang w:val="fr-FR"/>
            <w:rPrChange w:id="120" w:author="Hayfa ZGAYA-BIAU" w:date="2025-06-12T18:32:00Z" w16du:dateUtc="2025-06-12T16:32:00Z">
              <w:rPr/>
            </w:rPrChange>
          </w:rPr>
          <w:delText xml:space="preserve">3.1. </w:delText>
        </w:r>
      </w:del>
      <w:r w:rsidRPr="008F3D9F">
        <w:rPr>
          <w:lang w:val="fr-FR"/>
          <w:rPrChange w:id="121" w:author="Hayfa ZGAYA-BIAU" w:date="2025-06-12T18:32:00Z" w16du:dateUtc="2025-06-12T16:32:00Z">
            <w:rPr/>
          </w:rPrChange>
        </w:rPr>
        <w:t>Résumé</w:t>
      </w:r>
    </w:p>
    <w:p w14:paraId="37309A79" w14:textId="77777777" w:rsidR="00F0408B" w:rsidRPr="008F3D9F" w:rsidRDefault="00000000">
      <w:pPr>
        <w:spacing w:before="240" w:after="240"/>
        <w:rPr>
          <w:lang w:val="fr-FR"/>
          <w:rPrChange w:id="122" w:author="Hayfa ZGAYA-BIAU" w:date="2025-06-12T18:32:00Z" w16du:dateUtc="2025-06-12T16:32:00Z">
            <w:rPr/>
          </w:rPrChange>
        </w:rPr>
      </w:pPr>
      <w:r w:rsidRPr="008F3D9F">
        <w:rPr>
          <w:lang w:val="fr-FR"/>
          <w:rPrChange w:id="123" w:author="Hayfa ZGAYA-BIAU" w:date="2025-06-12T18:32:00Z" w16du:dateUtc="2025-06-12T16:32:00Z">
            <w:rPr/>
          </w:rPrChange>
        </w:rPr>
        <w:t>Ce mémoire présente le développement d'une architecture d’</w:t>
      </w:r>
      <w:commentRangeStart w:id="124"/>
      <w:r w:rsidRPr="008F3D9F">
        <w:rPr>
          <w:lang w:val="fr-FR"/>
          <w:rPrChange w:id="125" w:author="Hayfa ZGAYA-BIAU" w:date="2025-06-12T18:32:00Z" w16du:dateUtc="2025-06-12T16:32:00Z">
            <w:rPr/>
          </w:rPrChange>
        </w:rPr>
        <w:t xml:space="preserve">intelligence artificielle adaptative </w:t>
      </w:r>
      <w:commentRangeEnd w:id="124"/>
      <w:r w:rsidR="00397CA2">
        <w:rPr>
          <w:rStyle w:val="Marquedecommentaire"/>
        </w:rPr>
        <w:commentReference w:id="124"/>
      </w:r>
      <w:r w:rsidRPr="008F3D9F">
        <w:rPr>
          <w:lang w:val="fr-FR"/>
          <w:rPrChange w:id="126" w:author="Hayfa ZGAYA-BIAU" w:date="2025-06-12T18:32:00Z" w16du:dateUtc="2025-06-12T16:32:00Z">
            <w:rPr/>
          </w:rPrChange>
        </w:rPr>
        <w:t>dédiée à la transcription des mouvements oculaires et des expressions faciales, en vue d’améliorer les interfaces de communication pour les personnes en situation de polyhandicap physique. L’objectif est de permettre à ces patients d’exprimer leurs besoins de manière autonome à travers des gestes simples, principalement des mouvements des yeux, traduits en texte ou en parole en temps réel.</w:t>
      </w:r>
    </w:p>
    <w:p w14:paraId="5EA2F1D7" w14:textId="77777777" w:rsidR="00F0408B" w:rsidRPr="008F3D9F" w:rsidRDefault="00000000">
      <w:pPr>
        <w:spacing w:before="240" w:after="240"/>
        <w:rPr>
          <w:lang w:val="fr-FR"/>
          <w:rPrChange w:id="127" w:author="Hayfa ZGAYA-BIAU" w:date="2025-06-12T18:32:00Z" w16du:dateUtc="2025-06-12T16:32:00Z">
            <w:rPr/>
          </w:rPrChange>
        </w:rPr>
      </w:pPr>
      <w:r w:rsidRPr="008F3D9F">
        <w:rPr>
          <w:lang w:val="fr-FR"/>
          <w:rPrChange w:id="128" w:author="Hayfa ZGAYA-BIAU" w:date="2025-06-12T18:32:00Z" w16du:dateUtc="2025-06-12T16:32:00Z">
            <w:rPr/>
          </w:rPrChange>
        </w:rPr>
        <w:t>L’approche repose sur une combinaison de réseaux de neurones convolutifs (CNN) et de réseaux à mémoire à long terme (LSTM), appliqués à des séquences vidéo courtes. Le système commence par l’enregistrement de vidéos étiquetées montrant les gestes de l’utilisateur (oui, non, normal). Ces vidéos sont ensuite transformées en séquences d’images à partir desquelles des régions d’intérêt (yeux, sourcils) sont extraites et prétraitées pour alimenter le modèle. Après l’apprentissage supervisé, le modèle peut prédire en temps réel les intentions de l’utilisateur en capturant ses mouvements faciaux via une caméra.</w:t>
      </w:r>
    </w:p>
    <w:p w14:paraId="2C24B5CD" w14:textId="77777777" w:rsidR="00F0408B" w:rsidRPr="008F3D9F" w:rsidRDefault="00000000">
      <w:pPr>
        <w:spacing w:before="240" w:after="240"/>
        <w:rPr>
          <w:lang w:val="fr-FR"/>
          <w:rPrChange w:id="129" w:author="Hayfa ZGAYA-BIAU" w:date="2025-06-12T18:32:00Z" w16du:dateUtc="2025-06-12T16:32:00Z">
            <w:rPr/>
          </w:rPrChange>
        </w:rPr>
      </w:pPr>
      <w:r w:rsidRPr="008F3D9F">
        <w:rPr>
          <w:lang w:val="fr-FR"/>
          <w:rPrChange w:id="130" w:author="Hayfa ZGAYA-BIAU" w:date="2025-06-12T18:32:00Z" w16du:dateUtc="2025-06-12T16:32:00Z">
            <w:rPr/>
          </w:rPrChange>
        </w:rPr>
        <w:t>Les résultats obtenus montrent une bonne précision de reconnaissance pour les classes définies. Cette technologie offre une alternative novatrice aux moyens de communication traditionnels, renforçant l’autonomie et la qualité de vie des patients atteints de polyhandicap. Le système est conçu pour être adaptable à chaque individu, grâce à des phases de personnalisation et de fine-tuning du modèle.</w:t>
      </w:r>
    </w:p>
    <w:p w14:paraId="175F3425" w14:textId="77777777" w:rsidR="00F0408B" w:rsidRPr="008F3D9F" w:rsidRDefault="00000000">
      <w:pPr>
        <w:pStyle w:val="Titre3"/>
        <w:keepNext w:val="0"/>
        <w:keepLines w:val="0"/>
        <w:rPr>
          <w:lang w:val="fr-FR"/>
          <w:rPrChange w:id="131" w:author="Hayfa ZGAYA-BIAU" w:date="2025-06-12T18:32:00Z" w16du:dateUtc="2025-06-12T16:32:00Z">
            <w:rPr/>
          </w:rPrChange>
        </w:rPr>
      </w:pPr>
      <w:bookmarkStart w:id="132" w:name="_tdp9vj27m3fk" w:colFirst="0" w:colLast="0"/>
      <w:bookmarkEnd w:id="132"/>
      <w:del w:id="133" w:author="Hayfa ZGAYA-BIAU" w:date="2025-06-12T18:46:00Z" w16du:dateUtc="2025-06-12T16:46:00Z">
        <w:r w:rsidRPr="008F3D9F" w:rsidDel="00D17990">
          <w:rPr>
            <w:lang w:val="fr-FR"/>
            <w:rPrChange w:id="134" w:author="Hayfa ZGAYA-BIAU" w:date="2025-06-12T18:32:00Z" w16du:dateUtc="2025-06-12T16:32:00Z">
              <w:rPr/>
            </w:rPrChange>
          </w:rPr>
          <w:delText xml:space="preserve">3.2. </w:delText>
        </w:r>
      </w:del>
      <w:r w:rsidRPr="008F3D9F">
        <w:rPr>
          <w:lang w:val="fr-FR"/>
          <w:rPrChange w:id="135" w:author="Hayfa ZGAYA-BIAU" w:date="2025-06-12T18:32:00Z" w16du:dateUtc="2025-06-12T16:32:00Z">
            <w:rPr/>
          </w:rPrChange>
        </w:rPr>
        <w:t>Abstract</w:t>
      </w:r>
    </w:p>
    <w:p w14:paraId="3A602B89" w14:textId="77777777" w:rsidR="00F0408B" w:rsidRPr="008F3D9F" w:rsidRDefault="00000000">
      <w:pPr>
        <w:spacing w:before="240" w:after="240"/>
        <w:rPr>
          <w:lang w:val="fr-FR"/>
          <w:rPrChange w:id="136" w:author="Hayfa ZGAYA-BIAU" w:date="2025-06-12T18:32:00Z" w16du:dateUtc="2025-06-12T16:32:00Z">
            <w:rPr/>
          </w:rPrChange>
        </w:rPr>
      </w:pPr>
      <w:r w:rsidRPr="008F3D9F">
        <w:rPr>
          <w:lang w:val="fr-FR"/>
          <w:rPrChange w:id="137" w:author="Hayfa ZGAYA-BIAU" w:date="2025-06-12T18:32:00Z" w16du:dateUtc="2025-06-12T16:32:00Z">
            <w:rPr/>
          </w:rPrChange>
        </w:rPr>
        <w:t xml:space="preserve">This </w:t>
      </w:r>
      <w:proofErr w:type="spellStart"/>
      <w:r w:rsidRPr="008F3D9F">
        <w:rPr>
          <w:lang w:val="fr-FR"/>
          <w:rPrChange w:id="138" w:author="Hayfa ZGAYA-BIAU" w:date="2025-06-12T18:32:00Z" w16du:dateUtc="2025-06-12T16:32:00Z">
            <w:rPr/>
          </w:rPrChange>
        </w:rPr>
        <w:t>thesis</w:t>
      </w:r>
      <w:proofErr w:type="spellEnd"/>
      <w:r w:rsidRPr="008F3D9F">
        <w:rPr>
          <w:lang w:val="fr-FR"/>
          <w:rPrChange w:id="139" w:author="Hayfa ZGAYA-BIAU" w:date="2025-06-12T18:32:00Z" w16du:dateUtc="2025-06-12T16:32:00Z">
            <w:rPr/>
          </w:rPrChange>
        </w:rPr>
        <w:t xml:space="preserve"> </w:t>
      </w:r>
      <w:proofErr w:type="spellStart"/>
      <w:r w:rsidRPr="008F3D9F">
        <w:rPr>
          <w:lang w:val="fr-FR"/>
          <w:rPrChange w:id="140" w:author="Hayfa ZGAYA-BIAU" w:date="2025-06-12T18:32:00Z" w16du:dateUtc="2025-06-12T16:32:00Z">
            <w:rPr/>
          </w:rPrChange>
        </w:rPr>
        <w:t>presents</w:t>
      </w:r>
      <w:proofErr w:type="spellEnd"/>
      <w:r w:rsidRPr="008F3D9F">
        <w:rPr>
          <w:lang w:val="fr-FR"/>
          <w:rPrChange w:id="141" w:author="Hayfa ZGAYA-BIAU" w:date="2025-06-12T18:32:00Z" w16du:dateUtc="2025-06-12T16:32:00Z">
            <w:rPr/>
          </w:rPrChange>
        </w:rPr>
        <w:t xml:space="preserve"> the </w:t>
      </w:r>
      <w:proofErr w:type="spellStart"/>
      <w:r w:rsidRPr="008F3D9F">
        <w:rPr>
          <w:lang w:val="fr-FR"/>
          <w:rPrChange w:id="142" w:author="Hayfa ZGAYA-BIAU" w:date="2025-06-12T18:32:00Z" w16du:dateUtc="2025-06-12T16:32:00Z">
            <w:rPr/>
          </w:rPrChange>
        </w:rPr>
        <w:t>development</w:t>
      </w:r>
      <w:proofErr w:type="spellEnd"/>
      <w:r w:rsidRPr="008F3D9F">
        <w:rPr>
          <w:lang w:val="fr-FR"/>
          <w:rPrChange w:id="143" w:author="Hayfa ZGAYA-BIAU" w:date="2025-06-12T18:32:00Z" w16du:dateUtc="2025-06-12T16:32:00Z">
            <w:rPr/>
          </w:rPrChange>
        </w:rPr>
        <w:t xml:space="preserve"> of an adaptive </w:t>
      </w:r>
      <w:proofErr w:type="spellStart"/>
      <w:r w:rsidRPr="008F3D9F">
        <w:rPr>
          <w:lang w:val="fr-FR"/>
          <w:rPrChange w:id="144" w:author="Hayfa ZGAYA-BIAU" w:date="2025-06-12T18:32:00Z" w16du:dateUtc="2025-06-12T16:32:00Z">
            <w:rPr/>
          </w:rPrChange>
        </w:rPr>
        <w:t>artificial</w:t>
      </w:r>
      <w:proofErr w:type="spellEnd"/>
      <w:r w:rsidRPr="008F3D9F">
        <w:rPr>
          <w:lang w:val="fr-FR"/>
          <w:rPrChange w:id="145" w:author="Hayfa ZGAYA-BIAU" w:date="2025-06-12T18:32:00Z" w16du:dateUtc="2025-06-12T16:32:00Z">
            <w:rPr/>
          </w:rPrChange>
        </w:rPr>
        <w:t xml:space="preserve"> intelligence architecture </w:t>
      </w:r>
      <w:proofErr w:type="spellStart"/>
      <w:r w:rsidRPr="008F3D9F">
        <w:rPr>
          <w:lang w:val="fr-FR"/>
          <w:rPrChange w:id="146" w:author="Hayfa ZGAYA-BIAU" w:date="2025-06-12T18:32:00Z" w16du:dateUtc="2025-06-12T16:32:00Z">
            <w:rPr/>
          </w:rPrChange>
        </w:rPr>
        <w:t>designed</w:t>
      </w:r>
      <w:proofErr w:type="spellEnd"/>
      <w:r w:rsidRPr="008F3D9F">
        <w:rPr>
          <w:lang w:val="fr-FR"/>
          <w:rPrChange w:id="147" w:author="Hayfa ZGAYA-BIAU" w:date="2025-06-12T18:32:00Z" w16du:dateUtc="2025-06-12T16:32:00Z">
            <w:rPr/>
          </w:rPrChange>
        </w:rPr>
        <w:t xml:space="preserve"> to </w:t>
      </w:r>
      <w:proofErr w:type="spellStart"/>
      <w:r w:rsidRPr="008F3D9F">
        <w:rPr>
          <w:lang w:val="fr-FR"/>
          <w:rPrChange w:id="148" w:author="Hayfa ZGAYA-BIAU" w:date="2025-06-12T18:32:00Z" w16du:dateUtc="2025-06-12T16:32:00Z">
            <w:rPr/>
          </w:rPrChange>
        </w:rPr>
        <w:t>transcribe</w:t>
      </w:r>
      <w:proofErr w:type="spellEnd"/>
      <w:r w:rsidRPr="008F3D9F">
        <w:rPr>
          <w:lang w:val="fr-FR"/>
          <w:rPrChange w:id="149" w:author="Hayfa ZGAYA-BIAU" w:date="2025-06-12T18:32:00Z" w16du:dateUtc="2025-06-12T16:32:00Z">
            <w:rPr/>
          </w:rPrChange>
        </w:rPr>
        <w:t xml:space="preserve"> </w:t>
      </w:r>
      <w:proofErr w:type="spellStart"/>
      <w:r w:rsidRPr="008F3D9F">
        <w:rPr>
          <w:lang w:val="fr-FR"/>
          <w:rPrChange w:id="150" w:author="Hayfa ZGAYA-BIAU" w:date="2025-06-12T18:32:00Z" w16du:dateUtc="2025-06-12T16:32:00Z">
            <w:rPr/>
          </w:rPrChange>
        </w:rPr>
        <w:t>eye</w:t>
      </w:r>
      <w:proofErr w:type="spellEnd"/>
      <w:r w:rsidRPr="008F3D9F">
        <w:rPr>
          <w:lang w:val="fr-FR"/>
          <w:rPrChange w:id="151" w:author="Hayfa ZGAYA-BIAU" w:date="2025-06-12T18:32:00Z" w16du:dateUtc="2025-06-12T16:32:00Z">
            <w:rPr/>
          </w:rPrChange>
        </w:rPr>
        <w:t xml:space="preserve"> </w:t>
      </w:r>
      <w:proofErr w:type="spellStart"/>
      <w:r w:rsidRPr="008F3D9F">
        <w:rPr>
          <w:lang w:val="fr-FR"/>
          <w:rPrChange w:id="152" w:author="Hayfa ZGAYA-BIAU" w:date="2025-06-12T18:32:00Z" w16du:dateUtc="2025-06-12T16:32:00Z">
            <w:rPr/>
          </w:rPrChange>
        </w:rPr>
        <w:t>movements</w:t>
      </w:r>
      <w:proofErr w:type="spellEnd"/>
      <w:r w:rsidRPr="008F3D9F">
        <w:rPr>
          <w:lang w:val="fr-FR"/>
          <w:rPrChange w:id="153" w:author="Hayfa ZGAYA-BIAU" w:date="2025-06-12T18:32:00Z" w16du:dateUtc="2025-06-12T16:32:00Z">
            <w:rPr/>
          </w:rPrChange>
        </w:rPr>
        <w:t xml:space="preserve"> and facial expressions, </w:t>
      </w:r>
      <w:proofErr w:type="spellStart"/>
      <w:r w:rsidRPr="008F3D9F">
        <w:rPr>
          <w:lang w:val="fr-FR"/>
          <w:rPrChange w:id="154" w:author="Hayfa ZGAYA-BIAU" w:date="2025-06-12T18:32:00Z" w16du:dateUtc="2025-06-12T16:32:00Z">
            <w:rPr/>
          </w:rPrChange>
        </w:rPr>
        <w:t>with</w:t>
      </w:r>
      <w:proofErr w:type="spellEnd"/>
      <w:r w:rsidRPr="008F3D9F">
        <w:rPr>
          <w:lang w:val="fr-FR"/>
          <w:rPrChange w:id="155" w:author="Hayfa ZGAYA-BIAU" w:date="2025-06-12T18:32:00Z" w16du:dateUtc="2025-06-12T16:32:00Z">
            <w:rPr/>
          </w:rPrChange>
        </w:rPr>
        <w:t xml:space="preserve"> the goal of </w:t>
      </w:r>
      <w:proofErr w:type="spellStart"/>
      <w:r w:rsidRPr="008F3D9F">
        <w:rPr>
          <w:lang w:val="fr-FR"/>
          <w:rPrChange w:id="156" w:author="Hayfa ZGAYA-BIAU" w:date="2025-06-12T18:32:00Z" w16du:dateUtc="2025-06-12T16:32:00Z">
            <w:rPr/>
          </w:rPrChange>
        </w:rPr>
        <w:t>improving</w:t>
      </w:r>
      <w:proofErr w:type="spellEnd"/>
      <w:r w:rsidRPr="008F3D9F">
        <w:rPr>
          <w:lang w:val="fr-FR"/>
          <w:rPrChange w:id="157" w:author="Hayfa ZGAYA-BIAU" w:date="2025-06-12T18:32:00Z" w16du:dateUtc="2025-06-12T16:32:00Z">
            <w:rPr/>
          </w:rPrChange>
        </w:rPr>
        <w:t xml:space="preserve"> communication interfaces for </w:t>
      </w:r>
      <w:proofErr w:type="spellStart"/>
      <w:r w:rsidRPr="008F3D9F">
        <w:rPr>
          <w:lang w:val="fr-FR"/>
          <w:rPrChange w:id="158" w:author="Hayfa ZGAYA-BIAU" w:date="2025-06-12T18:32:00Z" w16du:dateUtc="2025-06-12T16:32:00Z">
            <w:rPr/>
          </w:rPrChange>
        </w:rPr>
        <w:t>individuals</w:t>
      </w:r>
      <w:proofErr w:type="spellEnd"/>
      <w:r w:rsidRPr="008F3D9F">
        <w:rPr>
          <w:lang w:val="fr-FR"/>
          <w:rPrChange w:id="159" w:author="Hayfa ZGAYA-BIAU" w:date="2025-06-12T18:32:00Z" w16du:dateUtc="2025-06-12T16:32:00Z">
            <w:rPr/>
          </w:rPrChange>
        </w:rPr>
        <w:t xml:space="preserve"> </w:t>
      </w:r>
      <w:proofErr w:type="spellStart"/>
      <w:r w:rsidRPr="008F3D9F">
        <w:rPr>
          <w:lang w:val="fr-FR"/>
          <w:rPrChange w:id="160" w:author="Hayfa ZGAYA-BIAU" w:date="2025-06-12T18:32:00Z" w16du:dateUtc="2025-06-12T16:32:00Z">
            <w:rPr/>
          </w:rPrChange>
        </w:rPr>
        <w:t>with</w:t>
      </w:r>
      <w:proofErr w:type="spellEnd"/>
      <w:r w:rsidRPr="008F3D9F">
        <w:rPr>
          <w:lang w:val="fr-FR"/>
          <w:rPrChange w:id="161" w:author="Hayfa ZGAYA-BIAU" w:date="2025-06-12T18:32:00Z" w16du:dateUtc="2025-06-12T16:32:00Z">
            <w:rPr/>
          </w:rPrChange>
        </w:rPr>
        <w:t xml:space="preserve"> </w:t>
      </w:r>
      <w:proofErr w:type="spellStart"/>
      <w:r w:rsidRPr="008F3D9F">
        <w:rPr>
          <w:lang w:val="fr-FR"/>
          <w:rPrChange w:id="162" w:author="Hayfa ZGAYA-BIAU" w:date="2025-06-12T18:32:00Z" w16du:dateUtc="2025-06-12T16:32:00Z">
            <w:rPr/>
          </w:rPrChange>
        </w:rPr>
        <w:t>severe</w:t>
      </w:r>
      <w:proofErr w:type="spellEnd"/>
      <w:r w:rsidRPr="008F3D9F">
        <w:rPr>
          <w:lang w:val="fr-FR"/>
          <w:rPrChange w:id="163" w:author="Hayfa ZGAYA-BIAU" w:date="2025-06-12T18:32:00Z" w16du:dateUtc="2025-06-12T16:32:00Z">
            <w:rPr/>
          </w:rPrChange>
        </w:rPr>
        <w:t xml:space="preserve"> </w:t>
      </w:r>
      <w:proofErr w:type="spellStart"/>
      <w:r w:rsidRPr="008F3D9F">
        <w:rPr>
          <w:lang w:val="fr-FR"/>
          <w:rPrChange w:id="164" w:author="Hayfa ZGAYA-BIAU" w:date="2025-06-12T18:32:00Z" w16du:dateUtc="2025-06-12T16:32:00Z">
            <w:rPr/>
          </w:rPrChange>
        </w:rPr>
        <w:t>physical</w:t>
      </w:r>
      <w:proofErr w:type="spellEnd"/>
      <w:r w:rsidRPr="008F3D9F">
        <w:rPr>
          <w:lang w:val="fr-FR"/>
          <w:rPrChange w:id="165" w:author="Hayfa ZGAYA-BIAU" w:date="2025-06-12T18:32:00Z" w16du:dateUtc="2025-06-12T16:32:00Z">
            <w:rPr/>
          </w:rPrChange>
        </w:rPr>
        <w:t xml:space="preserve"> </w:t>
      </w:r>
      <w:proofErr w:type="spellStart"/>
      <w:r w:rsidRPr="008F3D9F">
        <w:rPr>
          <w:lang w:val="fr-FR"/>
          <w:rPrChange w:id="166" w:author="Hayfa ZGAYA-BIAU" w:date="2025-06-12T18:32:00Z" w16du:dateUtc="2025-06-12T16:32:00Z">
            <w:rPr/>
          </w:rPrChange>
        </w:rPr>
        <w:t>disabilities</w:t>
      </w:r>
      <w:proofErr w:type="spellEnd"/>
      <w:r w:rsidRPr="008F3D9F">
        <w:rPr>
          <w:lang w:val="fr-FR"/>
          <w:rPrChange w:id="167" w:author="Hayfa ZGAYA-BIAU" w:date="2025-06-12T18:32:00Z" w16du:dateUtc="2025-06-12T16:32:00Z">
            <w:rPr/>
          </w:rPrChange>
        </w:rPr>
        <w:t xml:space="preserve">. The system enables </w:t>
      </w:r>
      <w:proofErr w:type="spellStart"/>
      <w:r w:rsidRPr="008F3D9F">
        <w:rPr>
          <w:lang w:val="fr-FR"/>
          <w:rPrChange w:id="168" w:author="Hayfa ZGAYA-BIAU" w:date="2025-06-12T18:32:00Z" w16du:dateUtc="2025-06-12T16:32:00Z">
            <w:rPr/>
          </w:rPrChange>
        </w:rPr>
        <w:t>such</w:t>
      </w:r>
      <w:proofErr w:type="spellEnd"/>
      <w:r w:rsidRPr="008F3D9F">
        <w:rPr>
          <w:lang w:val="fr-FR"/>
          <w:rPrChange w:id="169" w:author="Hayfa ZGAYA-BIAU" w:date="2025-06-12T18:32:00Z" w16du:dateUtc="2025-06-12T16:32:00Z">
            <w:rPr/>
          </w:rPrChange>
        </w:rPr>
        <w:t xml:space="preserve"> patients to express </w:t>
      </w:r>
      <w:proofErr w:type="spellStart"/>
      <w:r w:rsidRPr="008F3D9F">
        <w:rPr>
          <w:lang w:val="fr-FR"/>
          <w:rPrChange w:id="170" w:author="Hayfa ZGAYA-BIAU" w:date="2025-06-12T18:32:00Z" w16du:dateUtc="2025-06-12T16:32:00Z">
            <w:rPr/>
          </w:rPrChange>
        </w:rPr>
        <w:t>their</w:t>
      </w:r>
      <w:proofErr w:type="spellEnd"/>
      <w:r w:rsidRPr="008F3D9F">
        <w:rPr>
          <w:lang w:val="fr-FR"/>
          <w:rPrChange w:id="171" w:author="Hayfa ZGAYA-BIAU" w:date="2025-06-12T18:32:00Z" w16du:dateUtc="2025-06-12T16:32:00Z">
            <w:rPr/>
          </w:rPrChange>
        </w:rPr>
        <w:t xml:space="preserve"> </w:t>
      </w:r>
      <w:proofErr w:type="spellStart"/>
      <w:r w:rsidRPr="008F3D9F">
        <w:rPr>
          <w:lang w:val="fr-FR"/>
          <w:rPrChange w:id="172" w:author="Hayfa ZGAYA-BIAU" w:date="2025-06-12T18:32:00Z" w16du:dateUtc="2025-06-12T16:32:00Z">
            <w:rPr/>
          </w:rPrChange>
        </w:rPr>
        <w:t>needs</w:t>
      </w:r>
      <w:proofErr w:type="spellEnd"/>
      <w:r w:rsidRPr="008F3D9F">
        <w:rPr>
          <w:lang w:val="fr-FR"/>
          <w:rPrChange w:id="173" w:author="Hayfa ZGAYA-BIAU" w:date="2025-06-12T18:32:00Z" w16du:dateUtc="2025-06-12T16:32:00Z">
            <w:rPr/>
          </w:rPrChange>
        </w:rPr>
        <w:t xml:space="preserve"> </w:t>
      </w:r>
      <w:proofErr w:type="spellStart"/>
      <w:r w:rsidRPr="008F3D9F">
        <w:rPr>
          <w:lang w:val="fr-FR"/>
          <w:rPrChange w:id="174" w:author="Hayfa ZGAYA-BIAU" w:date="2025-06-12T18:32:00Z" w16du:dateUtc="2025-06-12T16:32:00Z">
            <w:rPr/>
          </w:rPrChange>
        </w:rPr>
        <w:t>autonomously</w:t>
      </w:r>
      <w:proofErr w:type="spellEnd"/>
      <w:r w:rsidRPr="008F3D9F">
        <w:rPr>
          <w:lang w:val="fr-FR"/>
          <w:rPrChange w:id="175" w:author="Hayfa ZGAYA-BIAU" w:date="2025-06-12T18:32:00Z" w16du:dateUtc="2025-06-12T16:32:00Z">
            <w:rPr/>
          </w:rPrChange>
        </w:rPr>
        <w:t xml:space="preserve"> </w:t>
      </w:r>
      <w:proofErr w:type="spellStart"/>
      <w:r w:rsidRPr="008F3D9F">
        <w:rPr>
          <w:lang w:val="fr-FR"/>
          <w:rPrChange w:id="176" w:author="Hayfa ZGAYA-BIAU" w:date="2025-06-12T18:32:00Z" w16du:dateUtc="2025-06-12T16:32:00Z">
            <w:rPr/>
          </w:rPrChange>
        </w:rPr>
        <w:t>through</w:t>
      </w:r>
      <w:proofErr w:type="spellEnd"/>
      <w:r w:rsidRPr="008F3D9F">
        <w:rPr>
          <w:lang w:val="fr-FR"/>
          <w:rPrChange w:id="177" w:author="Hayfa ZGAYA-BIAU" w:date="2025-06-12T18:32:00Z" w16du:dateUtc="2025-06-12T16:32:00Z">
            <w:rPr/>
          </w:rPrChange>
        </w:rPr>
        <w:t xml:space="preserve"> simple </w:t>
      </w:r>
      <w:proofErr w:type="spellStart"/>
      <w:r w:rsidRPr="008F3D9F">
        <w:rPr>
          <w:lang w:val="fr-FR"/>
          <w:rPrChange w:id="178" w:author="Hayfa ZGAYA-BIAU" w:date="2025-06-12T18:32:00Z" w16du:dateUtc="2025-06-12T16:32:00Z">
            <w:rPr/>
          </w:rPrChange>
        </w:rPr>
        <w:t>gestures</w:t>
      </w:r>
      <w:proofErr w:type="spellEnd"/>
      <w:r w:rsidRPr="008F3D9F">
        <w:rPr>
          <w:lang w:val="fr-FR"/>
          <w:rPrChange w:id="179" w:author="Hayfa ZGAYA-BIAU" w:date="2025-06-12T18:32:00Z" w16du:dateUtc="2025-06-12T16:32:00Z">
            <w:rPr/>
          </w:rPrChange>
        </w:rPr>
        <w:t>—</w:t>
      </w:r>
      <w:proofErr w:type="spellStart"/>
      <w:r w:rsidRPr="008F3D9F">
        <w:rPr>
          <w:lang w:val="fr-FR"/>
          <w:rPrChange w:id="180" w:author="Hayfa ZGAYA-BIAU" w:date="2025-06-12T18:32:00Z" w16du:dateUtc="2025-06-12T16:32:00Z">
            <w:rPr/>
          </w:rPrChange>
        </w:rPr>
        <w:t>primarily</w:t>
      </w:r>
      <w:proofErr w:type="spellEnd"/>
      <w:r w:rsidRPr="008F3D9F">
        <w:rPr>
          <w:lang w:val="fr-FR"/>
          <w:rPrChange w:id="181" w:author="Hayfa ZGAYA-BIAU" w:date="2025-06-12T18:32:00Z" w16du:dateUtc="2025-06-12T16:32:00Z">
            <w:rPr/>
          </w:rPrChange>
        </w:rPr>
        <w:t xml:space="preserve"> </w:t>
      </w:r>
      <w:proofErr w:type="spellStart"/>
      <w:r w:rsidRPr="008F3D9F">
        <w:rPr>
          <w:lang w:val="fr-FR"/>
          <w:rPrChange w:id="182" w:author="Hayfa ZGAYA-BIAU" w:date="2025-06-12T18:32:00Z" w16du:dateUtc="2025-06-12T16:32:00Z">
            <w:rPr/>
          </w:rPrChange>
        </w:rPr>
        <w:t>eye</w:t>
      </w:r>
      <w:proofErr w:type="spellEnd"/>
      <w:r w:rsidRPr="008F3D9F">
        <w:rPr>
          <w:lang w:val="fr-FR"/>
          <w:rPrChange w:id="183" w:author="Hayfa ZGAYA-BIAU" w:date="2025-06-12T18:32:00Z" w16du:dateUtc="2025-06-12T16:32:00Z">
            <w:rPr/>
          </w:rPrChange>
        </w:rPr>
        <w:t xml:space="preserve"> </w:t>
      </w:r>
      <w:proofErr w:type="spellStart"/>
      <w:r w:rsidRPr="008F3D9F">
        <w:rPr>
          <w:lang w:val="fr-FR"/>
          <w:rPrChange w:id="184" w:author="Hayfa ZGAYA-BIAU" w:date="2025-06-12T18:32:00Z" w16du:dateUtc="2025-06-12T16:32:00Z">
            <w:rPr/>
          </w:rPrChange>
        </w:rPr>
        <w:t>movements</w:t>
      </w:r>
      <w:proofErr w:type="spellEnd"/>
      <w:r w:rsidRPr="008F3D9F">
        <w:rPr>
          <w:lang w:val="fr-FR"/>
          <w:rPrChange w:id="185" w:author="Hayfa ZGAYA-BIAU" w:date="2025-06-12T18:32:00Z" w16du:dateUtc="2025-06-12T16:32:00Z">
            <w:rPr/>
          </w:rPrChange>
        </w:rPr>
        <w:t>—</w:t>
      </w:r>
      <w:proofErr w:type="spellStart"/>
      <w:r w:rsidRPr="008F3D9F">
        <w:rPr>
          <w:lang w:val="fr-FR"/>
          <w:rPrChange w:id="186" w:author="Hayfa ZGAYA-BIAU" w:date="2025-06-12T18:32:00Z" w16du:dateUtc="2025-06-12T16:32:00Z">
            <w:rPr/>
          </w:rPrChange>
        </w:rPr>
        <w:t>which</w:t>
      </w:r>
      <w:proofErr w:type="spellEnd"/>
      <w:r w:rsidRPr="008F3D9F">
        <w:rPr>
          <w:lang w:val="fr-FR"/>
          <w:rPrChange w:id="187" w:author="Hayfa ZGAYA-BIAU" w:date="2025-06-12T18:32:00Z" w16du:dateUtc="2025-06-12T16:32:00Z">
            <w:rPr/>
          </w:rPrChange>
        </w:rPr>
        <w:t xml:space="preserve"> are </w:t>
      </w:r>
      <w:proofErr w:type="spellStart"/>
      <w:r w:rsidRPr="008F3D9F">
        <w:rPr>
          <w:lang w:val="fr-FR"/>
          <w:rPrChange w:id="188" w:author="Hayfa ZGAYA-BIAU" w:date="2025-06-12T18:32:00Z" w16du:dateUtc="2025-06-12T16:32:00Z">
            <w:rPr/>
          </w:rPrChange>
        </w:rPr>
        <w:t>translated</w:t>
      </w:r>
      <w:proofErr w:type="spellEnd"/>
      <w:r w:rsidRPr="008F3D9F">
        <w:rPr>
          <w:lang w:val="fr-FR"/>
          <w:rPrChange w:id="189" w:author="Hayfa ZGAYA-BIAU" w:date="2025-06-12T18:32:00Z" w16du:dateUtc="2025-06-12T16:32:00Z">
            <w:rPr/>
          </w:rPrChange>
        </w:rPr>
        <w:t xml:space="preserve"> </w:t>
      </w:r>
      <w:proofErr w:type="spellStart"/>
      <w:r w:rsidRPr="008F3D9F">
        <w:rPr>
          <w:lang w:val="fr-FR"/>
          <w:rPrChange w:id="190" w:author="Hayfa ZGAYA-BIAU" w:date="2025-06-12T18:32:00Z" w16du:dateUtc="2025-06-12T16:32:00Z">
            <w:rPr/>
          </w:rPrChange>
        </w:rPr>
        <w:t>into</w:t>
      </w:r>
      <w:proofErr w:type="spellEnd"/>
      <w:r w:rsidRPr="008F3D9F">
        <w:rPr>
          <w:lang w:val="fr-FR"/>
          <w:rPrChange w:id="191" w:author="Hayfa ZGAYA-BIAU" w:date="2025-06-12T18:32:00Z" w16du:dateUtc="2025-06-12T16:32:00Z">
            <w:rPr/>
          </w:rPrChange>
        </w:rPr>
        <w:t xml:space="preserve"> </w:t>
      </w:r>
      <w:proofErr w:type="spellStart"/>
      <w:r w:rsidRPr="008F3D9F">
        <w:rPr>
          <w:lang w:val="fr-FR"/>
          <w:rPrChange w:id="192" w:author="Hayfa ZGAYA-BIAU" w:date="2025-06-12T18:32:00Z" w16du:dateUtc="2025-06-12T16:32:00Z">
            <w:rPr/>
          </w:rPrChange>
        </w:rPr>
        <w:t>text</w:t>
      </w:r>
      <w:proofErr w:type="spellEnd"/>
      <w:r w:rsidRPr="008F3D9F">
        <w:rPr>
          <w:lang w:val="fr-FR"/>
          <w:rPrChange w:id="193" w:author="Hayfa ZGAYA-BIAU" w:date="2025-06-12T18:32:00Z" w16du:dateUtc="2025-06-12T16:32:00Z">
            <w:rPr/>
          </w:rPrChange>
        </w:rPr>
        <w:t xml:space="preserve"> or speech in real-time.</w:t>
      </w:r>
    </w:p>
    <w:p w14:paraId="1672F42C" w14:textId="77777777" w:rsidR="00F0408B" w:rsidRPr="008F3D9F" w:rsidRDefault="00000000">
      <w:pPr>
        <w:spacing w:before="240" w:after="240"/>
        <w:rPr>
          <w:lang w:val="fr-FR"/>
          <w:rPrChange w:id="194" w:author="Hayfa ZGAYA-BIAU" w:date="2025-06-12T18:32:00Z" w16du:dateUtc="2025-06-12T16:32:00Z">
            <w:rPr/>
          </w:rPrChange>
        </w:rPr>
      </w:pPr>
      <w:r w:rsidRPr="008F3D9F">
        <w:rPr>
          <w:lang w:val="fr-FR"/>
          <w:rPrChange w:id="195" w:author="Hayfa ZGAYA-BIAU" w:date="2025-06-12T18:32:00Z" w16du:dateUtc="2025-06-12T16:32:00Z">
            <w:rPr/>
          </w:rPrChange>
        </w:rPr>
        <w:t xml:space="preserve">The </w:t>
      </w:r>
      <w:proofErr w:type="spellStart"/>
      <w:r w:rsidRPr="008F3D9F">
        <w:rPr>
          <w:lang w:val="fr-FR"/>
          <w:rPrChange w:id="196" w:author="Hayfa ZGAYA-BIAU" w:date="2025-06-12T18:32:00Z" w16du:dateUtc="2025-06-12T16:32:00Z">
            <w:rPr/>
          </w:rPrChange>
        </w:rPr>
        <w:t>approach</w:t>
      </w:r>
      <w:proofErr w:type="spellEnd"/>
      <w:r w:rsidRPr="008F3D9F">
        <w:rPr>
          <w:lang w:val="fr-FR"/>
          <w:rPrChange w:id="197" w:author="Hayfa ZGAYA-BIAU" w:date="2025-06-12T18:32:00Z" w16du:dateUtc="2025-06-12T16:32:00Z">
            <w:rPr/>
          </w:rPrChange>
        </w:rPr>
        <w:t xml:space="preserve"> relies on a combination of </w:t>
      </w:r>
      <w:proofErr w:type="spellStart"/>
      <w:r w:rsidRPr="008F3D9F">
        <w:rPr>
          <w:lang w:val="fr-FR"/>
          <w:rPrChange w:id="198" w:author="Hayfa ZGAYA-BIAU" w:date="2025-06-12T18:32:00Z" w16du:dateUtc="2025-06-12T16:32:00Z">
            <w:rPr/>
          </w:rPrChange>
        </w:rPr>
        <w:t>Convolutional</w:t>
      </w:r>
      <w:proofErr w:type="spellEnd"/>
      <w:r w:rsidRPr="008F3D9F">
        <w:rPr>
          <w:lang w:val="fr-FR"/>
          <w:rPrChange w:id="199" w:author="Hayfa ZGAYA-BIAU" w:date="2025-06-12T18:32:00Z" w16du:dateUtc="2025-06-12T16:32:00Z">
            <w:rPr/>
          </w:rPrChange>
        </w:rPr>
        <w:t xml:space="preserve"> Neural Networks (</w:t>
      </w:r>
      <w:proofErr w:type="spellStart"/>
      <w:r w:rsidRPr="008F3D9F">
        <w:rPr>
          <w:lang w:val="fr-FR"/>
          <w:rPrChange w:id="200" w:author="Hayfa ZGAYA-BIAU" w:date="2025-06-12T18:32:00Z" w16du:dateUtc="2025-06-12T16:32:00Z">
            <w:rPr/>
          </w:rPrChange>
        </w:rPr>
        <w:t>CNNs</w:t>
      </w:r>
      <w:proofErr w:type="spellEnd"/>
      <w:r w:rsidRPr="008F3D9F">
        <w:rPr>
          <w:lang w:val="fr-FR"/>
          <w:rPrChange w:id="201" w:author="Hayfa ZGAYA-BIAU" w:date="2025-06-12T18:32:00Z" w16du:dateUtc="2025-06-12T16:32:00Z">
            <w:rPr/>
          </w:rPrChange>
        </w:rPr>
        <w:t>) and Long Short-</w:t>
      </w:r>
      <w:proofErr w:type="spellStart"/>
      <w:r w:rsidRPr="008F3D9F">
        <w:rPr>
          <w:lang w:val="fr-FR"/>
          <w:rPrChange w:id="202" w:author="Hayfa ZGAYA-BIAU" w:date="2025-06-12T18:32:00Z" w16du:dateUtc="2025-06-12T16:32:00Z">
            <w:rPr/>
          </w:rPrChange>
        </w:rPr>
        <w:t>Term</w:t>
      </w:r>
      <w:proofErr w:type="spellEnd"/>
      <w:r w:rsidRPr="008F3D9F">
        <w:rPr>
          <w:lang w:val="fr-FR"/>
          <w:rPrChange w:id="203" w:author="Hayfa ZGAYA-BIAU" w:date="2025-06-12T18:32:00Z" w16du:dateUtc="2025-06-12T16:32:00Z">
            <w:rPr/>
          </w:rPrChange>
        </w:rPr>
        <w:t xml:space="preserve"> Memory (LSTM) networks, </w:t>
      </w:r>
      <w:proofErr w:type="spellStart"/>
      <w:r w:rsidRPr="008F3D9F">
        <w:rPr>
          <w:lang w:val="fr-FR"/>
          <w:rPrChange w:id="204" w:author="Hayfa ZGAYA-BIAU" w:date="2025-06-12T18:32:00Z" w16du:dateUtc="2025-06-12T16:32:00Z">
            <w:rPr/>
          </w:rPrChange>
        </w:rPr>
        <w:t>applied</w:t>
      </w:r>
      <w:proofErr w:type="spellEnd"/>
      <w:r w:rsidRPr="008F3D9F">
        <w:rPr>
          <w:lang w:val="fr-FR"/>
          <w:rPrChange w:id="205" w:author="Hayfa ZGAYA-BIAU" w:date="2025-06-12T18:32:00Z" w16du:dateUtc="2025-06-12T16:32:00Z">
            <w:rPr/>
          </w:rPrChange>
        </w:rPr>
        <w:t xml:space="preserve"> to short </w:t>
      </w:r>
      <w:proofErr w:type="spellStart"/>
      <w:r w:rsidRPr="008F3D9F">
        <w:rPr>
          <w:lang w:val="fr-FR"/>
          <w:rPrChange w:id="206" w:author="Hayfa ZGAYA-BIAU" w:date="2025-06-12T18:32:00Z" w16du:dateUtc="2025-06-12T16:32:00Z">
            <w:rPr/>
          </w:rPrChange>
        </w:rPr>
        <w:t>video</w:t>
      </w:r>
      <w:proofErr w:type="spellEnd"/>
      <w:r w:rsidRPr="008F3D9F">
        <w:rPr>
          <w:lang w:val="fr-FR"/>
          <w:rPrChange w:id="207" w:author="Hayfa ZGAYA-BIAU" w:date="2025-06-12T18:32:00Z" w16du:dateUtc="2025-06-12T16:32:00Z">
            <w:rPr/>
          </w:rPrChange>
        </w:rPr>
        <w:t xml:space="preserve"> </w:t>
      </w:r>
      <w:proofErr w:type="spellStart"/>
      <w:r w:rsidRPr="008F3D9F">
        <w:rPr>
          <w:lang w:val="fr-FR"/>
          <w:rPrChange w:id="208" w:author="Hayfa ZGAYA-BIAU" w:date="2025-06-12T18:32:00Z" w16du:dateUtc="2025-06-12T16:32:00Z">
            <w:rPr/>
          </w:rPrChange>
        </w:rPr>
        <w:t>sequences</w:t>
      </w:r>
      <w:proofErr w:type="spellEnd"/>
      <w:r w:rsidRPr="008F3D9F">
        <w:rPr>
          <w:lang w:val="fr-FR"/>
          <w:rPrChange w:id="209" w:author="Hayfa ZGAYA-BIAU" w:date="2025-06-12T18:32:00Z" w16du:dateUtc="2025-06-12T16:32:00Z">
            <w:rPr/>
          </w:rPrChange>
        </w:rPr>
        <w:t xml:space="preserve">. The process </w:t>
      </w:r>
      <w:proofErr w:type="spellStart"/>
      <w:r w:rsidRPr="008F3D9F">
        <w:rPr>
          <w:lang w:val="fr-FR"/>
          <w:rPrChange w:id="210" w:author="Hayfa ZGAYA-BIAU" w:date="2025-06-12T18:32:00Z" w16du:dateUtc="2025-06-12T16:32:00Z">
            <w:rPr/>
          </w:rPrChange>
        </w:rPr>
        <w:t>begins</w:t>
      </w:r>
      <w:proofErr w:type="spellEnd"/>
      <w:r w:rsidRPr="008F3D9F">
        <w:rPr>
          <w:lang w:val="fr-FR"/>
          <w:rPrChange w:id="211" w:author="Hayfa ZGAYA-BIAU" w:date="2025-06-12T18:32:00Z" w16du:dateUtc="2025-06-12T16:32:00Z">
            <w:rPr/>
          </w:rPrChange>
        </w:rPr>
        <w:t xml:space="preserve"> </w:t>
      </w:r>
      <w:proofErr w:type="spellStart"/>
      <w:r w:rsidRPr="008F3D9F">
        <w:rPr>
          <w:lang w:val="fr-FR"/>
          <w:rPrChange w:id="212" w:author="Hayfa ZGAYA-BIAU" w:date="2025-06-12T18:32:00Z" w16du:dateUtc="2025-06-12T16:32:00Z">
            <w:rPr/>
          </w:rPrChange>
        </w:rPr>
        <w:t>with</w:t>
      </w:r>
      <w:proofErr w:type="spellEnd"/>
      <w:r w:rsidRPr="008F3D9F">
        <w:rPr>
          <w:lang w:val="fr-FR"/>
          <w:rPrChange w:id="213" w:author="Hayfa ZGAYA-BIAU" w:date="2025-06-12T18:32:00Z" w16du:dateUtc="2025-06-12T16:32:00Z">
            <w:rPr/>
          </w:rPrChange>
        </w:rPr>
        <w:t xml:space="preserve"> </w:t>
      </w:r>
      <w:proofErr w:type="spellStart"/>
      <w:r w:rsidRPr="008F3D9F">
        <w:rPr>
          <w:lang w:val="fr-FR"/>
          <w:rPrChange w:id="214" w:author="Hayfa ZGAYA-BIAU" w:date="2025-06-12T18:32:00Z" w16du:dateUtc="2025-06-12T16:32:00Z">
            <w:rPr/>
          </w:rPrChange>
        </w:rPr>
        <w:t>recording</w:t>
      </w:r>
      <w:proofErr w:type="spellEnd"/>
      <w:r w:rsidRPr="008F3D9F">
        <w:rPr>
          <w:lang w:val="fr-FR"/>
          <w:rPrChange w:id="215" w:author="Hayfa ZGAYA-BIAU" w:date="2025-06-12T18:32:00Z" w16du:dateUtc="2025-06-12T16:32:00Z">
            <w:rPr/>
          </w:rPrChange>
        </w:rPr>
        <w:t xml:space="preserve"> </w:t>
      </w:r>
      <w:proofErr w:type="spellStart"/>
      <w:r w:rsidRPr="008F3D9F">
        <w:rPr>
          <w:lang w:val="fr-FR"/>
          <w:rPrChange w:id="216" w:author="Hayfa ZGAYA-BIAU" w:date="2025-06-12T18:32:00Z" w16du:dateUtc="2025-06-12T16:32:00Z">
            <w:rPr/>
          </w:rPrChange>
        </w:rPr>
        <w:t>labeled</w:t>
      </w:r>
      <w:proofErr w:type="spellEnd"/>
      <w:r w:rsidRPr="008F3D9F">
        <w:rPr>
          <w:lang w:val="fr-FR"/>
          <w:rPrChange w:id="217" w:author="Hayfa ZGAYA-BIAU" w:date="2025-06-12T18:32:00Z" w16du:dateUtc="2025-06-12T16:32:00Z">
            <w:rPr/>
          </w:rPrChange>
        </w:rPr>
        <w:t xml:space="preserve"> </w:t>
      </w:r>
      <w:proofErr w:type="spellStart"/>
      <w:r w:rsidRPr="008F3D9F">
        <w:rPr>
          <w:lang w:val="fr-FR"/>
          <w:rPrChange w:id="218" w:author="Hayfa ZGAYA-BIAU" w:date="2025-06-12T18:32:00Z" w16du:dateUtc="2025-06-12T16:32:00Z">
            <w:rPr/>
          </w:rPrChange>
        </w:rPr>
        <w:t>videos</w:t>
      </w:r>
      <w:proofErr w:type="spellEnd"/>
      <w:r w:rsidRPr="008F3D9F">
        <w:rPr>
          <w:lang w:val="fr-FR"/>
          <w:rPrChange w:id="219" w:author="Hayfa ZGAYA-BIAU" w:date="2025-06-12T18:32:00Z" w16du:dateUtc="2025-06-12T16:32:00Z">
            <w:rPr/>
          </w:rPrChange>
        </w:rPr>
        <w:t xml:space="preserve"> of user </w:t>
      </w:r>
      <w:proofErr w:type="spellStart"/>
      <w:r w:rsidRPr="008F3D9F">
        <w:rPr>
          <w:lang w:val="fr-FR"/>
          <w:rPrChange w:id="220" w:author="Hayfa ZGAYA-BIAU" w:date="2025-06-12T18:32:00Z" w16du:dateUtc="2025-06-12T16:32:00Z">
            <w:rPr/>
          </w:rPrChange>
        </w:rPr>
        <w:t>gestures</w:t>
      </w:r>
      <w:proofErr w:type="spellEnd"/>
      <w:r w:rsidRPr="008F3D9F">
        <w:rPr>
          <w:lang w:val="fr-FR"/>
          <w:rPrChange w:id="221" w:author="Hayfa ZGAYA-BIAU" w:date="2025-06-12T18:32:00Z" w16du:dateUtc="2025-06-12T16:32:00Z">
            <w:rPr/>
          </w:rPrChange>
        </w:rPr>
        <w:t xml:space="preserve"> (yes, no, normal). </w:t>
      </w:r>
      <w:proofErr w:type="spellStart"/>
      <w:r w:rsidRPr="008F3D9F">
        <w:rPr>
          <w:lang w:val="fr-FR"/>
          <w:rPrChange w:id="222" w:author="Hayfa ZGAYA-BIAU" w:date="2025-06-12T18:32:00Z" w16du:dateUtc="2025-06-12T16:32:00Z">
            <w:rPr/>
          </w:rPrChange>
        </w:rPr>
        <w:t>These</w:t>
      </w:r>
      <w:proofErr w:type="spellEnd"/>
      <w:r w:rsidRPr="008F3D9F">
        <w:rPr>
          <w:lang w:val="fr-FR"/>
          <w:rPrChange w:id="223" w:author="Hayfa ZGAYA-BIAU" w:date="2025-06-12T18:32:00Z" w16du:dateUtc="2025-06-12T16:32:00Z">
            <w:rPr/>
          </w:rPrChange>
        </w:rPr>
        <w:t xml:space="preserve"> are </w:t>
      </w:r>
      <w:proofErr w:type="spellStart"/>
      <w:r w:rsidRPr="008F3D9F">
        <w:rPr>
          <w:lang w:val="fr-FR"/>
          <w:rPrChange w:id="224" w:author="Hayfa ZGAYA-BIAU" w:date="2025-06-12T18:32:00Z" w16du:dateUtc="2025-06-12T16:32:00Z">
            <w:rPr/>
          </w:rPrChange>
        </w:rPr>
        <w:t>converted</w:t>
      </w:r>
      <w:proofErr w:type="spellEnd"/>
      <w:r w:rsidRPr="008F3D9F">
        <w:rPr>
          <w:lang w:val="fr-FR"/>
          <w:rPrChange w:id="225" w:author="Hayfa ZGAYA-BIAU" w:date="2025-06-12T18:32:00Z" w16du:dateUtc="2025-06-12T16:32:00Z">
            <w:rPr/>
          </w:rPrChange>
        </w:rPr>
        <w:t xml:space="preserve"> </w:t>
      </w:r>
      <w:proofErr w:type="spellStart"/>
      <w:r w:rsidRPr="008F3D9F">
        <w:rPr>
          <w:lang w:val="fr-FR"/>
          <w:rPrChange w:id="226" w:author="Hayfa ZGAYA-BIAU" w:date="2025-06-12T18:32:00Z" w16du:dateUtc="2025-06-12T16:32:00Z">
            <w:rPr/>
          </w:rPrChange>
        </w:rPr>
        <w:t>into</w:t>
      </w:r>
      <w:proofErr w:type="spellEnd"/>
      <w:r w:rsidRPr="008F3D9F">
        <w:rPr>
          <w:lang w:val="fr-FR"/>
          <w:rPrChange w:id="227" w:author="Hayfa ZGAYA-BIAU" w:date="2025-06-12T18:32:00Z" w16du:dateUtc="2025-06-12T16:32:00Z">
            <w:rPr/>
          </w:rPrChange>
        </w:rPr>
        <w:t xml:space="preserve"> image </w:t>
      </w:r>
      <w:proofErr w:type="spellStart"/>
      <w:r w:rsidRPr="008F3D9F">
        <w:rPr>
          <w:lang w:val="fr-FR"/>
          <w:rPrChange w:id="228" w:author="Hayfa ZGAYA-BIAU" w:date="2025-06-12T18:32:00Z" w16du:dateUtc="2025-06-12T16:32:00Z">
            <w:rPr/>
          </w:rPrChange>
        </w:rPr>
        <w:t>sequences</w:t>
      </w:r>
      <w:proofErr w:type="spellEnd"/>
      <w:r w:rsidRPr="008F3D9F">
        <w:rPr>
          <w:lang w:val="fr-FR"/>
          <w:rPrChange w:id="229" w:author="Hayfa ZGAYA-BIAU" w:date="2025-06-12T18:32:00Z" w16du:dateUtc="2025-06-12T16:32:00Z">
            <w:rPr/>
          </w:rPrChange>
        </w:rPr>
        <w:t xml:space="preserve"> </w:t>
      </w:r>
      <w:proofErr w:type="spellStart"/>
      <w:r w:rsidRPr="008F3D9F">
        <w:rPr>
          <w:lang w:val="fr-FR"/>
          <w:rPrChange w:id="230" w:author="Hayfa ZGAYA-BIAU" w:date="2025-06-12T18:32:00Z" w16du:dateUtc="2025-06-12T16:32:00Z">
            <w:rPr/>
          </w:rPrChange>
        </w:rPr>
        <w:t>from</w:t>
      </w:r>
      <w:proofErr w:type="spellEnd"/>
      <w:r w:rsidRPr="008F3D9F">
        <w:rPr>
          <w:lang w:val="fr-FR"/>
          <w:rPrChange w:id="231" w:author="Hayfa ZGAYA-BIAU" w:date="2025-06-12T18:32:00Z" w16du:dateUtc="2025-06-12T16:32:00Z">
            <w:rPr/>
          </w:rPrChange>
        </w:rPr>
        <w:t xml:space="preserve"> </w:t>
      </w:r>
      <w:proofErr w:type="spellStart"/>
      <w:r w:rsidRPr="008F3D9F">
        <w:rPr>
          <w:lang w:val="fr-FR"/>
          <w:rPrChange w:id="232" w:author="Hayfa ZGAYA-BIAU" w:date="2025-06-12T18:32:00Z" w16du:dateUtc="2025-06-12T16:32:00Z">
            <w:rPr/>
          </w:rPrChange>
        </w:rPr>
        <w:t>which</w:t>
      </w:r>
      <w:proofErr w:type="spellEnd"/>
      <w:r w:rsidRPr="008F3D9F">
        <w:rPr>
          <w:lang w:val="fr-FR"/>
          <w:rPrChange w:id="233" w:author="Hayfa ZGAYA-BIAU" w:date="2025-06-12T18:32:00Z" w16du:dateUtc="2025-06-12T16:32:00Z">
            <w:rPr/>
          </w:rPrChange>
        </w:rPr>
        <w:t xml:space="preserve"> </w:t>
      </w:r>
      <w:proofErr w:type="spellStart"/>
      <w:r w:rsidRPr="008F3D9F">
        <w:rPr>
          <w:lang w:val="fr-FR"/>
          <w:rPrChange w:id="234" w:author="Hayfa ZGAYA-BIAU" w:date="2025-06-12T18:32:00Z" w16du:dateUtc="2025-06-12T16:32:00Z">
            <w:rPr/>
          </w:rPrChange>
        </w:rPr>
        <w:t>regions</w:t>
      </w:r>
      <w:proofErr w:type="spellEnd"/>
      <w:r w:rsidRPr="008F3D9F">
        <w:rPr>
          <w:lang w:val="fr-FR"/>
          <w:rPrChange w:id="235" w:author="Hayfa ZGAYA-BIAU" w:date="2025-06-12T18:32:00Z" w16du:dateUtc="2025-06-12T16:32:00Z">
            <w:rPr/>
          </w:rPrChange>
        </w:rPr>
        <w:t xml:space="preserve"> of </w:t>
      </w:r>
      <w:proofErr w:type="spellStart"/>
      <w:r w:rsidRPr="008F3D9F">
        <w:rPr>
          <w:lang w:val="fr-FR"/>
          <w:rPrChange w:id="236" w:author="Hayfa ZGAYA-BIAU" w:date="2025-06-12T18:32:00Z" w16du:dateUtc="2025-06-12T16:32:00Z">
            <w:rPr/>
          </w:rPrChange>
        </w:rPr>
        <w:t>interest</w:t>
      </w:r>
      <w:proofErr w:type="spellEnd"/>
      <w:r w:rsidRPr="008F3D9F">
        <w:rPr>
          <w:lang w:val="fr-FR"/>
          <w:rPrChange w:id="237" w:author="Hayfa ZGAYA-BIAU" w:date="2025-06-12T18:32:00Z" w16du:dateUtc="2025-06-12T16:32:00Z">
            <w:rPr/>
          </w:rPrChange>
        </w:rPr>
        <w:t xml:space="preserve"> (</w:t>
      </w:r>
      <w:proofErr w:type="spellStart"/>
      <w:r w:rsidRPr="008F3D9F">
        <w:rPr>
          <w:lang w:val="fr-FR"/>
          <w:rPrChange w:id="238" w:author="Hayfa ZGAYA-BIAU" w:date="2025-06-12T18:32:00Z" w16du:dateUtc="2025-06-12T16:32:00Z">
            <w:rPr/>
          </w:rPrChange>
        </w:rPr>
        <w:t>eyes</w:t>
      </w:r>
      <w:proofErr w:type="spellEnd"/>
      <w:r w:rsidRPr="008F3D9F">
        <w:rPr>
          <w:lang w:val="fr-FR"/>
          <w:rPrChange w:id="239" w:author="Hayfa ZGAYA-BIAU" w:date="2025-06-12T18:32:00Z" w16du:dateUtc="2025-06-12T16:32:00Z">
            <w:rPr/>
          </w:rPrChange>
        </w:rPr>
        <w:t xml:space="preserve">, </w:t>
      </w:r>
      <w:proofErr w:type="spellStart"/>
      <w:r w:rsidRPr="008F3D9F">
        <w:rPr>
          <w:lang w:val="fr-FR"/>
          <w:rPrChange w:id="240" w:author="Hayfa ZGAYA-BIAU" w:date="2025-06-12T18:32:00Z" w16du:dateUtc="2025-06-12T16:32:00Z">
            <w:rPr/>
          </w:rPrChange>
        </w:rPr>
        <w:t>eyebrows</w:t>
      </w:r>
      <w:proofErr w:type="spellEnd"/>
      <w:r w:rsidRPr="008F3D9F">
        <w:rPr>
          <w:lang w:val="fr-FR"/>
          <w:rPrChange w:id="241" w:author="Hayfa ZGAYA-BIAU" w:date="2025-06-12T18:32:00Z" w16du:dateUtc="2025-06-12T16:32:00Z">
            <w:rPr/>
          </w:rPrChange>
        </w:rPr>
        <w:t xml:space="preserve">) are </w:t>
      </w:r>
      <w:proofErr w:type="spellStart"/>
      <w:r w:rsidRPr="008F3D9F">
        <w:rPr>
          <w:lang w:val="fr-FR"/>
          <w:rPrChange w:id="242" w:author="Hayfa ZGAYA-BIAU" w:date="2025-06-12T18:32:00Z" w16du:dateUtc="2025-06-12T16:32:00Z">
            <w:rPr/>
          </w:rPrChange>
        </w:rPr>
        <w:t>extracted</w:t>
      </w:r>
      <w:proofErr w:type="spellEnd"/>
      <w:r w:rsidRPr="008F3D9F">
        <w:rPr>
          <w:lang w:val="fr-FR"/>
          <w:rPrChange w:id="243" w:author="Hayfa ZGAYA-BIAU" w:date="2025-06-12T18:32:00Z" w16du:dateUtc="2025-06-12T16:32:00Z">
            <w:rPr/>
          </w:rPrChange>
        </w:rPr>
        <w:t xml:space="preserve"> and </w:t>
      </w:r>
      <w:proofErr w:type="spellStart"/>
      <w:r w:rsidRPr="008F3D9F">
        <w:rPr>
          <w:lang w:val="fr-FR"/>
          <w:rPrChange w:id="244" w:author="Hayfa ZGAYA-BIAU" w:date="2025-06-12T18:32:00Z" w16du:dateUtc="2025-06-12T16:32:00Z">
            <w:rPr/>
          </w:rPrChange>
        </w:rPr>
        <w:t>preprocessed</w:t>
      </w:r>
      <w:proofErr w:type="spellEnd"/>
      <w:r w:rsidRPr="008F3D9F">
        <w:rPr>
          <w:lang w:val="fr-FR"/>
          <w:rPrChange w:id="245" w:author="Hayfa ZGAYA-BIAU" w:date="2025-06-12T18:32:00Z" w16du:dateUtc="2025-06-12T16:32:00Z">
            <w:rPr/>
          </w:rPrChange>
        </w:rPr>
        <w:t xml:space="preserve"> </w:t>
      </w:r>
      <w:proofErr w:type="spellStart"/>
      <w:r w:rsidRPr="008F3D9F">
        <w:rPr>
          <w:lang w:val="fr-FR"/>
          <w:rPrChange w:id="246" w:author="Hayfa ZGAYA-BIAU" w:date="2025-06-12T18:32:00Z" w16du:dateUtc="2025-06-12T16:32:00Z">
            <w:rPr/>
          </w:rPrChange>
        </w:rPr>
        <w:t>before</w:t>
      </w:r>
      <w:proofErr w:type="spellEnd"/>
      <w:r w:rsidRPr="008F3D9F">
        <w:rPr>
          <w:lang w:val="fr-FR"/>
          <w:rPrChange w:id="247" w:author="Hayfa ZGAYA-BIAU" w:date="2025-06-12T18:32:00Z" w16du:dateUtc="2025-06-12T16:32:00Z">
            <w:rPr/>
          </w:rPrChange>
        </w:rPr>
        <w:t xml:space="preserve"> </w:t>
      </w:r>
      <w:proofErr w:type="spellStart"/>
      <w:r w:rsidRPr="008F3D9F">
        <w:rPr>
          <w:lang w:val="fr-FR"/>
          <w:rPrChange w:id="248" w:author="Hayfa ZGAYA-BIAU" w:date="2025-06-12T18:32:00Z" w16du:dateUtc="2025-06-12T16:32:00Z">
            <w:rPr/>
          </w:rPrChange>
        </w:rPr>
        <w:t>being</w:t>
      </w:r>
      <w:proofErr w:type="spellEnd"/>
      <w:r w:rsidRPr="008F3D9F">
        <w:rPr>
          <w:lang w:val="fr-FR"/>
          <w:rPrChange w:id="249" w:author="Hayfa ZGAYA-BIAU" w:date="2025-06-12T18:32:00Z" w16du:dateUtc="2025-06-12T16:32:00Z">
            <w:rPr/>
          </w:rPrChange>
        </w:rPr>
        <w:t xml:space="preserve"> </w:t>
      </w:r>
      <w:proofErr w:type="spellStart"/>
      <w:r w:rsidRPr="008F3D9F">
        <w:rPr>
          <w:lang w:val="fr-FR"/>
          <w:rPrChange w:id="250" w:author="Hayfa ZGAYA-BIAU" w:date="2025-06-12T18:32:00Z" w16du:dateUtc="2025-06-12T16:32:00Z">
            <w:rPr/>
          </w:rPrChange>
        </w:rPr>
        <w:t>fed</w:t>
      </w:r>
      <w:proofErr w:type="spellEnd"/>
      <w:r w:rsidRPr="008F3D9F">
        <w:rPr>
          <w:lang w:val="fr-FR"/>
          <w:rPrChange w:id="251" w:author="Hayfa ZGAYA-BIAU" w:date="2025-06-12T18:32:00Z" w16du:dateUtc="2025-06-12T16:32:00Z">
            <w:rPr/>
          </w:rPrChange>
        </w:rPr>
        <w:t xml:space="preserve"> </w:t>
      </w:r>
      <w:proofErr w:type="spellStart"/>
      <w:r w:rsidRPr="008F3D9F">
        <w:rPr>
          <w:lang w:val="fr-FR"/>
          <w:rPrChange w:id="252" w:author="Hayfa ZGAYA-BIAU" w:date="2025-06-12T18:32:00Z" w16du:dateUtc="2025-06-12T16:32:00Z">
            <w:rPr/>
          </w:rPrChange>
        </w:rPr>
        <w:t>into</w:t>
      </w:r>
      <w:proofErr w:type="spellEnd"/>
      <w:r w:rsidRPr="008F3D9F">
        <w:rPr>
          <w:lang w:val="fr-FR"/>
          <w:rPrChange w:id="253" w:author="Hayfa ZGAYA-BIAU" w:date="2025-06-12T18:32:00Z" w16du:dateUtc="2025-06-12T16:32:00Z">
            <w:rPr/>
          </w:rPrChange>
        </w:rPr>
        <w:t xml:space="preserve"> the model. Once </w:t>
      </w:r>
      <w:proofErr w:type="spellStart"/>
      <w:r w:rsidRPr="008F3D9F">
        <w:rPr>
          <w:lang w:val="fr-FR"/>
          <w:rPrChange w:id="254" w:author="Hayfa ZGAYA-BIAU" w:date="2025-06-12T18:32:00Z" w16du:dateUtc="2025-06-12T16:32:00Z">
            <w:rPr/>
          </w:rPrChange>
        </w:rPr>
        <w:t>trained</w:t>
      </w:r>
      <w:proofErr w:type="spellEnd"/>
      <w:r w:rsidRPr="008F3D9F">
        <w:rPr>
          <w:lang w:val="fr-FR"/>
          <w:rPrChange w:id="255" w:author="Hayfa ZGAYA-BIAU" w:date="2025-06-12T18:32:00Z" w16du:dateUtc="2025-06-12T16:32:00Z">
            <w:rPr/>
          </w:rPrChange>
        </w:rPr>
        <w:t xml:space="preserve">, the model </w:t>
      </w:r>
      <w:proofErr w:type="spellStart"/>
      <w:r w:rsidRPr="008F3D9F">
        <w:rPr>
          <w:lang w:val="fr-FR"/>
          <w:rPrChange w:id="256" w:author="Hayfa ZGAYA-BIAU" w:date="2025-06-12T18:32:00Z" w16du:dateUtc="2025-06-12T16:32:00Z">
            <w:rPr/>
          </w:rPrChange>
        </w:rPr>
        <w:t>is</w:t>
      </w:r>
      <w:proofErr w:type="spellEnd"/>
      <w:r w:rsidRPr="008F3D9F">
        <w:rPr>
          <w:lang w:val="fr-FR"/>
          <w:rPrChange w:id="257" w:author="Hayfa ZGAYA-BIAU" w:date="2025-06-12T18:32:00Z" w16du:dateUtc="2025-06-12T16:32:00Z">
            <w:rPr/>
          </w:rPrChange>
        </w:rPr>
        <w:t xml:space="preserve"> capable of </w:t>
      </w:r>
      <w:proofErr w:type="spellStart"/>
      <w:r w:rsidRPr="008F3D9F">
        <w:rPr>
          <w:lang w:val="fr-FR"/>
          <w:rPrChange w:id="258" w:author="Hayfa ZGAYA-BIAU" w:date="2025-06-12T18:32:00Z" w16du:dateUtc="2025-06-12T16:32:00Z">
            <w:rPr/>
          </w:rPrChange>
        </w:rPr>
        <w:t>predicting</w:t>
      </w:r>
      <w:proofErr w:type="spellEnd"/>
      <w:r w:rsidRPr="008F3D9F">
        <w:rPr>
          <w:lang w:val="fr-FR"/>
          <w:rPrChange w:id="259" w:author="Hayfa ZGAYA-BIAU" w:date="2025-06-12T18:32:00Z" w16du:dateUtc="2025-06-12T16:32:00Z">
            <w:rPr/>
          </w:rPrChange>
        </w:rPr>
        <w:t xml:space="preserve"> user </w:t>
      </w:r>
      <w:proofErr w:type="spellStart"/>
      <w:r w:rsidRPr="008F3D9F">
        <w:rPr>
          <w:lang w:val="fr-FR"/>
          <w:rPrChange w:id="260" w:author="Hayfa ZGAYA-BIAU" w:date="2025-06-12T18:32:00Z" w16du:dateUtc="2025-06-12T16:32:00Z">
            <w:rPr/>
          </w:rPrChange>
        </w:rPr>
        <w:t>intent</w:t>
      </w:r>
      <w:proofErr w:type="spellEnd"/>
      <w:r w:rsidRPr="008F3D9F">
        <w:rPr>
          <w:lang w:val="fr-FR"/>
          <w:rPrChange w:id="261" w:author="Hayfa ZGAYA-BIAU" w:date="2025-06-12T18:32:00Z" w16du:dateUtc="2025-06-12T16:32:00Z">
            <w:rPr/>
          </w:rPrChange>
        </w:rPr>
        <w:t xml:space="preserve"> in real time </w:t>
      </w:r>
      <w:proofErr w:type="spellStart"/>
      <w:r w:rsidRPr="008F3D9F">
        <w:rPr>
          <w:lang w:val="fr-FR"/>
          <w:rPrChange w:id="262" w:author="Hayfa ZGAYA-BIAU" w:date="2025-06-12T18:32:00Z" w16du:dateUtc="2025-06-12T16:32:00Z">
            <w:rPr/>
          </w:rPrChange>
        </w:rPr>
        <w:t>using</w:t>
      </w:r>
      <w:proofErr w:type="spellEnd"/>
      <w:r w:rsidRPr="008F3D9F">
        <w:rPr>
          <w:lang w:val="fr-FR"/>
          <w:rPrChange w:id="263" w:author="Hayfa ZGAYA-BIAU" w:date="2025-06-12T18:32:00Z" w16du:dateUtc="2025-06-12T16:32:00Z">
            <w:rPr/>
          </w:rPrChange>
        </w:rPr>
        <w:t xml:space="preserve"> webcam input.</w:t>
      </w:r>
    </w:p>
    <w:p w14:paraId="530E07D0" w14:textId="77777777" w:rsidR="00F0408B" w:rsidRPr="008F3D9F" w:rsidRDefault="00000000">
      <w:pPr>
        <w:spacing w:before="240" w:after="240"/>
        <w:rPr>
          <w:lang w:val="fr-FR"/>
          <w:rPrChange w:id="264" w:author="Hayfa ZGAYA-BIAU" w:date="2025-06-12T18:32:00Z" w16du:dateUtc="2025-06-12T16:32:00Z">
            <w:rPr/>
          </w:rPrChange>
        </w:rPr>
      </w:pPr>
      <w:r w:rsidRPr="008F3D9F">
        <w:rPr>
          <w:lang w:val="fr-FR"/>
          <w:rPrChange w:id="265" w:author="Hayfa ZGAYA-BIAU" w:date="2025-06-12T18:32:00Z" w16du:dateUtc="2025-06-12T16:32:00Z">
            <w:rPr/>
          </w:rPrChange>
        </w:rPr>
        <w:t xml:space="preserve">The </w:t>
      </w:r>
      <w:proofErr w:type="spellStart"/>
      <w:r w:rsidRPr="008F3D9F">
        <w:rPr>
          <w:lang w:val="fr-FR"/>
          <w:rPrChange w:id="266" w:author="Hayfa ZGAYA-BIAU" w:date="2025-06-12T18:32:00Z" w16du:dateUtc="2025-06-12T16:32:00Z">
            <w:rPr/>
          </w:rPrChange>
        </w:rPr>
        <w:t>results</w:t>
      </w:r>
      <w:proofErr w:type="spellEnd"/>
      <w:r w:rsidRPr="008F3D9F">
        <w:rPr>
          <w:lang w:val="fr-FR"/>
          <w:rPrChange w:id="267" w:author="Hayfa ZGAYA-BIAU" w:date="2025-06-12T18:32:00Z" w16du:dateUtc="2025-06-12T16:32:00Z">
            <w:rPr/>
          </w:rPrChange>
        </w:rPr>
        <w:t xml:space="preserve"> </w:t>
      </w:r>
      <w:proofErr w:type="spellStart"/>
      <w:r w:rsidRPr="008F3D9F">
        <w:rPr>
          <w:lang w:val="fr-FR"/>
          <w:rPrChange w:id="268" w:author="Hayfa ZGAYA-BIAU" w:date="2025-06-12T18:32:00Z" w16du:dateUtc="2025-06-12T16:32:00Z">
            <w:rPr/>
          </w:rPrChange>
        </w:rPr>
        <w:t>demonstrate</w:t>
      </w:r>
      <w:proofErr w:type="spellEnd"/>
      <w:r w:rsidRPr="008F3D9F">
        <w:rPr>
          <w:lang w:val="fr-FR"/>
          <w:rPrChange w:id="269" w:author="Hayfa ZGAYA-BIAU" w:date="2025-06-12T18:32:00Z" w16du:dateUtc="2025-06-12T16:32:00Z">
            <w:rPr/>
          </w:rPrChange>
        </w:rPr>
        <w:t xml:space="preserve"> </w:t>
      </w:r>
      <w:proofErr w:type="spellStart"/>
      <w:r w:rsidRPr="008F3D9F">
        <w:rPr>
          <w:lang w:val="fr-FR"/>
          <w:rPrChange w:id="270" w:author="Hayfa ZGAYA-BIAU" w:date="2025-06-12T18:32:00Z" w16du:dateUtc="2025-06-12T16:32:00Z">
            <w:rPr/>
          </w:rPrChange>
        </w:rPr>
        <w:t>strong</w:t>
      </w:r>
      <w:proofErr w:type="spellEnd"/>
      <w:r w:rsidRPr="008F3D9F">
        <w:rPr>
          <w:lang w:val="fr-FR"/>
          <w:rPrChange w:id="271" w:author="Hayfa ZGAYA-BIAU" w:date="2025-06-12T18:32:00Z" w16du:dateUtc="2025-06-12T16:32:00Z">
            <w:rPr/>
          </w:rPrChange>
        </w:rPr>
        <w:t xml:space="preserve"> recognition </w:t>
      </w:r>
      <w:proofErr w:type="spellStart"/>
      <w:r w:rsidRPr="008F3D9F">
        <w:rPr>
          <w:lang w:val="fr-FR"/>
          <w:rPrChange w:id="272" w:author="Hayfa ZGAYA-BIAU" w:date="2025-06-12T18:32:00Z" w16du:dateUtc="2025-06-12T16:32:00Z">
            <w:rPr/>
          </w:rPrChange>
        </w:rPr>
        <w:t>accuracy</w:t>
      </w:r>
      <w:proofErr w:type="spellEnd"/>
      <w:r w:rsidRPr="008F3D9F">
        <w:rPr>
          <w:lang w:val="fr-FR"/>
          <w:rPrChange w:id="273" w:author="Hayfa ZGAYA-BIAU" w:date="2025-06-12T18:32:00Z" w16du:dateUtc="2025-06-12T16:32:00Z">
            <w:rPr/>
          </w:rPrChange>
        </w:rPr>
        <w:t xml:space="preserve"> for the </w:t>
      </w:r>
      <w:proofErr w:type="spellStart"/>
      <w:r w:rsidRPr="008F3D9F">
        <w:rPr>
          <w:lang w:val="fr-FR"/>
          <w:rPrChange w:id="274" w:author="Hayfa ZGAYA-BIAU" w:date="2025-06-12T18:32:00Z" w16du:dateUtc="2025-06-12T16:32:00Z">
            <w:rPr/>
          </w:rPrChange>
        </w:rPr>
        <w:t>defined</w:t>
      </w:r>
      <w:proofErr w:type="spellEnd"/>
      <w:r w:rsidRPr="008F3D9F">
        <w:rPr>
          <w:lang w:val="fr-FR"/>
          <w:rPrChange w:id="275" w:author="Hayfa ZGAYA-BIAU" w:date="2025-06-12T18:32:00Z" w16du:dateUtc="2025-06-12T16:32:00Z">
            <w:rPr/>
          </w:rPrChange>
        </w:rPr>
        <w:t xml:space="preserve"> </w:t>
      </w:r>
      <w:proofErr w:type="spellStart"/>
      <w:r w:rsidRPr="008F3D9F">
        <w:rPr>
          <w:lang w:val="fr-FR"/>
          <w:rPrChange w:id="276" w:author="Hayfa ZGAYA-BIAU" w:date="2025-06-12T18:32:00Z" w16du:dateUtc="2025-06-12T16:32:00Z">
            <w:rPr/>
          </w:rPrChange>
        </w:rPr>
        <w:t>gesture</w:t>
      </w:r>
      <w:proofErr w:type="spellEnd"/>
      <w:r w:rsidRPr="008F3D9F">
        <w:rPr>
          <w:lang w:val="fr-FR"/>
          <w:rPrChange w:id="277" w:author="Hayfa ZGAYA-BIAU" w:date="2025-06-12T18:32:00Z" w16du:dateUtc="2025-06-12T16:32:00Z">
            <w:rPr/>
          </w:rPrChange>
        </w:rPr>
        <w:t xml:space="preserve"> classes. This </w:t>
      </w:r>
      <w:proofErr w:type="spellStart"/>
      <w:r w:rsidRPr="008F3D9F">
        <w:rPr>
          <w:lang w:val="fr-FR"/>
          <w:rPrChange w:id="278" w:author="Hayfa ZGAYA-BIAU" w:date="2025-06-12T18:32:00Z" w16du:dateUtc="2025-06-12T16:32:00Z">
            <w:rPr/>
          </w:rPrChange>
        </w:rPr>
        <w:t>technology</w:t>
      </w:r>
      <w:proofErr w:type="spellEnd"/>
      <w:r w:rsidRPr="008F3D9F">
        <w:rPr>
          <w:lang w:val="fr-FR"/>
          <w:rPrChange w:id="279" w:author="Hayfa ZGAYA-BIAU" w:date="2025-06-12T18:32:00Z" w16du:dateUtc="2025-06-12T16:32:00Z">
            <w:rPr/>
          </w:rPrChange>
        </w:rPr>
        <w:t xml:space="preserve"> </w:t>
      </w:r>
      <w:proofErr w:type="spellStart"/>
      <w:r w:rsidRPr="008F3D9F">
        <w:rPr>
          <w:lang w:val="fr-FR"/>
          <w:rPrChange w:id="280" w:author="Hayfa ZGAYA-BIAU" w:date="2025-06-12T18:32:00Z" w16du:dateUtc="2025-06-12T16:32:00Z">
            <w:rPr/>
          </w:rPrChange>
        </w:rPr>
        <w:t>offers</w:t>
      </w:r>
      <w:proofErr w:type="spellEnd"/>
      <w:r w:rsidRPr="008F3D9F">
        <w:rPr>
          <w:lang w:val="fr-FR"/>
          <w:rPrChange w:id="281" w:author="Hayfa ZGAYA-BIAU" w:date="2025-06-12T18:32:00Z" w16du:dateUtc="2025-06-12T16:32:00Z">
            <w:rPr/>
          </w:rPrChange>
        </w:rPr>
        <w:t xml:space="preserve"> an innovative alternative to </w:t>
      </w:r>
      <w:proofErr w:type="spellStart"/>
      <w:r w:rsidRPr="008F3D9F">
        <w:rPr>
          <w:lang w:val="fr-FR"/>
          <w:rPrChange w:id="282" w:author="Hayfa ZGAYA-BIAU" w:date="2025-06-12T18:32:00Z" w16du:dateUtc="2025-06-12T16:32:00Z">
            <w:rPr/>
          </w:rPrChange>
        </w:rPr>
        <w:t>traditional</w:t>
      </w:r>
      <w:proofErr w:type="spellEnd"/>
      <w:r w:rsidRPr="008F3D9F">
        <w:rPr>
          <w:lang w:val="fr-FR"/>
          <w:rPrChange w:id="283" w:author="Hayfa ZGAYA-BIAU" w:date="2025-06-12T18:32:00Z" w16du:dateUtc="2025-06-12T16:32:00Z">
            <w:rPr/>
          </w:rPrChange>
        </w:rPr>
        <w:t xml:space="preserve"> communication </w:t>
      </w:r>
      <w:proofErr w:type="spellStart"/>
      <w:r w:rsidRPr="008F3D9F">
        <w:rPr>
          <w:lang w:val="fr-FR"/>
          <w:rPrChange w:id="284" w:author="Hayfa ZGAYA-BIAU" w:date="2025-06-12T18:32:00Z" w16du:dateUtc="2025-06-12T16:32:00Z">
            <w:rPr/>
          </w:rPrChange>
        </w:rPr>
        <w:t>methods</w:t>
      </w:r>
      <w:proofErr w:type="spellEnd"/>
      <w:r w:rsidRPr="008F3D9F">
        <w:rPr>
          <w:lang w:val="fr-FR"/>
          <w:rPrChange w:id="285" w:author="Hayfa ZGAYA-BIAU" w:date="2025-06-12T18:32:00Z" w16du:dateUtc="2025-06-12T16:32:00Z">
            <w:rPr/>
          </w:rPrChange>
        </w:rPr>
        <w:t xml:space="preserve">, </w:t>
      </w:r>
      <w:proofErr w:type="spellStart"/>
      <w:r w:rsidRPr="008F3D9F">
        <w:rPr>
          <w:lang w:val="fr-FR"/>
          <w:rPrChange w:id="286" w:author="Hayfa ZGAYA-BIAU" w:date="2025-06-12T18:32:00Z" w16du:dateUtc="2025-06-12T16:32:00Z">
            <w:rPr/>
          </w:rPrChange>
        </w:rPr>
        <w:t>enhancing</w:t>
      </w:r>
      <w:proofErr w:type="spellEnd"/>
      <w:r w:rsidRPr="008F3D9F">
        <w:rPr>
          <w:lang w:val="fr-FR"/>
          <w:rPrChange w:id="287" w:author="Hayfa ZGAYA-BIAU" w:date="2025-06-12T18:32:00Z" w16du:dateUtc="2025-06-12T16:32:00Z">
            <w:rPr/>
          </w:rPrChange>
        </w:rPr>
        <w:t xml:space="preserve"> the </w:t>
      </w:r>
      <w:proofErr w:type="spellStart"/>
      <w:r w:rsidRPr="008F3D9F">
        <w:rPr>
          <w:lang w:val="fr-FR"/>
          <w:rPrChange w:id="288" w:author="Hayfa ZGAYA-BIAU" w:date="2025-06-12T18:32:00Z" w16du:dateUtc="2025-06-12T16:32:00Z">
            <w:rPr/>
          </w:rPrChange>
        </w:rPr>
        <w:t>autonomy</w:t>
      </w:r>
      <w:proofErr w:type="spellEnd"/>
      <w:r w:rsidRPr="008F3D9F">
        <w:rPr>
          <w:lang w:val="fr-FR"/>
          <w:rPrChange w:id="289" w:author="Hayfa ZGAYA-BIAU" w:date="2025-06-12T18:32:00Z" w16du:dateUtc="2025-06-12T16:32:00Z">
            <w:rPr/>
          </w:rPrChange>
        </w:rPr>
        <w:t xml:space="preserve"> and </w:t>
      </w:r>
      <w:proofErr w:type="spellStart"/>
      <w:r w:rsidRPr="008F3D9F">
        <w:rPr>
          <w:lang w:val="fr-FR"/>
          <w:rPrChange w:id="290" w:author="Hayfa ZGAYA-BIAU" w:date="2025-06-12T18:32:00Z" w16du:dateUtc="2025-06-12T16:32:00Z">
            <w:rPr/>
          </w:rPrChange>
        </w:rPr>
        <w:t>quality</w:t>
      </w:r>
      <w:proofErr w:type="spellEnd"/>
      <w:r w:rsidRPr="008F3D9F">
        <w:rPr>
          <w:lang w:val="fr-FR"/>
          <w:rPrChange w:id="291" w:author="Hayfa ZGAYA-BIAU" w:date="2025-06-12T18:32:00Z" w16du:dateUtc="2025-06-12T16:32:00Z">
            <w:rPr/>
          </w:rPrChange>
        </w:rPr>
        <w:t xml:space="preserve"> of life for </w:t>
      </w:r>
      <w:proofErr w:type="spellStart"/>
      <w:r w:rsidRPr="008F3D9F">
        <w:rPr>
          <w:lang w:val="fr-FR"/>
          <w:rPrChange w:id="292" w:author="Hayfa ZGAYA-BIAU" w:date="2025-06-12T18:32:00Z" w16du:dateUtc="2025-06-12T16:32:00Z">
            <w:rPr/>
          </w:rPrChange>
        </w:rPr>
        <w:t>individuals</w:t>
      </w:r>
      <w:proofErr w:type="spellEnd"/>
      <w:r w:rsidRPr="008F3D9F">
        <w:rPr>
          <w:lang w:val="fr-FR"/>
          <w:rPrChange w:id="293" w:author="Hayfa ZGAYA-BIAU" w:date="2025-06-12T18:32:00Z" w16du:dateUtc="2025-06-12T16:32:00Z">
            <w:rPr/>
          </w:rPrChange>
        </w:rPr>
        <w:t xml:space="preserve"> </w:t>
      </w:r>
      <w:proofErr w:type="spellStart"/>
      <w:r w:rsidRPr="008F3D9F">
        <w:rPr>
          <w:lang w:val="fr-FR"/>
          <w:rPrChange w:id="294" w:author="Hayfa ZGAYA-BIAU" w:date="2025-06-12T18:32:00Z" w16du:dateUtc="2025-06-12T16:32:00Z">
            <w:rPr/>
          </w:rPrChange>
        </w:rPr>
        <w:t>with</w:t>
      </w:r>
      <w:proofErr w:type="spellEnd"/>
      <w:r w:rsidRPr="008F3D9F">
        <w:rPr>
          <w:lang w:val="fr-FR"/>
          <w:rPrChange w:id="295" w:author="Hayfa ZGAYA-BIAU" w:date="2025-06-12T18:32:00Z" w16du:dateUtc="2025-06-12T16:32:00Z">
            <w:rPr/>
          </w:rPrChange>
        </w:rPr>
        <w:t xml:space="preserve"> multiple </w:t>
      </w:r>
      <w:proofErr w:type="spellStart"/>
      <w:r w:rsidRPr="008F3D9F">
        <w:rPr>
          <w:lang w:val="fr-FR"/>
          <w:rPrChange w:id="296" w:author="Hayfa ZGAYA-BIAU" w:date="2025-06-12T18:32:00Z" w16du:dateUtc="2025-06-12T16:32:00Z">
            <w:rPr/>
          </w:rPrChange>
        </w:rPr>
        <w:t>disabilities</w:t>
      </w:r>
      <w:proofErr w:type="spellEnd"/>
      <w:r w:rsidRPr="008F3D9F">
        <w:rPr>
          <w:lang w:val="fr-FR"/>
          <w:rPrChange w:id="297" w:author="Hayfa ZGAYA-BIAU" w:date="2025-06-12T18:32:00Z" w16du:dateUtc="2025-06-12T16:32:00Z">
            <w:rPr/>
          </w:rPrChange>
        </w:rPr>
        <w:t xml:space="preserve">. The system </w:t>
      </w:r>
      <w:proofErr w:type="spellStart"/>
      <w:r w:rsidRPr="008F3D9F">
        <w:rPr>
          <w:lang w:val="fr-FR"/>
          <w:rPrChange w:id="298" w:author="Hayfa ZGAYA-BIAU" w:date="2025-06-12T18:32:00Z" w16du:dateUtc="2025-06-12T16:32:00Z">
            <w:rPr/>
          </w:rPrChange>
        </w:rPr>
        <w:t>is</w:t>
      </w:r>
      <w:proofErr w:type="spellEnd"/>
      <w:r w:rsidRPr="008F3D9F">
        <w:rPr>
          <w:lang w:val="fr-FR"/>
          <w:rPrChange w:id="299" w:author="Hayfa ZGAYA-BIAU" w:date="2025-06-12T18:32:00Z" w16du:dateUtc="2025-06-12T16:32:00Z">
            <w:rPr/>
          </w:rPrChange>
        </w:rPr>
        <w:t xml:space="preserve"> </w:t>
      </w:r>
      <w:proofErr w:type="spellStart"/>
      <w:r w:rsidRPr="008F3D9F">
        <w:rPr>
          <w:lang w:val="fr-FR"/>
          <w:rPrChange w:id="300" w:author="Hayfa ZGAYA-BIAU" w:date="2025-06-12T18:32:00Z" w16du:dateUtc="2025-06-12T16:32:00Z">
            <w:rPr/>
          </w:rPrChange>
        </w:rPr>
        <w:t>designed</w:t>
      </w:r>
      <w:proofErr w:type="spellEnd"/>
      <w:r w:rsidRPr="008F3D9F">
        <w:rPr>
          <w:lang w:val="fr-FR"/>
          <w:rPrChange w:id="301" w:author="Hayfa ZGAYA-BIAU" w:date="2025-06-12T18:32:00Z" w16du:dateUtc="2025-06-12T16:32:00Z">
            <w:rPr/>
          </w:rPrChange>
        </w:rPr>
        <w:t xml:space="preserve"> to </w:t>
      </w:r>
      <w:proofErr w:type="spellStart"/>
      <w:r w:rsidRPr="008F3D9F">
        <w:rPr>
          <w:lang w:val="fr-FR"/>
          <w:rPrChange w:id="302" w:author="Hayfa ZGAYA-BIAU" w:date="2025-06-12T18:32:00Z" w16du:dateUtc="2025-06-12T16:32:00Z">
            <w:rPr/>
          </w:rPrChange>
        </w:rPr>
        <w:t>be</w:t>
      </w:r>
      <w:proofErr w:type="spellEnd"/>
      <w:r w:rsidRPr="008F3D9F">
        <w:rPr>
          <w:lang w:val="fr-FR"/>
          <w:rPrChange w:id="303" w:author="Hayfa ZGAYA-BIAU" w:date="2025-06-12T18:32:00Z" w16du:dateUtc="2025-06-12T16:32:00Z">
            <w:rPr/>
          </w:rPrChange>
        </w:rPr>
        <w:t xml:space="preserve"> adaptive to </w:t>
      </w:r>
      <w:proofErr w:type="spellStart"/>
      <w:r w:rsidRPr="008F3D9F">
        <w:rPr>
          <w:lang w:val="fr-FR"/>
          <w:rPrChange w:id="304" w:author="Hayfa ZGAYA-BIAU" w:date="2025-06-12T18:32:00Z" w16du:dateUtc="2025-06-12T16:32:00Z">
            <w:rPr/>
          </w:rPrChange>
        </w:rPr>
        <w:t>individual</w:t>
      </w:r>
      <w:proofErr w:type="spellEnd"/>
      <w:r w:rsidRPr="008F3D9F">
        <w:rPr>
          <w:lang w:val="fr-FR"/>
          <w:rPrChange w:id="305" w:author="Hayfa ZGAYA-BIAU" w:date="2025-06-12T18:32:00Z" w16du:dateUtc="2025-06-12T16:32:00Z">
            <w:rPr/>
          </w:rPrChange>
        </w:rPr>
        <w:t xml:space="preserve"> </w:t>
      </w:r>
      <w:proofErr w:type="spellStart"/>
      <w:r w:rsidRPr="008F3D9F">
        <w:rPr>
          <w:lang w:val="fr-FR"/>
          <w:rPrChange w:id="306" w:author="Hayfa ZGAYA-BIAU" w:date="2025-06-12T18:32:00Z" w16du:dateUtc="2025-06-12T16:32:00Z">
            <w:rPr/>
          </w:rPrChange>
        </w:rPr>
        <w:t>needs</w:t>
      </w:r>
      <w:proofErr w:type="spellEnd"/>
      <w:r w:rsidRPr="008F3D9F">
        <w:rPr>
          <w:lang w:val="fr-FR"/>
          <w:rPrChange w:id="307" w:author="Hayfa ZGAYA-BIAU" w:date="2025-06-12T18:32:00Z" w16du:dateUtc="2025-06-12T16:32:00Z">
            <w:rPr/>
          </w:rPrChange>
        </w:rPr>
        <w:t xml:space="preserve"> </w:t>
      </w:r>
      <w:proofErr w:type="spellStart"/>
      <w:r w:rsidRPr="008F3D9F">
        <w:rPr>
          <w:lang w:val="fr-FR"/>
          <w:rPrChange w:id="308" w:author="Hayfa ZGAYA-BIAU" w:date="2025-06-12T18:32:00Z" w16du:dateUtc="2025-06-12T16:32:00Z">
            <w:rPr/>
          </w:rPrChange>
        </w:rPr>
        <w:t>through</w:t>
      </w:r>
      <w:proofErr w:type="spellEnd"/>
      <w:r w:rsidRPr="008F3D9F">
        <w:rPr>
          <w:lang w:val="fr-FR"/>
          <w:rPrChange w:id="309" w:author="Hayfa ZGAYA-BIAU" w:date="2025-06-12T18:32:00Z" w16du:dateUtc="2025-06-12T16:32:00Z">
            <w:rPr/>
          </w:rPrChange>
        </w:rPr>
        <w:t xml:space="preserve"> </w:t>
      </w:r>
      <w:proofErr w:type="spellStart"/>
      <w:r w:rsidRPr="008F3D9F">
        <w:rPr>
          <w:lang w:val="fr-FR"/>
          <w:rPrChange w:id="310" w:author="Hayfa ZGAYA-BIAU" w:date="2025-06-12T18:32:00Z" w16du:dateUtc="2025-06-12T16:32:00Z">
            <w:rPr/>
          </w:rPrChange>
        </w:rPr>
        <w:t>personalization</w:t>
      </w:r>
      <w:proofErr w:type="spellEnd"/>
      <w:r w:rsidRPr="008F3D9F">
        <w:rPr>
          <w:lang w:val="fr-FR"/>
          <w:rPrChange w:id="311" w:author="Hayfa ZGAYA-BIAU" w:date="2025-06-12T18:32:00Z" w16du:dateUtc="2025-06-12T16:32:00Z">
            <w:rPr/>
          </w:rPrChange>
        </w:rPr>
        <w:t xml:space="preserve"> and fine-tuning phases.</w:t>
      </w:r>
    </w:p>
    <w:p w14:paraId="5C4E8982" w14:textId="77777777" w:rsidR="00F0408B" w:rsidRPr="008F3D9F" w:rsidRDefault="00000000">
      <w:pPr>
        <w:pStyle w:val="Titre2"/>
        <w:rPr>
          <w:lang w:val="fr-FR"/>
          <w:rPrChange w:id="312" w:author="Hayfa ZGAYA-BIAU" w:date="2025-06-12T18:32:00Z" w16du:dateUtc="2025-06-12T16:32:00Z">
            <w:rPr/>
          </w:rPrChange>
        </w:rPr>
      </w:pPr>
      <w:bookmarkStart w:id="313" w:name="_j0t5yj65441" w:colFirst="0" w:colLast="0"/>
      <w:bookmarkEnd w:id="313"/>
      <w:del w:id="314" w:author="Hayfa ZGAYA-BIAU" w:date="2025-06-12T20:47:00Z" w16du:dateUtc="2025-06-12T18:47:00Z">
        <w:r w:rsidRPr="008F3D9F" w:rsidDel="003749A5">
          <w:rPr>
            <w:lang w:val="fr-FR"/>
            <w:rPrChange w:id="315" w:author="Hayfa ZGAYA-BIAU" w:date="2025-06-12T18:32:00Z" w16du:dateUtc="2025-06-12T16:32:00Z">
              <w:rPr/>
            </w:rPrChange>
          </w:rPr>
          <w:lastRenderedPageBreak/>
          <w:delText xml:space="preserve">4. </w:delText>
        </w:r>
      </w:del>
      <w:r w:rsidRPr="008F3D9F">
        <w:rPr>
          <w:lang w:val="fr-FR"/>
          <w:rPrChange w:id="316" w:author="Hayfa ZGAYA-BIAU" w:date="2025-06-12T18:32:00Z" w16du:dateUtc="2025-06-12T16:32:00Z">
            <w:rPr/>
          </w:rPrChange>
        </w:rPr>
        <w:t>Mots-clés</w:t>
      </w:r>
    </w:p>
    <w:p w14:paraId="4BFE1CFD" w14:textId="77777777" w:rsidR="00F0408B" w:rsidRPr="008F3D9F" w:rsidRDefault="00000000">
      <w:pPr>
        <w:spacing w:before="240" w:after="240"/>
        <w:rPr>
          <w:lang w:val="fr-FR"/>
          <w:rPrChange w:id="317" w:author="Hayfa ZGAYA-BIAU" w:date="2025-06-12T18:32:00Z" w16du:dateUtc="2025-06-12T16:32:00Z">
            <w:rPr/>
          </w:rPrChange>
        </w:rPr>
      </w:pPr>
      <w:r w:rsidRPr="008F3D9F">
        <w:rPr>
          <w:lang w:val="fr-FR"/>
          <w:rPrChange w:id="318" w:author="Hayfa ZGAYA-BIAU" w:date="2025-06-12T18:32:00Z" w16du:dateUtc="2025-06-12T16:32:00Z">
            <w:rPr/>
          </w:rPrChange>
        </w:rPr>
        <w:t>Intelligence artificielle, polyhandicap, mouvement oculaire, CNN-LSTM, communication assistée, vision par ordinateur</w:t>
      </w:r>
    </w:p>
    <w:p w14:paraId="6EAAEACD" w14:textId="77777777" w:rsidR="00F0408B" w:rsidRPr="008F3D9F" w:rsidRDefault="00F0408B">
      <w:pPr>
        <w:spacing w:before="240" w:after="240"/>
        <w:rPr>
          <w:lang w:val="fr-FR"/>
          <w:rPrChange w:id="319" w:author="Hayfa ZGAYA-BIAU" w:date="2025-06-12T18:32:00Z" w16du:dateUtc="2025-06-12T16:32:00Z">
            <w:rPr/>
          </w:rPrChange>
        </w:rPr>
      </w:pPr>
    </w:p>
    <w:p w14:paraId="2DFEB2F5" w14:textId="77777777" w:rsidR="00F0408B" w:rsidRPr="008F3D9F" w:rsidRDefault="00000000">
      <w:pPr>
        <w:pStyle w:val="Titre2"/>
        <w:spacing w:line="240" w:lineRule="auto"/>
        <w:rPr>
          <w:lang w:val="fr-FR"/>
          <w:rPrChange w:id="320" w:author="Hayfa ZGAYA-BIAU" w:date="2025-06-12T18:32:00Z" w16du:dateUtc="2025-06-12T16:32:00Z">
            <w:rPr/>
          </w:rPrChange>
        </w:rPr>
      </w:pPr>
      <w:bookmarkStart w:id="321" w:name="_7k4za9a972op" w:colFirst="0" w:colLast="0"/>
      <w:bookmarkEnd w:id="321"/>
      <w:del w:id="322" w:author="Hayfa ZGAYA-BIAU" w:date="2025-06-12T20:47:00Z" w16du:dateUtc="2025-06-12T18:47:00Z">
        <w:r w:rsidRPr="008F3D9F" w:rsidDel="003749A5">
          <w:rPr>
            <w:lang w:val="fr-FR"/>
            <w:rPrChange w:id="323" w:author="Hayfa ZGAYA-BIAU" w:date="2025-06-12T18:32:00Z" w16du:dateUtc="2025-06-12T16:32:00Z">
              <w:rPr/>
            </w:rPrChange>
          </w:rPr>
          <w:delText xml:space="preserve">5. </w:delText>
        </w:r>
      </w:del>
      <w:r w:rsidRPr="008F3D9F">
        <w:rPr>
          <w:lang w:val="fr-FR"/>
          <w:rPrChange w:id="324" w:author="Hayfa ZGAYA-BIAU" w:date="2025-06-12T18:32:00Z" w16du:dateUtc="2025-06-12T16:32:00Z">
            <w:rPr/>
          </w:rPrChange>
        </w:rPr>
        <w:t>Table des matières</w:t>
      </w:r>
    </w:p>
    <w:sdt>
      <w:sdtPr>
        <w:rPr>
          <w:lang w:val="fr-FR"/>
          <w:rPrChange w:id="325" w:author="Hayfa ZGAYA-BIAU" w:date="2025-06-12T18:32:00Z" w16du:dateUtc="2025-06-12T16:32:00Z">
            <w:rPr/>
          </w:rPrChange>
        </w:rPr>
        <w:id w:val="2076005481"/>
        <w:docPartObj>
          <w:docPartGallery w:val="Table of Contents"/>
          <w:docPartUnique/>
        </w:docPartObj>
      </w:sdtPr>
      <w:sdtContent>
        <w:p w14:paraId="1F243DD8" w14:textId="77777777" w:rsidR="00F0408B" w:rsidRPr="008F3D9F" w:rsidRDefault="00000000">
          <w:pPr>
            <w:widowControl w:val="0"/>
            <w:tabs>
              <w:tab w:val="right" w:leader="dot" w:pos="12000"/>
            </w:tabs>
            <w:spacing w:before="60" w:line="240" w:lineRule="auto"/>
            <w:rPr>
              <w:b/>
              <w:color w:val="000000"/>
              <w:lang w:val="fr-FR"/>
              <w:rPrChange w:id="326" w:author="Hayfa ZGAYA-BIAU" w:date="2025-06-12T18:32:00Z" w16du:dateUtc="2025-06-12T16:32:00Z">
                <w:rPr>
                  <w:b/>
                  <w:color w:val="000000"/>
                </w:rPr>
              </w:rPrChange>
            </w:rPr>
          </w:pPr>
          <w:r w:rsidRPr="008F3D9F">
            <w:rPr>
              <w:lang w:val="fr-FR"/>
              <w:rPrChange w:id="327" w:author="Hayfa ZGAYA-BIAU" w:date="2025-06-12T18:32:00Z" w16du:dateUtc="2025-06-12T16:32:00Z">
                <w:rPr/>
              </w:rPrChange>
            </w:rPr>
            <w:fldChar w:fldCharType="begin"/>
          </w:r>
          <w:r w:rsidRPr="008F3D9F">
            <w:rPr>
              <w:lang w:val="fr-FR"/>
              <w:rPrChange w:id="328" w:author="Hayfa ZGAYA-BIAU" w:date="2025-06-12T18:32:00Z" w16du:dateUtc="2025-06-12T16:32:00Z">
                <w:rPr/>
              </w:rPrChange>
            </w:rPr>
            <w:instrText xml:space="preserve"> TOC \h \u \z \t "Heading 1,1,Heading 2,1,Heading 3,2,Heading 6,6,"</w:instrText>
          </w:r>
          <w:r w:rsidRPr="008F3D9F">
            <w:rPr>
              <w:lang w:val="fr-FR"/>
              <w:rPrChange w:id="329" w:author="Hayfa ZGAYA-BIAU" w:date="2025-06-12T18:32:00Z" w16du:dateUtc="2025-06-12T16:32:00Z">
                <w:rPr/>
              </w:rPrChange>
            </w:rPr>
            <w:fldChar w:fldCharType="separate"/>
          </w:r>
          <w:r w:rsidRPr="008F3D9F">
            <w:rPr>
              <w:lang w:val="fr-FR"/>
              <w:rPrChange w:id="330" w:author="Hayfa ZGAYA-BIAU" w:date="2025-06-12T18:32:00Z" w16du:dateUtc="2025-06-12T16:32:00Z">
                <w:rPr/>
              </w:rPrChange>
            </w:rPr>
            <w:fldChar w:fldCharType="begin"/>
          </w:r>
          <w:r w:rsidRPr="008F3D9F">
            <w:rPr>
              <w:lang w:val="fr-FR"/>
              <w:rPrChange w:id="331" w:author="Hayfa ZGAYA-BIAU" w:date="2025-06-12T18:32:00Z" w16du:dateUtc="2025-06-12T16:32:00Z">
                <w:rPr/>
              </w:rPrChange>
            </w:rPr>
            <w:instrText>HYPERLINK \l "_7tt6cp19sxm" \h</w:instrText>
          </w:r>
          <w:r w:rsidRPr="008F3D9F">
            <w:rPr>
              <w:lang w:val="fr-FR"/>
              <w:rPrChange w:id="332" w:author="Hayfa ZGAYA-BIAU" w:date="2025-06-12T18:32:00Z" w16du:dateUtc="2025-06-12T16:32:00Z">
                <w:rPr/>
              </w:rPrChange>
            </w:rPr>
          </w:r>
          <w:r w:rsidRPr="008F3D9F">
            <w:rPr>
              <w:lang w:val="fr-FR"/>
              <w:rPrChange w:id="333" w:author="Hayfa ZGAYA-BIAU" w:date="2025-06-12T18:32:00Z" w16du:dateUtc="2025-06-12T16:32:00Z">
                <w:rPr/>
              </w:rPrChange>
            </w:rPr>
            <w:fldChar w:fldCharType="separate"/>
          </w:r>
          <w:r w:rsidRPr="008F3D9F">
            <w:rPr>
              <w:b/>
              <w:color w:val="000000"/>
              <w:lang w:val="fr-FR"/>
              <w:rPrChange w:id="334" w:author="Hayfa ZGAYA-BIAU" w:date="2025-06-12T18:32:00Z" w16du:dateUtc="2025-06-12T16:32:00Z">
                <w:rPr>
                  <w:b/>
                  <w:color w:val="000000"/>
                </w:rPr>
              </w:rPrChange>
            </w:rPr>
            <w:t>2. Remerciements</w:t>
          </w:r>
          <w:r w:rsidRPr="008F3D9F">
            <w:rPr>
              <w:b/>
              <w:color w:val="000000"/>
              <w:lang w:val="fr-FR"/>
              <w:rPrChange w:id="335" w:author="Hayfa ZGAYA-BIAU" w:date="2025-06-12T18:32:00Z" w16du:dateUtc="2025-06-12T16:32:00Z">
                <w:rPr>
                  <w:b/>
                  <w:color w:val="000000"/>
                </w:rPr>
              </w:rPrChange>
            </w:rPr>
            <w:tab/>
            <w:t>1</w:t>
          </w:r>
          <w:r w:rsidRPr="008F3D9F">
            <w:rPr>
              <w:lang w:val="fr-FR"/>
              <w:rPrChange w:id="336" w:author="Hayfa ZGAYA-BIAU" w:date="2025-06-12T18:32:00Z" w16du:dateUtc="2025-06-12T16:32:00Z">
                <w:rPr/>
              </w:rPrChange>
            </w:rPr>
            <w:fldChar w:fldCharType="end"/>
          </w:r>
        </w:p>
        <w:p w14:paraId="4C653CF8" w14:textId="77777777" w:rsidR="00F0408B" w:rsidRPr="008F3D9F" w:rsidRDefault="00000000">
          <w:pPr>
            <w:widowControl w:val="0"/>
            <w:tabs>
              <w:tab w:val="right" w:leader="dot" w:pos="12000"/>
            </w:tabs>
            <w:spacing w:before="60" w:line="240" w:lineRule="auto"/>
            <w:rPr>
              <w:b/>
              <w:color w:val="000000"/>
              <w:lang w:val="fr-FR"/>
              <w:rPrChange w:id="337" w:author="Hayfa ZGAYA-BIAU" w:date="2025-06-12T18:32:00Z" w16du:dateUtc="2025-06-12T16:32:00Z">
                <w:rPr>
                  <w:b/>
                  <w:color w:val="000000"/>
                </w:rPr>
              </w:rPrChange>
            </w:rPr>
          </w:pPr>
          <w:r w:rsidRPr="008F3D9F">
            <w:rPr>
              <w:lang w:val="fr-FR"/>
              <w:rPrChange w:id="338" w:author="Hayfa ZGAYA-BIAU" w:date="2025-06-12T18:32:00Z" w16du:dateUtc="2025-06-12T16:32:00Z">
                <w:rPr/>
              </w:rPrChange>
            </w:rPr>
            <w:fldChar w:fldCharType="begin"/>
          </w:r>
          <w:r w:rsidRPr="008F3D9F">
            <w:rPr>
              <w:lang w:val="fr-FR"/>
              <w:rPrChange w:id="339" w:author="Hayfa ZGAYA-BIAU" w:date="2025-06-12T18:32:00Z" w16du:dateUtc="2025-06-12T16:32:00Z">
                <w:rPr/>
              </w:rPrChange>
            </w:rPr>
            <w:instrText>HYPERLINK \l "_qs0b3vga8hh" \h</w:instrText>
          </w:r>
          <w:r w:rsidRPr="008F3D9F">
            <w:rPr>
              <w:lang w:val="fr-FR"/>
              <w:rPrChange w:id="340" w:author="Hayfa ZGAYA-BIAU" w:date="2025-06-12T18:32:00Z" w16du:dateUtc="2025-06-12T16:32:00Z">
                <w:rPr/>
              </w:rPrChange>
            </w:rPr>
          </w:r>
          <w:r w:rsidRPr="008F3D9F">
            <w:rPr>
              <w:lang w:val="fr-FR"/>
              <w:rPrChange w:id="341" w:author="Hayfa ZGAYA-BIAU" w:date="2025-06-12T18:32:00Z" w16du:dateUtc="2025-06-12T16:32:00Z">
                <w:rPr/>
              </w:rPrChange>
            </w:rPr>
            <w:fldChar w:fldCharType="separate"/>
          </w:r>
          <w:r w:rsidRPr="008F3D9F">
            <w:rPr>
              <w:b/>
              <w:color w:val="000000"/>
              <w:lang w:val="fr-FR"/>
              <w:rPrChange w:id="342" w:author="Hayfa ZGAYA-BIAU" w:date="2025-06-12T18:32:00Z" w16du:dateUtc="2025-06-12T16:32:00Z">
                <w:rPr>
                  <w:b/>
                  <w:color w:val="000000"/>
                </w:rPr>
              </w:rPrChange>
            </w:rPr>
            <w:t>3. Résumé</w:t>
          </w:r>
          <w:r w:rsidRPr="008F3D9F">
            <w:rPr>
              <w:b/>
              <w:color w:val="000000"/>
              <w:lang w:val="fr-FR"/>
              <w:rPrChange w:id="343" w:author="Hayfa ZGAYA-BIAU" w:date="2025-06-12T18:32:00Z" w16du:dateUtc="2025-06-12T16:32:00Z">
                <w:rPr>
                  <w:b/>
                  <w:color w:val="000000"/>
                </w:rPr>
              </w:rPrChange>
            </w:rPr>
            <w:tab/>
            <w:t>2</w:t>
          </w:r>
          <w:r w:rsidRPr="008F3D9F">
            <w:rPr>
              <w:lang w:val="fr-FR"/>
              <w:rPrChange w:id="344" w:author="Hayfa ZGAYA-BIAU" w:date="2025-06-12T18:32:00Z" w16du:dateUtc="2025-06-12T16:32:00Z">
                <w:rPr/>
              </w:rPrChange>
            </w:rPr>
            <w:fldChar w:fldCharType="end"/>
          </w:r>
        </w:p>
        <w:p w14:paraId="62E0C418" w14:textId="77777777" w:rsidR="00F0408B" w:rsidRPr="008F3D9F" w:rsidRDefault="00000000">
          <w:pPr>
            <w:widowControl w:val="0"/>
            <w:tabs>
              <w:tab w:val="right" w:leader="dot" w:pos="12000"/>
            </w:tabs>
            <w:spacing w:before="60" w:line="240" w:lineRule="auto"/>
            <w:ind w:left="360"/>
            <w:rPr>
              <w:color w:val="000000"/>
              <w:lang w:val="fr-FR"/>
              <w:rPrChange w:id="345" w:author="Hayfa ZGAYA-BIAU" w:date="2025-06-12T18:32:00Z" w16du:dateUtc="2025-06-12T16:32:00Z">
                <w:rPr>
                  <w:color w:val="000000"/>
                </w:rPr>
              </w:rPrChange>
            </w:rPr>
          </w:pPr>
          <w:r w:rsidRPr="008F3D9F">
            <w:rPr>
              <w:lang w:val="fr-FR"/>
              <w:rPrChange w:id="346" w:author="Hayfa ZGAYA-BIAU" w:date="2025-06-12T18:32:00Z" w16du:dateUtc="2025-06-12T16:32:00Z">
                <w:rPr/>
              </w:rPrChange>
            </w:rPr>
            <w:fldChar w:fldCharType="begin"/>
          </w:r>
          <w:r w:rsidRPr="008F3D9F">
            <w:rPr>
              <w:lang w:val="fr-FR"/>
              <w:rPrChange w:id="347" w:author="Hayfa ZGAYA-BIAU" w:date="2025-06-12T18:32:00Z" w16du:dateUtc="2025-06-12T16:32:00Z">
                <w:rPr/>
              </w:rPrChange>
            </w:rPr>
            <w:instrText>HYPERLINK \l "_qjr9tqrk5rc8" \h</w:instrText>
          </w:r>
          <w:r w:rsidRPr="008F3D9F">
            <w:rPr>
              <w:lang w:val="fr-FR"/>
              <w:rPrChange w:id="348" w:author="Hayfa ZGAYA-BIAU" w:date="2025-06-12T18:32:00Z" w16du:dateUtc="2025-06-12T16:32:00Z">
                <w:rPr/>
              </w:rPrChange>
            </w:rPr>
          </w:r>
          <w:r w:rsidRPr="008F3D9F">
            <w:rPr>
              <w:lang w:val="fr-FR"/>
              <w:rPrChange w:id="349" w:author="Hayfa ZGAYA-BIAU" w:date="2025-06-12T18:32:00Z" w16du:dateUtc="2025-06-12T16:32:00Z">
                <w:rPr/>
              </w:rPrChange>
            </w:rPr>
            <w:fldChar w:fldCharType="separate"/>
          </w:r>
          <w:r w:rsidRPr="008F3D9F">
            <w:rPr>
              <w:color w:val="000000"/>
              <w:lang w:val="fr-FR"/>
              <w:rPrChange w:id="350" w:author="Hayfa ZGAYA-BIAU" w:date="2025-06-12T18:32:00Z" w16du:dateUtc="2025-06-12T16:32:00Z">
                <w:rPr>
                  <w:color w:val="000000"/>
                </w:rPr>
              </w:rPrChange>
            </w:rPr>
            <w:t>3.1. Résumé</w:t>
          </w:r>
          <w:r w:rsidRPr="008F3D9F">
            <w:rPr>
              <w:color w:val="000000"/>
              <w:lang w:val="fr-FR"/>
              <w:rPrChange w:id="351" w:author="Hayfa ZGAYA-BIAU" w:date="2025-06-12T18:32:00Z" w16du:dateUtc="2025-06-12T16:32:00Z">
                <w:rPr>
                  <w:color w:val="000000"/>
                </w:rPr>
              </w:rPrChange>
            </w:rPr>
            <w:tab/>
            <w:t>2</w:t>
          </w:r>
          <w:r w:rsidRPr="008F3D9F">
            <w:rPr>
              <w:lang w:val="fr-FR"/>
              <w:rPrChange w:id="352" w:author="Hayfa ZGAYA-BIAU" w:date="2025-06-12T18:32:00Z" w16du:dateUtc="2025-06-12T16:32:00Z">
                <w:rPr/>
              </w:rPrChange>
            </w:rPr>
            <w:fldChar w:fldCharType="end"/>
          </w:r>
        </w:p>
        <w:p w14:paraId="63CFA9ED" w14:textId="77777777" w:rsidR="00F0408B" w:rsidRPr="008F3D9F" w:rsidRDefault="00000000">
          <w:pPr>
            <w:widowControl w:val="0"/>
            <w:tabs>
              <w:tab w:val="right" w:leader="dot" w:pos="12000"/>
            </w:tabs>
            <w:spacing w:before="60" w:line="240" w:lineRule="auto"/>
            <w:ind w:left="360"/>
            <w:rPr>
              <w:color w:val="000000"/>
              <w:lang w:val="fr-FR"/>
              <w:rPrChange w:id="353" w:author="Hayfa ZGAYA-BIAU" w:date="2025-06-12T18:32:00Z" w16du:dateUtc="2025-06-12T16:32:00Z">
                <w:rPr>
                  <w:color w:val="000000"/>
                </w:rPr>
              </w:rPrChange>
            </w:rPr>
          </w:pPr>
          <w:r w:rsidRPr="008F3D9F">
            <w:rPr>
              <w:lang w:val="fr-FR"/>
              <w:rPrChange w:id="354" w:author="Hayfa ZGAYA-BIAU" w:date="2025-06-12T18:32:00Z" w16du:dateUtc="2025-06-12T16:32:00Z">
                <w:rPr/>
              </w:rPrChange>
            </w:rPr>
            <w:fldChar w:fldCharType="begin"/>
          </w:r>
          <w:r w:rsidRPr="008F3D9F">
            <w:rPr>
              <w:lang w:val="fr-FR"/>
              <w:rPrChange w:id="355" w:author="Hayfa ZGAYA-BIAU" w:date="2025-06-12T18:32:00Z" w16du:dateUtc="2025-06-12T16:32:00Z">
                <w:rPr/>
              </w:rPrChange>
            </w:rPr>
            <w:instrText>HYPERLINK \l "_tdp9vj27m3fk" \h</w:instrText>
          </w:r>
          <w:r w:rsidRPr="008F3D9F">
            <w:rPr>
              <w:lang w:val="fr-FR"/>
              <w:rPrChange w:id="356" w:author="Hayfa ZGAYA-BIAU" w:date="2025-06-12T18:32:00Z" w16du:dateUtc="2025-06-12T16:32:00Z">
                <w:rPr/>
              </w:rPrChange>
            </w:rPr>
          </w:r>
          <w:r w:rsidRPr="008F3D9F">
            <w:rPr>
              <w:lang w:val="fr-FR"/>
              <w:rPrChange w:id="357" w:author="Hayfa ZGAYA-BIAU" w:date="2025-06-12T18:32:00Z" w16du:dateUtc="2025-06-12T16:32:00Z">
                <w:rPr/>
              </w:rPrChange>
            </w:rPr>
            <w:fldChar w:fldCharType="separate"/>
          </w:r>
          <w:r w:rsidRPr="008F3D9F">
            <w:rPr>
              <w:color w:val="000000"/>
              <w:lang w:val="fr-FR"/>
              <w:rPrChange w:id="358" w:author="Hayfa ZGAYA-BIAU" w:date="2025-06-12T18:32:00Z" w16du:dateUtc="2025-06-12T16:32:00Z">
                <w:rPr>
                  <w:color w:val="000000"/>
                </w:rPr>
              </w:rPrChange>
            </w:rPr>
            <w:t>3.2. Abstract</w:t>
          </w:r>
          <w:r w:rsidRPr="008F3D9F">
            <w:rPr>
              <w:color w:val="000000"/>
              <w:lang w:val="fr-FR"/>
              <w:rPrChange w:id="359" w:author="Hayfa ZGAYA-BIAU" w:date="2025-06-12T18:32:00Z" w16du:dateUtc="2025-06-12T16:32:00Z">
                <w:rPr>
                  <w:color w:val="000000"/>
                </w:rPr>
              </w:rPrChange>
            </w:rPr>
            <w:tab/>
            <w:t>2</w:t>
          </w:r>
          <w:r w:rsidRPr="008F3D9F">
            <w:rPr>
              <w:lang w:val="fr-FR"/>
              <w:rPrChange w:id="360" w:author="Hayfa ZGAYA-BIAU" w:date="2025-06-12T18:32:00Z" w16du:dateUtc="2025-06-12T16:32:00Z">
                <w:rPr/>
              </w:rPrChange>
            </w:rPr>
            <w:fldChar w:fldCharType="end"/>
          </w:r>
        </w:p>
        <w:p w14:paraId="30B6E7CD" w14:textId="77777777" w:rsidR="00F0408B" w:rsidRPr="008F3D9F" w:rsidRDefault="00000000">
          <w:pPr>
            <w:widowControl w:val="0"/>
            <w:tabs>
              <w:tab w:val="right" w:leader="dot" w:pos="12000"/>
            </w:tabs>
            <w:spacing w:before="60" w:line="240" w:lineRule="auto"/>
            <w:rPr>
              <w:b/>
              <w:color w:val="000000"/>
              <w:lang w:val="fr-FR"/>
              <w:rPrChange w:id="361" w:author="Hayfa ZGAYA-BIAU" w:date="2025-06-12T18:32:00Z" w16du:dateUtc="2025-06-12T16:32:00Z">
                <w:rPr>
                  <w:b/>
                  <w:color w:val="000000"/>
                </w:rPr>
              </w:rPrChange>
            </w:rPr>
          </w:pPr>
          <w:r w:rsidRPr="008F3D9F">
            <w:rPr>
              <w:lang w:val="fr-FR"/>
              <w:rPrChange w:id="362" w:author="Hayfa ZGAYA-BIAU" w:date="2025-06-12T18:32:00Z" w16du:dateUtc="2025-06-12T16:32:00Z">
                <w:rPr/>
              </w:rPrChange>
            </w:rPr>
            <w:fldChar w:fldCharType="begin"/>
          </w:r>
          <w:r w:rsidRPr="008F3D9F">
            <w:rPr>
              <w:lang w:val="fr-FR"/>
              <w:rPrChange w:id="363" w:author="Hayfa ZGAYA-BIAU" w:date="2025-06-12T18:32:00Z" w16du:dateUtc="2025-06-12T16:32:00Z">
                <w:rPr/>
              </w:rPrChange>
            </w:rPr>
            <w:instrText>HYPERLINK \l "_j0t5yj65441" \h</w:instrText>
          </w:r>
          <w:r w:rsidRPr="008F3D9F">
            <w:rPr>
              <w:lang w:val="fr-FR"/>
              <w:rPrChange w:id="364" w:author="Hayfa ZGAYA-BIAU" w:date="2025-06-12T18:32:00Z" w16du:dateUtc="2025-06-12T16:32:00Z">
                <w:rPr/>
              </w:rPrChange>
            </w:rPr>
          </w:r>
          <w:r w:rsidRPr="008F3D9F">
            <w:rPr>
              <w:lang w:val="fr-FR"/>
              <w:rPrChange w:id="365" w:author="Hayfa ZGAYA-BIAU" w:date="2025-06-12T18:32:00Z" w16du:dateUtc="2025-06-12T16:32:00Z">
                <w:rPr/>
              </w:rPrChange>
            </w:rPr>
            <w:fldChar w:fldCharType="separate"/>
          </w:r>
          <w:r w:rsidRPr="008F3D9F">
            <w:rPr>
              <w:b/>
              <w:color w:val="000000"/>
              <w:lang w:val="fr-FR"/>
              <w:rPrChange w:id="366" w:author="Hayfa ZGAYA-BIAU" w:date="2025-06-12T18:32:00Z" w16du:dateUtc="2025-06-12T16:32:00Z">
                <w:rPr>
                  <w:b/>
                  <w:color w:val="000000"/>
                </w:rPr>
              </w:rPrChange>
            </w:rPr>
            <w:t>4. Mots-clés</w:t>
          </w:r>
          <w:r w:rsidRPr="008F3D9F">
            <w:rPr>
              <w:b/>
              <w:color w:val="000000"/>
              <w:lang w:val="fr-FR"/>
              <w:rPrChange w:id="367" w:author="Hayfa ZGAYA-BIAU" w:date="2025-06-12T18:32:00Z" w16du:dateUtc="2025-06-12T16:32:00Z">
                <w:rPr>
                  <w:b/>
                  <w:color w:val="000000"/>
                </w:rPr>
              </w:rPrChange>
            </w:rPr>
            <w:tab/>
            <w:t>3</w:t>
          </w:r>
          <w:r w:rsidRPr="008F3D9F">
            <w:rPr>
              <w:lang w:val="fr-FR"/>
              <w:rPrChange w:id="368" w:author="Hayfa ZGAYA-BIAU" w:date="2025-06-12T18:32:00Z" w16du:dateUtc="2025-06-12T16:32:00Z">
                <w:rPr/>
              </w:rPrChange>
            </w:rPr>
            <w:fldChar w:fldCharType="end"/>
          </w:r>
        </w:p>
        <w:p w14:paraId="73E7833A" w14:textId="77777777" w:rsidR="00F0408B" w:rsidRPr="008F3D9F" w:rsidRDefault="00000000">
          <w:pPr>
            <w:widowControl w:val="0"/>
            <w:tabs>
              <w:tab w:val="right" w:leader="dot" w:pos="12000"/>
            </w:tabs>
            <w:spacing w:before="60" w:line="240" w:lineRule="auto"/>
            <w:rPr>
              <w:b/>
              <w:color w:val="000000"/>
              <w:lang w:val="fr-FR"/>
              <w:rPrChange w:id="369" w:author="Hayfa ZGAYA-BIAU" w:date="2025-06-12T18:32:00Z" w16du:dateUtc="2025-06-12T16:32:00Z">
                <w:rPr>
                  <w:b/>
                  <w:color w:val="000000"/>
                </w:rPr>
              </w:rPrChange>
            </w:rPr>
          </w:pPr>
          <w:r w:rsidRPr="008F3D9F">
            <w:rPr>
              <w:lang w:val="fr-FR"/>
              <w:rPrChange w:id="370" w:author="Hayfa ZGAYA-BIAU" w:date="2025-06-12T18:32:00Z" w16du:dateUtc="2025-06-12T16:32:00Z">
                <w:rPr/>
              </w:rPrChange>
            </w:rPr>
            <w:fldChar w:fldCharType="begin"/>
          </w:r>
          <w:r w:rsidRPr="008F3D9F">
            <w:rPr>
              <w:lang w:val="fr-FR"/>
              <w:rPrChange w:id="371" w:author="Hayfa ZGAYA-BIAU" w:date="2025-06-12T18:32:00Z" w16du:dateUtc="2025-06-12T16:32:00Z">
                <w:rPr/>
              </w:rPrChange>
            </w:rPr>
            <w:instrText>HYPERLINK \l "_7k4za9a972op" \h</w:instrText>
          </w:r>
          <w:r w:rsidRPr="008F3D9F">
            <w:rPr>
              <w:lang w:val="fr-FR"/>
              <w:rPrChange w:id="372" w:author="Hayfa ZGAYA-BIAU" w:date="2025-06-12T18:32:00Z" w16du:dateUtc="2025-06-12T16:32:00Z">
                <w:rPr/>
              </w:rPrChange>
            </w:rPr>
          </w:r>
          <w:r w:rsidRPr="008F3D9F">
            <w:rPr>
              <w:lang w:val="fr-FR"/>
              <w:rPrChange w:id="373" w:author="Hayfa ZGAYA-BIAU" w:date="2025-06-12T18:32:00Z" w16du:dateUtc="2025-06-12T16:32:00Z">
                <w:rPr/>
              </w:rPrChange>
            </w:rPr>
            <w:fldChar w:fldCharType="separate"/>
          </w:r>
          <w:r w:rsidRPr="008F3D9F">
            <w:rPr>
              <w:b/>
              <w:color w:val="000000"/>
              <w:lang w:val="fr-FR"/>
              <w:rPrChange w:id="374" w:author="Hayfa ZGAYA-BIAU" w:date="2025-06-12T18:32:00Z" w16du:dateUtc="2025-06-12T16:32:00Z">
                <w:rPr>
                  <w:b/>
                  <w:color w:val="000000"/>
                </w:rPr>
              </w:rPrChange>
            </w:rPr>
            <w:t>5. Table des matières</w:t>
          </w:r>
          <w:r w:rsidRPr="008F3D9F">
            <w:rPr>
              <w:b/>
              <w:color w:val="000000"/>
              <w:lang w:val="fr-FR"/>
              <w:rPrChange w:id="375" w:author="Hayfa ZGAYA-BIAU" w:date="2025-06-12T18:32:00Z" w16du:dateUtc="2025-06-12T16:32:00Z">
                <w:rPr>
                  <w:b/>
                  <w:color w:val="000000"/>
                </w:rPr>
              </w:rPrChange>
            </w:rPr>
            <w:tab/>
            <w:t>3</w:t>
          </w:r>
          <w:r w:rsidRPr="008F3D9F">
            <w:rPr>
              <w:lang w:val="fr-FR"/>
              <w:rPrChange w:id="376" w:author="Hayfa ZGAYA-BIAU" w:date="2025-06-12T18:32:00Z" w16du:dateUtc="2025-06-12T16:32:00Z">
                <w:rPr/>
              </w:rPrChange>
            </w:rPr>
            <w:fldChar w:fldCharType="end"/>
          </w:r>
        </w:p>
        <w:p w14:paraId="13A24D85" w14:textId="77777777" w:rsidR="00F0408B" w:rsidRPr="008F3D9F" w:rsidRDefault="00000000">
          <w:pPr>
            <w:widowControl w:val="0"/>
            <w:tabs>
              <w:tab w:val="right" w:leader="dot" w:pos="12000"/>
            </w:tabs>
            <w:spacing w:before="60" w:line="240" w:lineRule="auto"/>
            <w:rPr>
              <w:b/>
              <w:color w:val="000000"/>
              <w:lang w:val="fr-FR"/>
              <w:rPrChange w:id="377" w:author="Hayfa ZGAYA-BIAU" w:date="2025-06-12T18:32:00Z" w16du:dateUtc="2025-06-12T16:32:00Z">
                <w:rPr>
                  <w:b/>
                  <w:color w:val="000000"/>
                </w:rPr>
              </w:rPrChange>
            </w:rPr>
          </w:pPr>
          <w:r w:rsidRPr="008F3D9F">
            <w:rPr>
              <w:lang w:val="fr-FR"/>
              <w:rPrChange w:id="378" w:author="Hayfa ZGAYA-BIAU" w:date="2025-06-12T18:32:00Z" w16du:dateUtc="2025-06-12T16:32:00Z">
                <w:rPr/>
              </w:rPrChange>
            </w:rPr>
            <w:fldChar w:fldCharType="begin"/>
          </w:r>
          <w:r w:rsidRPr="008F3D9F">
            <w:rPr>
              <w:lang w:val="fr-FR"/>
              <w:rPrChange w:id="379" w:author="Hayfa ZGAYA-BIAU" w:date="2025-06-12T18:32:00Z" w16du:dateUtc="2025-06-12T16:32:00Z">
                <w:rPr/>
              </w:rPrChange>
            </w:rPr>
            <w:instrText>HYPERLINK \l "_p2w8pbf8hf0s" \h</w:instrText>
          </w:r>
          <w:r w:rsidRPr="008F3D9F">
            <w:rPr>
              <w:lang w:val="fr-FR"/>
              <w:rPrChange w:id="380" w:author="Hayfa ZGAYA-BIAU" w:date="2025-06-12T18:32:00Z" w16du:dateUtc="2025-06-12T16:32:00Z">
                <w:rPr/>
              </w:rPrChange>
            </w:rPr>
          </w:r>
          <w:r w:rsidRPr="008F3D9F">
            <w:rPr>
              <w:lang w:val="fr-FR"/>
              <w:rPrChange w:id="381" w:author="Hayfa ZGAYA-BIAU" w:date="2025-06-12T18:32:00Z" w16du:dateUtc="2025-06-12T16:32:00Z">
                <w:rPr/>
              </w:rPrChange>
            </w:rPr>
            <w:fldChar w:fldCharType="separate"/>
          </w:r>
          <w:r w:rsidRPr="008F3D9F">
            <w:rPr>
              <w:b/>
              <w:color w:val="000000"/>
              <w:lang w:val="fr-FR"/>
              <w:rPrChange w:id="382" w:author="Hayfa ZGAYA-BIAU" w:date="2025-06-12T18:32:00Z" w16du:dateUtc="2025-06-12T16:32:00Z">
                <w:rPr>
                  <w:b/>
                  <w:color w:val="000000"/>
                </w:rPr>
              </w:rPrChange>
            </w:rPr>
            <w:t>6. Liste des abréviations et acronymes</w:t>
          </w:r>
          <w:r w:rsidRPr="008F3D9F">
            <w:rPr>
              <w:b/>
              <w:color w:val="000000"/>
              <w:lang w:val="fr-FR"/>
              <w:rPrChange w:id="383" w:author="Hayfa ZGAYA-BIAU" w:date="2025-06-12T18:32:00Z" w16du:dateUtc="2025-06-12T16:32:00Z">
                <w:rPr>
                  <w:b/>
                  <w:color w:val="000000"/>
                </w:rPr>
              </w:rPrChange>
            </w:rPr>
            <w:tab/>
            <w:t>4</w:t>
          </w:r>
          <w:r w:rsidRPr="008F3D9F">
            <w:rPr>
              <w:lang w:val="fr-FR"/>
              <w:rPrChange w:id="384" w:author="Hayfa ZGAYA-BIAU" w:date="2025-06-12T18:32:00Z" w16du:dateUtc="2025-06-12T16:32:00Z">
                <w:rPr/>
              </w:rPrChange>
            </w:rPr>
            <w:fldChar w:fldCharType="end"/>
          </w:r>
        </w:p>
        <w:p w14:paraId="5484AE1F" w14:textId="77777777" w:rsidR="00F0408B" w:rsidRPr="008F3D9F" w:rsidRDefault="00000000">
          <w:pPr>
            <w:widowControl w:val="0"/>
            <w:tabs>
              <w:tab w:val="right" w:leader="dot" w:pos="12000"/>
            </w:tabs>
            <w:spacing w:before="60" w:line="240" w:lineRule="auto"/>
            <w:rPr>
              <w:b/>
              <w:color w:val="000000"/>
              <w:lang w:val="fr-FR"/>
              <w:rPrChange w:id="385" w:author="Hayfa ZGAYA-BIAU" w:date="2025-06-12T18:32:00Z" w16du:dateUtc="2025-06-12T16:32:00Z">
                <w:rPr>
                  <w:b/>
                  <w:color w:val="000000"/>
                </w:rPr>
              </w:rPrChange>
            </w:rPr>
          </w:pPr>
          <w:r w:rsidRPr="008F3D9F">
            <w:rPr>
              <w:lang w:val="fr-FR"/>
              <w:rPrChange w:id="386" w:author="Hayfa ZGAYA-BIAU" w:date="2025-06-12T18:32:00Z" w16du:dateUtc="2025-06-12T16:32:00Z">
                <w:rPr/>
              </w:rPrChange>
            </w:rPr>
            <w:fldChar w:fldCharType="begin"/>
          </w:r>
          <w:r w:rsidRPr="008F3D9F">
            <w:rPr>
              <w:lang w:val="fr-FR"/>
              <w:rPrChange w:id="387" w:author="Hayfa ZGAYA-BIAU" w:date="2025-06-12T18:32:00Z" w16du:dateUtc="2025-06-12T16:32:00Z">
                <w:rPr/>
              </w:rPrChange>
            </w:rPr>
            <w:instrText>HYPERLINK \l "_rdvrkxmwnz8b" \h</w:instrText>
          </w:r>
          <w:r w:rsidRPr="008F3D9F">
            <w:rPr>
              <w:lang w:val="fr-FR"/>
              <w:rPrChange w:id="388" w:author="Hayfa ZGAYA-BIAU" w:date="2025-06-12T18:32:00Z" w16du:dateUtc="2025-06-12T16:32:00Z">
                <w:rPr/>
              </w:rPrChange>
            </w:rPr>
          </w:r>
          <w:r w:rsidRPr="008F3D9F">
            <w:rPr>
              <w:lang w:val="fr-FR"/>
              <w:rPrChange w:id="389" w:author="Hayfa ZGAYA-BIAU" w:date="2025-06-12T18:32:00Z" w16du:dateUtc="2025-06-12T16:32:00Z">
                <w:rPr/>
              </w:rPrChange>
            </w:rPr>
            <w:fldChar w:fldCharType="separate"/>
          </w:r>
          <w:r w:rsidRPr="008F3D9F">
            <w:rPr>
              <w:b/>
              <w:color w:val="000000"/>
              <w:lang w:val="fr-FR"/>
              <w:rPrChange w:id="390" w:author="Hayfa ZGAYA-BIAU" w:date="2025-06-12T18:32:00Z" w16du:dateUtc="2025-06-12T16:32:00Z">
                <w:rPr>
                  <w:b/>
                  <w:color w:val="000000"/>
                </w:rPr>
              </w:rPrChange>
            </w:rPr>
            <w:t>7. Liste des figures et tableaux</w:t>
          </w:r>
          <w:r w:rsidRPr="008F3D9F">
            <w:rPr>
              <w:b/>
              <w:color w:val="000000"/>
              <w:lang w:val="fr-FR"/>
              <w:rPrChange w:id="391" w:author="Hayfa ZGAYA-BIAU" w:date="2025-06-12T18:32:00Z" w16du:dateUtc="2025-06-12T16:32:00Z">
                <w:rPr>
                  <w:b/>
                  <w:color w:val="000000"/>
                </w:rPr>
              </w:rPrChange>
            </w:rPr>
            <w:tab/>
            <w:t>5</w:t>
          </w:r>
          <w:r w:rsidRPr="008F3D9F">
            <w:rPr>
              <w:lang w:val="fr-FR"/>
              <w:rPrChange w:id="392" w:author="Hayfa ZGAYA-BIAU" w:date="2025-06-12T18:32:00Z" w16du:dateUtc="2025-06-12T16:32:00Z">
                <w:rPr/>
              </w:rPrChange>
            </w:rPr>
            <w:fldChar w:fldCharType="end"/>
          </w:r>
        </w:p>
        <w:p w14:paraId="0118CE0E" w14:textId="77777777" w:rsidR="00F0408B" w:rsidRPr="008F3D9F" w:rsidRDefault="00000000">
          <w:pPr>
            <w:widowControl w:val="0"/>
            <w:tabs>
              <w:tab w:val="right" w:leader="dot" w:pos="12000"/>
            </w:tabs>
            <w:spacing w:before="60" w:line="240" w:lineRule="auto"/>
            <w:rPr>
              <w:b/>
              <w:color w:val="000000"/>
              <w:lang w:val="fr-FR"/>
              <w:rPrChange w:id="393" w:author="Hayfa ZGAYA-BIAU" w:date="2025-06-12T18:32:00Z" w16du:dateUtc="2025-06-12T16:32:00Z">
                <w:rPr>
                  <w:b/>
                  <w:color w:val="000000"/>
                </w:rPr>
              </w:rPrChange>
            </w:rPr>
          </w:pPr>
          <w:r w:rsidRPr="008F3D9F">
            <w:rPr>
              <w:lang w:val="fr-FR"/>
              <w:rPrChange w:id="394" w:author="Hayfa ZGAYA-BIAU" w:date="2025-06-12T18:32:00Z" w16du:dateUtc="2025-06-12T16:32:00Z">
                <w:rPr/>
              </w:rPrChange>
            </w:rPr>
            <w:fldChar w:fldCharType="begin"/>
          </w:r>
          <w:r w:rsidRPr="008F3D9F">
            <w:rPr>
              <w:lang w:val="fr-FR"/>
              <w:rPrChange w:id="395" w:author="Hayfa ZGAYA-BIAU" w:date="2025-06-12T18:32:00Z" w16du:dateUtc="2025-06-12T16:32:00Z">
                <w:rPr/>
              </w:rPrChange>
            </w:rPr>
            <w:instrText>HYPERLINK \l "_3bmc8jbuggpa" \h</w:instrText>
          </w:r>
          <w:r w:rsidRPr="008F3D9F">
            <w:rPr>
              <w:lang w:val="fr-FR"/>
              <w:rPrChange w:id="396" w:author="Hayfa ZGAYA-BIAU" w:date="2025-06-12T18:32:00Z" w16du:dateUtc="2025-06-12T16:32:00Z">
                <w:rPr/>
              </w:rPrChange>
            </w:rPr>
          </w:r>
          <w:r w:rsidRPr="008F3D9F">
            <w:rPr>
              <w:lang w:val="fr-FR"/>
              <w:rPrChange w:id="397" w:author="Hayfa ZGAYA-BIAU" w:date="2025-06-12T18:32:00Z" w16du:dateUtc="2025-06-12T16:32:00Z">
                <w:rPr/>
              </w:rPrChange>
            </w:rPr>
            <w:fldChar w:fldCharType="separate"/>
          </w:r>
          <w:r w:rsidRPr="008F3D9F">
            <w:rPr>
              <w:b/>
              <w:color w:val="000000"/>
              <w:lang w:val="fr-FR"/>
              <w:rPrChange w:id="398" w:author="Hayfa ZGAYA-BIAU" w:date="2025-06-12T18:32:00Z" w16du:dateUtc="2025-06-12T16:32:00Z">
                <w:rPr>
                  <w:b/>
                  <w:color w:val="000000"/>
                </w:rPr>
              </w:rPrChange>
            </w:rPr>
            <w:t>8. Introduction</w:t>
          </w:r>
          <w:r w:rsidRPr="008F3D9F">
            <w:rPr>
              <w:b/>
              <w:color w:val="000000"/>
              <w:lang w:val="fr-FR"/>
              <w:rPrChange w:id="399" w:author="Hayfa ZGAYA-BIAU" w:date="2025-06-12T18:32:00Z" w16du:dateUtc="2025-06-12T16:32:00Z">
                <w:rPr>
                  <w:b/>
                  <w:color w:val="000000"/>
                </w:rPr>
              </w:rPrChange>
            </w:rPr>
            <w:tab/>
            <w:t>6</w:t>
          </w:r>
          <w:r w:rsidRPr="008F3D9F">
            <w:rPr>
              <w:lang w:val="fr-FR"/>
              <w:rPrChange w:id="400" w:author="Hayfa ZGAYA-BIAU" w:date="2025-06-12T18:32:00Z" w16du:dateUtc="2025-06-12T16:32:00Z">
                <w:rPr/>
              </w:rPrChange>
            </w:rPr>
            <w:fldChar w:fldCharType="end"/>
          </w:r>
        </w:p>
        <w:p w14:paraId="2FA5AD0E" w14:textId="77777777" w:rsidR="00F0408B" w:rsidRPr="008F3D9F" w:rsidRDefault="00000000">
          <w:pPr>
            <w:widowControl w:val="0"/>
            <w:tabs>
              <w:tab w:val="right" w:leader="dot" w:pos="12000"/>
            </w:tabs>
            <w:spacing w:before="60" w:line="240" w:lineRule="auto"/>
            <w:rPr>
              <w:b/>
              <w:color w:val="000000"/>
              <w:lang w:val="fr-FR"/>
              <w:rPrChange w:id="401" w:author="Hayfa ZGAYA-BIAU" w:date="2025-06-12T18:32:00Z" w16du:dateUtc="2025-06-12T16:32:00Z">
                <w:rPr>
                  <w:b/>
                  <w:color w:val="000000"/>
                </w:rPr>
              </w:rPrChange>
            </w:rPr>
          </w:pPr>
          <w:r w:rsidRPr="008F3D9F">
            <w:rPr>
              <w:lang w:val="fr-FR"/>
              <w:rPrChange w:id="402" w:author="Hayfa ZGAYA-BIAU" w:date="2025-06-12T18:32:00Z" w16du:dateUtc="2025-06-12T16:32:00Z">
                <w:rPr/>
              </w:rPrChange>
            </w:rPr>
            <w:fldChar w:fldCharType="begin"/>
          </w:r>
          <w:r w:rsidRPr="008F3D9F">
            <w:rPr>
              <w:lang w:val="fr-FR"/>
              <w:rPrChange w:id="403" w:author="Hayfa ZGAYA-BIAU" w:date="2025-06-12T18:32:00Z" w16du:dateUtc="2025-06-12T16:32:00Z">
                <w:rPr/>
              </w:rPrChange>
            </w:rPr>
            <w:instrText>HYPERLINK \l "_cy69l69melyy" \h</w:instrText>
          </w:r>
          <w:r w:rsidRPr="008F3D9F">
            <w:rPr>
              <w:lang w:val="fr-FR"/>
              <w:rPrChange w:id="404" w:author="Hayfa ZGAYA-BIAU" w:date="2025-06-12T18:32:00Z" w16du:dateUtc="2025-06-12T16:32:00Z">
                <w:rPr/>
              </w:rPrChange>
            </w:rPr>
          </w:r>
          <w:r w:rsidRPr="008F3D9F">
            <w:rPr>
              <w:lang w:val="fr-FR"/>
              <w:rPrChange w:id="405" w:author="Hayfa ZGAYA-BIAU" w:date="2025-06-12T18:32:00Z" w16du:dateUtc="2025-06-12T16:32:00Z">
                <w:rPr/>
              </w:rPrChange>
            </w:rPr>
            <w:fldChar w:fldCharType="separate"/>
          </w:r>
          <w:r w:rsidRPr="008F3D9F">
            <w:rPr>
              <w:b/>
              <w:color w:val="000000"/>
              <w:lang w:val="fr-FR"/>
              <w:rPrChange w:id="406" w:author="Hayfa ZGAYA-BIAU" w:date="2025-06-12T18:32:00Z" w16du:dateUtc="2025-06-12T16:32:00Z">
                <w:rPr>
                  <w:b/>
                  <w:color w:val="000000"/>
                </w:rPr>
              </w:rPrChange>
            </w:rPr>
            <w:t>9. Contexte &amp; Problématique</w:t>
          </w:r>
          <w:r w:rsidRPr="008F3D9F">
            <w:rPr>
              <w:b/>
              <w:color w:val="000000"/>
              <w:lang w:val="fr-FR"/>
              <w:rPrChange w:id="407" w:author="Hayfa ZGAYA-BIAU" w:date="2025-06-12T18:32:00Z" w16du:dateUtc="2025-06-12T16:32:00Z">
                <w:rPr>
                  <w:b/>
                  <w:color w:val="000000"/>
                </w:rPr>
              </w:rPrChange>
            </w:rPr>
            <w:tab/>
            <w:t>8</w:t>
          </w:r>
          <w:r w:rsidRPr="008F3D9F">
            <w:rPr>
              <w:lang w:val="fr-FR"/>
              <w:rPrChange w:id="408" w:author="Hayfa ZGAYA-BIAU" w:date="2025-06-12T18:32:00Z" w16du:dateUtc="2025-06-12T16:32:00Z">
                <w:rPr/>
              </w:rPrChange>
            </w:rPr>
            <w:fldChar w:fldCharType="end"/>
          </w:r>
        </w:p>
        <w:p w14:paraId="01ECADE2" w14:textId="77777777" w:rsidR="00F0408B" w:rsidRPr="008F3D9F" w:rsidRDefault="00000000">
          <w:pPr>
            <w:widowControl w:val="0"/>
            <w:tabs>
              <w:tab w:val="right" w:leader="dot" w:pos="12000"/>
            </w:tabs>
            <w:spacing w:before="60" w:line="240" w:lineRule="auto"/>
            <w:ind w:left="360"/>
            <w:rPr>
              <w:color w:val="000000"/>
              <w:lang w:val="fr-FR"/>
              <w:rPrChange w:id="409" w:author="Hayfa ZGAYA-BIAU" w:date="2025-06-12T18:32:00Z" w16du:dateUtc="2025-06-12T16:32:00Z">
                <w:rPr>
                  <w:color w:val="000000"/>
                </w:rPr>
              </w:rPrChange>
            </w:rPr>
          </w:pPr>
          <w:r w:rsidRPr="008F3D9F">
            <w:rPr>
              <w:lang w:val="fr-FR"/>
              <w:rPrChange w:id="410" w:author="Hayfa ZGAYA-BIAU" w:date="2025-06-12T18:32:00Z" w16du:dateUtc="2025-06-12T16:32:00Z">
                <w:rPr/>
              </w:rPrChange>
            </w:rPr>
            <w:fldChar w:fldCharType="begin"/>
          </w:r>
          <w:r w:rsidRPr="008F3D9F">
            <w:rPr>
              <w:lang w:val="fr-FR"/>
              <w:rPrChange w:id="411" w:author="Hayfa ZGAYA-BIAU" w:date="2025-06-12T18:32:00Z" w16du:dateUtc="2025-06-12T16:32:00Z">
                <w:rPr/>
              </w:rPrChange>
            </w:rPr>
            <w:instrText>HYPERLINK \l "_60n45y1za72d" \h</w:instrText>
          </w:r>
          <w:r w:rsidRPr="008F3D9F">
            <w:rPr>
              <w:lang w:val="fr-FR"/>
              <w:rPrChange w:id="412" w:author="Hayfa ZGAYA-BIAU" w:date="2025-06-12T18:32:00Z" w16du:dateUtc="2025-06-12T16:32:00Z">
                <w:rPr/>
              </w:rPrChange>
            </w:rPr>
          </w:r>
          <w:r w:rsidRPr="008F3D9F">
            <w:rPr>
              <w:lang w:val="fr-FR"/>
              <w:rPrChange w:id="413" w:author="Hayfa ZGAYA-BIAU" w:date="2025-06-12T18:32:00Z" w16du:dateUtc="2025-06-12T16:32:00Z">
                <w:rPr/>
              </w:rPrChange>
            </w:rPr>
            <w:fldChar w:fldCharType="separate"/>
          </w:r>
          <w:r w:rsidRPr="008F3D9F">
            <w:rPr>
              <w:color w:val="000000"/>
              <w:lang w:val="fr-FR"/>
              <w:rPrChange w:id="414" w:author="Hayfa ZGAYA-BIAU" w:date="2025-06-12T18:32:00Z" w16du:dateUtc="2025-06-12T16:32:00Z">
                <w:rPr>
                  <w:color w:val="000000"/>
                </w:rPr>
              </w:rPrChange>
            </w:rPr>
            <w:t>9.1. Présentation détaillée du domaine</w:t>
          </w:r>
          <w:r w:rsidRPr="008F3D9F">
            <w:rPr>
              <w:color w:val="000000"/>
              <w:lang w:val="fr-FR"/>
              <w:rPrChange w:id="415" w:author="Hayfa ZGAYA-BIAU" w:date="2025-06-12T18:32:00Z" w16du:dateUtc="2025-06-12T16:32:00Z">
                <w:rPr>
                  <w:color w:val="000000"/>
                </w:rPr>
              </w:rPrChange>
            </w:rPr>
            <w:tab/>
            <w:t>9</w:t>
          </w:r>
          <w:r w:rsidRPr="008F3D9F">
            <w:rPr>
              <w:lang w:val="fr-FR"/>
              <w:rPrChange w:id="416" w:author="Hayfa ZGAYA-BIAU" w:date="2025-06-12T18:32:00Z" w16du:dateUtc="2025-06-12T16:32:00Z">
                <w:rPr/>
              </w:rPrChange>
            </w:rPr>
            <w:fldChar w:fldCharType="end"/>
          </w:r>
        </w:p>
        <w:p w14:paraId="6FD77421" w14:textId="77777777" w:rsidR="00F0408B" w:rsidRPr="008F3D9F" w:rsidRDefault="00000000">
          <w:pPr>
            <w:widowControl w:val="0"/>
            <w:tabs>
              <w:tab w:val="right" w:leader="dot" w:pos="12000"/>
            </w:tabs>
            <w:spacing w:before="60" w:line="240" w:lineRule="auto"/>
            <w:ind w:left="360"/>
            <w:rPr>
              <w:color w:val="000000"/>
              <w:lang w:val="fr-FR"/>
              <w:rPrChange w:id="417" w:author="Hayfa ZGAYA-BIAU" w:date="2025-06-12T18:32:00Z" w16du:dateUtc="2025-06-12T16:32:00Z">
                <w:rPr>
                  <w:color w:val="000000"/>
                </w:rPr>
              </w:rPrChange>
            </w:rPr>
          </w:pPr>
          <w:r w:rsidRPr="008F3D9F">
            <w:rPr>
              <w:lang w:val="fr-FR"/>
              <w:rPrChange w:id="418" w:author="Hayfa ZGAYA-BIAU" w:date="2025-06-12T18:32:00Z" w16du:dateUtc="2025-06-12T16:32:00Z">
                <w:rPr/>
              </w:rPrChange>
            </w:rPr>
            <w:fldChar w:fldCharType="begin"/>
          </w:r>
          <w:r w:rsidRPr="008F3D9F">
            <w:rPr>
              <w:lang w:val="fr-FR"/>
              <w:rPrChange w:id="419" w:author="Hayfa ZGAYA-BIAU" w:date="2025-06-12T18:32:00Z" w16du:dateUtc="2025-06-12T16:32:00Z">
                <w:rPr/>
              </w:rPrChange>
            </w:rPr>
            <w:instrText>HYPERLINK \l "_mn18u3waonu2" \h</w:instrText>
          </w:r>
          <w:r w:rsidRPr="008F3D9F">
            <w:rPr>
              <w:lang w:val="fr-FR"/>
              <w:rPrChange w:id="420" w:author="Hayfa ZGAYA-BIAU" w:date="2025-06-12T18:32:00Z" w16du:dateUtc="2025-06-12T16:32:00Z">
                <w:rPr/>
              </w:rPrChange>
            </w:rPr>
          </w:r>
          <w:r w:rsidRPr="008F3D9F">
            <w:rPr>
              <w:lang w:val="fr-FR"/>
              <w:rPrChange w:id="421" w:author="Hayfa ZGAYA-BIAU" w:date="2025-06-12T18:32:00Z" w16du:dateUtc="2025-06-12T16:32:00Z">
                <w:rPr/>
              </w:rPrChange>
            </w:rPr>
            <w:fldChar w:fldCharType="separate"/>
          </w:r>
          <w:r w:rsidRPr="008F3D9F">
            <w:rPr>
              <w:color w:val="000000"/>
              <w:lang w:val="fr-FR"/>
              <w:rPrChange w:id="422" w:author="Hayfa ZGAYA-BIAU" w:date="2025-06-12T18:32:00Z" w16du:dateUtc="2025-06-12T16:32:00Z">
                <w:rPr>
                  <w:color w:val="000000"/>
                </w:rPr>
              </w:rPrChange>
            </w:rPr>
            <w:t>9.2. Mise en évidence de la problématique précise</w:t>
          </w:r>
          <w:r w:rsidRPr="008F3D9F">
            <w:rPr>
              <w:color w:val="000000"/>
              <w:lang w:val="fr-FR"/>
              <w:rPrChange w:id="423" w:author="Hayfa ZGAYA-BIAU" w:date="2025-06-12T18:32:00Z" w16du:dateUtc="2025-06-12T16:32:00Z">
                <w:rPr>
                  <w:color w:val="000000"/>
                </w:rPr>
              </w:rPrChange>
            </w:rPr>
            <w:tab/>
            <w:t>10</w:t>
          </w:r>
          <w:r w:rsidRPr="008F3D9F">
            <w:rPr>
              <w:lang w:val="fr-FR"/>
              <w:rPrChange w:id="424" w:author="Hayfa ZGAYA-BIAU" w:date="2025-06-12T18:32:00Z" w16du:dateUtc="2025-06-12T16:32:00Z">
                <w:rPr/>
              </w:rPrChange>
            </w:rPr>
            <w:fldChar w:fldCharType="end"/>
          </w:r>
        </w:p>
        <w:p w14:paraId="378F00F4" w14:textId="77777777" w:rsidR="00F0408B" w:rsidRPr="008F3D9F" w:rsidRDefault="00000000">
          <w:pPr>
            <w:widowControl w:val="0"/>
            <w:tabs>
              <w:tab w:val="right" w:leader="dot" w:pos="12000"/>
            </w:tabs>
            <w:spacing w:before="60" w:line="240" w:lineRule="auto"/>
            <w:rPr>
              <w:b/>
              <w:color w:val="000000"/>
              <w:lang w:val="fr-FR"/>
              <w:rPrChange w:id="425" w:author="Hayfa ZGAYA-BIAU" w:date="2025-06-12T18:32:00Z" w16du:dateUtc="2025-06-12T16:32:00Z">
                <w:rPr>
                  <w:b/>
                  <w:color w:val="000000"/>
                </w:rPr>
              </w:rPrChange>
            </w:rPr>
          </w:pPr>
          <w:r w:rsidRPr="008F3D9F">
            <w:rPr>
              <w:lang w:val="fr-FR"/>
              <w:rPrChange w:id="426" w:author="Hayfa ZGAYA-BIAU" w:date="2025-06-12T18:32:00Z" w16du:dateUtc="2025-06-12T16:32:00Z">
                <w:rPr/>
              </w:rPrChange>
            </w:rPr>
            <w:fldChar w:fldCharType="begin"/>
          </w:r>
          <w:r w:rsidRPr="008F3D9F">
            <w:rPr>
              <w:lang w:val="fr-FR"/>
              <w:rPrChange w:id="427" w:author="Hayfa ZGAYA-BIAU" w:date="2025-06-12T18:32:00Z" w16du:dateUtc="2025-06-12T16:32:00Z">
                <w:rPr/>
              </w:rPrChange>
            </w:rPr>
            <w:instrText>HYPERLINK \l "_ootkb3vigvq8" \h</w:instrText>
          </w:r>
          <w:r w:rsidRPr="008F3D9F">
            <w:rPr>
              <w:lang w:val="fr-FR"/>
              <w:rPrChange w:id="428" w:author="Hayfa ZGAYA-BIAU" w:date="2025-06-12T18:32:00Z" w16du:dateUtc="2025-06-12T16:32:00Z">
                <w:rPr/>
              </w:rPrChange>
            </w:rPr>
          </w:r>
          <w:r w:rsidRPr="008F3D9F">
            <w:rPr>
              <w:lang w:val="fr-FR"/>
              <w:rPrChange w:id="429" w:author="Hayfa ZGAYA-BIAU" w:date="2025-06-12T18:32:00Z" w16du:dateUtc="2025-06-12T16:32:00Z">
                <w:rPr/>
              </w:rPrChange>
            </w:rPr>
            <w:fldChar w:fldCharType="separate"/>
          </w:r>
          <w:r w:rsidRPr="008F3D9F">
            <w:rPr>
              <w:b/>
              <w:color w:val="000000"/>
              <w:lang w:val="fr-FR"/>
              <w:rPrChange w:id="430" w:author="Hayfa ZGAYA-BIAU" w:date="2025-06-12T18:32:00Z" w16du:dateUtc="2025-06-12T16:32:00Z">
                <w:rPr>
                  <w:b/>
                  <w:color w:val="000000"/>
                </w:rPr>
              </w:rPrChange>
            </w:rPr>
            <w:t>10. État de l’art</w:t>
          </w:r>
          <w:r w:rsidRPr="008F3D9F">
            <w:rPr>
              <w:b/>
              <w:color w:val="000000"/>
              <w:lang w:val="fr-FR"/>
              <w:rPrChange w:id="431" w:author="Hayfa ZGAYA-BIAU" w:date="2025-06-12T18:32:00Z" w16du:dateUtc="2025-06-12T16:32:00Z">
                <w:rPr>
                  <w:b/>
                  <w:color w:val="000000"/>
                </w:rPr>
              </w:rPrChange>
            </w:rPr>
            <w:tab/>
            <w:t>11</w:t>
          </w:r>
          <w:r w:rsidRPr="008F3D9F">
            <w:rPr>
              <w:lang w:val="fr-FR"/>
              <w:rPrChange w:id="432" w:author="Hayfa ZGAYA-BIAU" w:date="2025-06-12T18:32:00Z" w16du:dateUtc="2025-06-12T16:32:00Z">
                <w:rPr/>
              </w:rPrChange>
            </w:rPr>
            <w:fldChar w:fldCharType="end"/>
          </w:r>
        </w:p>
        <w:p w14:paraId="0424531B" w14:textId="77777777" w:rsidR="00F0408B" w:rsidRPr="008F3D9F" w:rsidRDefault="00000000">
          <w:pPr>
            <w:widowControl w:val="0"/>
            <w:tabs>
              <w:tab w:val="right" w:leader="dot" w:pos="12000"/>
            </w:tabs>
            <w:spacing w:before="60" w:line="240" w:lineRule="auto"/>
            <w:ind w:left="360"/>
            <w:rPr>
              <w:color w:val="000000"/>
              <w:lang w:val="fr-FR"/>
              <w:rPrChange w:id="433" w:author="Hayfa ZGAYA-BIAU" w:date="2025-06-12T18:32:00Z" w16du:dateUtc="2025-06-12T16:32:00Z">
                <w:rPr>
                  <w:color w:val="000000"/>
                </w:rPr>
              </w:rPrChange>
            </w:rPr>
          </w:pPr>
          <w:r w:rsidRPr="008F3D9F">
            <w:rPr>
              <w:lang w:val="fr-FR"/>
              <w:rPrChange w:id="434" w:author="Hayfa ZGAYA-BIAU" w:date="2025-06-12T18:32:00Z" w16du:dateUtc="2025-06-12T16:32:00Z">
                <w:rPr/>
              </w:rPrChange>
            </w:rPr>
            <w:fldChar w:fldCharType="begin"/>
          </w:r>
          <w:r w:rsidRPr="008F3D9F">
            <w:rPr>
              <w:lang w:val="fr-FR"/>
              <w:rPrChange w:id="435" w:author="Hayfa ZGAYA-BIAU" w:date="2025-06-12T18:32:00Z" w16du:dateUtc="2025-06-12T16:32:00Z">
                <w:rPr/>
              </w:rPrChange>
            </w:rPr>
            <w:instrText>HYPERLINK \l "_ootkb3vigvq8" \h</w:instrText>
          </w:r>
          <w:r w:rsidRPr="008F3D9F">
            <w:rPr>
              <w:lang w:val="fr-FR"/>
              <w:rPrChange w:id="436" w:author="Hayfa ZGAYA-BIAU" w:date="2025-06-12T18:32:00Z" w16du:dateUtc="2025-06-12T16:32:00Z">
                <w:rPr/>
              </w:rPrChange>
            </w:rPr>
          </w:r>
          <w:r w:rsidRPr="008F3D9F">
            <w:rPr>
              <w:lang w:val="fr-FR"/>
              <w:rPrChange w:id="437" w:author="Hayfa ZGAYA-BIAU" w:date="2025-06-12T18:32:00Z" w16du:dateUtc="2025-06-12T16:32:00Z">
                <w:rPr/>
              </w:rPrChange>
            </w:rPr>
            <w:fldChar w:fldCharType="separate"/>
          </w:r>
          <w:r w:rsidRPr="008F3D9F">
            <w:rPr>
              <w:color w:val="000000"/>
              <w:lang w:val="fr-FR"/>
              <w:rPrChange w:id="438" w:author="Hayfa ZGAYA-BIAU" w:date="2025-06-12T18:32:00Z" w16du:dateUtc="2025-06-12T16:32:00Z">
                <w:rPr>
                  <w:color w:val="000000"/>
                </w:rPr>
              </w:rPrChange>
            </w:rPr>
            <w:t>10.1. Revue bibliographique des travaux existants</w:t>
          </w:r>
          <w:r w:rsidRPr="008F3D9F">
            <w:rPr>
              <w:color w:val="000000"/>
              <w:lang w:val="fr-FR"/>
              <w:rPrChange w:id="439" w:author="Hayfa ZGAYA-BIAU" w:date="2025-06-12T18:32:00Z" w16du:dateUtc="2025-06-12T16:32:00Z">
                <w:rPr>
                  <w:color w:val="000000"/>
                </w:rPr>
              </w:rPrChange>
            </w:rPr>
            <w:tab/>
            <w:t>12</w:t>
          </w:r>
          <w:r w:rsidRPr="008F3D9F">
            <w:rPr>
              <w:lang w:val="fr-FR"/>
              <w:rPrChange w:id="440" w:author="Hayfa ZGAYA-BIAU" w:date="2025-06-12T18:32:00Z" w16du:dateUtc="2025-06-12T16:32:00Z">
                <w:rPr/>
              </w:rPrChange>
            </w:rPr>
            <w:fldChar w:fldCharType="end"/>
          </w:r>
        </w:p>
        <w:p w14:paraId="0094EAB6" w14:textId="77777777" w:rsidR="00F0408B" w:rsidRPr="008F3D9F" w:rsidRDefault="00000000">
          <w:pPr>
            <w:widowControl w:val="0"/>
            <w:tabs>
              <w:tab w:val="right" w:leader="dot" w:pos="12000"/>
            </w:tabs>
            <w:spacing w:before="60" w:line="240" w:lineRule="auto"/>
            <w:ind w:left="360"/>
            <w:rPr>
              <w:color w:val="000000"/>
              <w:lang w:val="fr-FR"/>
              <w:rPrChange w:id="441" w:author="Hayfa ZGAYA-BIAU" w:date="2025-06-12T18:32:00Z" w16du:dateUtc="2025-06-12T16:32:00Z">
                <w:rPr>
                  <w:color w:val="000000"/>
                </w:rPr>
              </w:rPrChange>
            </w:rPr>
          </w:pPr>
          <w:r w:rsidRPr="008F3D9F">
            <w:rPr>
              <w:lang w:val="fr-FR"/>
              <w:rPrChange w:id="442" w:author="Hayfa ZGAYA-BIAU" w:date="2025-06-12T18:32:00Z" w16du:dateUtc="2025-06-12T16:32:00Z">
                <w:rPr/>
              </w:rPrChange>
            </w:rPr>
            <w:fldChar w:fldCharType="begin"/>
          </w:r>
          <w:r w:rsidRPr="008F3D9F">
            <w:rPr>
              <w:lang w:val="fr-FR"/>
              <w:rPrChange w:id="443" w:author="Hayfa ZGAYA-BIAU" w:date="2025-06-12T18:32:00Z" w16du:dateUtc="2025-06-12T16:32:00Z">
                <w:rPr/>
              </w:rPrChange>
            </w:rPr>
            <w:instrText>HYPERLINK \l "_r9qhs1mnz5ba" \h</w:instrText>
          </w:r>
          <w:r w:rsidRPr="008F3D9F">
            <w:rPr>
              <w:lang w:val="fr-FR"/>
              <w:rPrChange w:id="444" w:author="Hayfa ZGAYA-BIAU" w:date="2025-06-12T18:32:00Z" w16du:dateUtc="2025-06-12T16:32:00Z">
                <w:rPr/>
              </w:rPrChange>
            </w:rPr>
          </w:r>
          <w:r w:rsidRPr="008F3D9F">
            <w:rPr>
              <w:lang w:val="fr-FR"/>
              <w:rPrChange w:id="445" w:author="Hayfa ZGAYA-BIAU" w:date="2025-06-12T18:32:00Z" w16du:dateUtc="2025-06-12T16:32:00Z">
                <w:rPr/>
              </w:rPrChange>
            </w:rPr>
            <w:fldChar w:fldCharType="separate"/>
          </w:r>
          <w:r w:rsidRPr="008F3D9F">
            <w:rPr>
              <w:color w:val="000000"/>
              <w:lang w:val="fr-FR"/>
              <w:rPrChange w:id="446" w:author="Hayfa ZGAYA-BIAU" w:date="2025-06-12T18:32:00Z" w16du:dateUtc="2025-06-12T16:32:00Z">
                <w:rPr>
                  <w:color w:val="000000"/>
                </w:rPr>
              </w:rPrChange>
            </w:rPr>
            <w:t>10.2. Synthèse des approches concurrentes et identification des lacunes</w:t>
          </w:r>
          <w:r w:rsidRPr="008F3D9F">
            <w:rPr>
              <w:color w:val="000000"/>
              <w:lang w:val="fr-FR"/>
              <w:rPrChange w:id="447" w:author="Hayfa ZGAYA-BIAU" w:date="2025-06-12T18:32:00Z" w16du:dateUtc="2025-06-12T16:32:00Z">
                <w:rPr>
                  <w:color w:val="000000"/>
                </w:rPr>
              </w:rPrChange>
            </w:rPr>
            <w:tab/>
            <w:t>13</w:t>
          </w:r>
          <w:r w:rsidRPr="008F3D9F">
            <w:rPr>
              <w:lang w:val="fr-FR"/>
              <w:rPrChange w:id="448" w:author="Hayfa ZGAYA-BIAU" w:date="2025-06-12T18:32:00Z" w16du:dateUtc="2025-06-12T16:32:00Z">
                <w:rPr/>
              </w:rPrChange>
            </w:rPr>
            <w:fldChar w:fldCharType="end"/>
          </w:r>
        </w:p>
        <w:p w14:paraId="6BFCE88F" w14:textId="77777777" w:rsidR="00F0408B" w:rsidRPr="008F3D9F" w:rsidRDefault="00000000">
          <w:pPr>
            <w:widowControl w:val="0"/>
            <w:tabs>
              <w:tab w:val="right" w:leader="dot" w:pos="12000"/>
            </w:tabs>
            <w:spacing w:before="60" w:line="240" w:lineRule="auto"/>
            <w:rPr>
              <w:b/>
              <w:color w:val="000000"/>
              <w:lang w:val="fr-FR"/>
              <w:rPrChange w:id="449" w:author="Hayfa ZGAYA-BIAU" w:date="2025-06-12T18:32:00Z" w16du:dateUtc="2025-06-12T16:32:00Z">
                <w:rPr>
                  <w:b/>
                  <w:color w:val="000000"/>
                </w:rPr>
              </w:rPrChange>
            </w:rPr>
          </w:pPr>
          <w:r w:rsidRPr="008F3D9F">
            <w:rPr>
              <w:lang w:val="fr-FR"/>
              <w:rPrChange w:id="450" w:author="Hayfa ZGAYA-BIAU" w:date="2025-06-12T18:32:00Z" w16du:dateUtc="2025-06-12T16:32:00Z">
                <w:rPr/>
              </w:rPrChange>
            </w:rPr>
            <w:fldChar w:fldCharType="begin"/>
          </w:r>
          <w:r w:rsidRPr="008F3D9F">
            <w:rPr>
              <w:lang w:val="fr-FR"/>
              <w:rPrChange w:id="451" w:author="Hayfa ZGAYA-BIAU" w:date="2025-06-12T18:32:00Z" w16du:dateUtc="2025-06-12T16:32:00Z">
                <w:rPr/>
              </w:rPrChange>
            </w:rPr>
            <w:instrText>HYPERLINK \l "_xy6n8l8mnljp" \h</w:instrText>
          </w:r>
          <w:r w:rsidRPr="008F3D9F">
            <w:rPr>
              <w:lang w:val="fr-FR"/>
              <w:rPrChange w:id="452" w:author="Hayfa ZGAYA-BIAU" w:date="2025-06-12T18:32:00Z" w16du:dateUtc="2025-06-12T16:32:00Z">
                <w:rPr/>
              </w:rPrChange>
            </w:rPr>
          </w:r>
          <w:r w:rsidRPr="008F3D9F">
            <w:rPr>
              <w:lang w:val="fr-FR"/>
              <w:rPrChange w:id="453" w:author="Hayfa ZGAYA-BIAU" w:date="2025-06-12T18:32:00Z" w16du:dateUtc="2025-06-12T16:32:00Z">
                <w:rPr/>
              </w:rPrChange>
            </w:rPr>
            <w:fldChar w:fldCharType="separate"/>
          </w:r>
          <w:r w:rsidRPr="008F3D9F">
            <w:rPr>
              <w:b/>
              <w:color w:val="000000"/>
              <w:lang w:val="fr-FR"/>
              <w:rPrChange w:id="454" w:author="Hayfa ZGAYA-BIAU" w:date="2025-06-12T18:32:00Z" w16du:dateUtc="2025-06-12T16:32:00Z">
                <w:rPr>
                  <w:b/>
                  <w:color w:val="000000"/>
                </w:rPr>
              </w:rPrChange>
            </w:rPr>
            <w:t>11. Méthodologie / Solution proposée</w:t>
          </w:r>
          <w:r w:rsidRPr="008F3D9F">
            <w:rPr>
              <w:b/>
              <w:color w:val="000000"/>
              <w:lang w:val="fr-FR"/>
              <w:rPrChange w:id="455" w:author="Hayfa ZGAYA-BIAU" w:date="2025-06-12T18:32:00Z" w16du:dateUtc="2025-06-12T16:32:00Z">
                <w:rPr>
                  <w:b/>
                  <w:color w:val="000000"/>
                </w:rPr>
              </w:rPrChange>
            </w:rPr>
            <w:tab/>
            <w:t>15</w:t>
          </w:r>
          <w:r w:rsidRPr="008F3D9F">
            <w:rPr>
              <w:lang w:val="fr-FR"/>
              <w:rPrChange w:id="456" w:author="Hayfa ZGAYA-BIAU" w:date="2025-06-12T18:32:00Z" w16du:dateUtc="2025-06-12T16:32:00Z">
                <w:rPr/>
              </w:rPrChange>
            </w:rPr>
            <w:fldChar w:fldCharType="end"/>
          </w:r>
        </w:p>
        <w:p w14:paraId="6072A8BD" w14:textId="77777777" w:rsidR="00F0408B" w:rsidRPr="008F3D9F" w:rsidRDefault="00000000">
          <w:pPr>
            <w:widowControl w:val="0"/>
            <w:tabs>
              <w:tab w:val="right" w:leader="dot" w:pos="12000"/>
            </w:tabs>
            <w:spacing w:before="60" w:line="240" w:lineRule="auto"/>
            <w:ind w:left="360"/>
            <w:rPr>
              <w:color w:val="000000"/>
              <w:lang w:val="fr-FR"/>
              <w:rPrChange w:id="457" w:author="Hayfa ZGAYA-BIAU" w:date="2025-06-12T18:32:00Z" w16du:dateUtc="2025-06-12T16:32:00Z">
                <w:rPr>
                  <w:color w:val="000000"/>
                </w:rPr>
              </w:rPrChange>
            </w:rPr>
          </w:pPr>
          <w:r w:rsidRPr="008F3D9F">
            <w:rPr>
              <w:lang w:val="fr-FR"/>
              <w:rPrChange w:id="458" w:author="Hayfa ZGAYA-BIAU" w:date="2025-06-12T18:32:00Z" w16du:dateUtc="2025-06-12T16:32:00Z">
                <w:rPr/>
              </w:rPrChange>
            </w:rPr>
            <w:fldChar w:fldCharType="begin"/>
          </w:r>
          <w:r w:rsidRPr="008F3D9F">
            <w:rPr>
              <w:lang w:val="fr-FR"/>
              <w:rPrChange w:id="459" w:author="Hayfa ZGAYA-BIAU" w:date="2025-06-12T18:32:00Z" w16du:dateUtc="2025-06-12T16:32:00Z">
                <w:rPr/>
              </w:rPrChange>
            </w:rPr>
            <w:instrText>HYPERLINK \l "_v3ukrvtpy8or" \h</w:instrText>
          </w:r>
          <w:r w:rsidRPr="008F3D9F">
            <w:rPr>
              <w:lang w:val="fr-FR"/>
              <w:rPrChange w:id="460" w:author="Hayfa ZGAYA-BIAU" w:date="2025-06-12T18:32:00Z" w16du:dateUtc="2025-06-12T16:32:00Z">
                <w:rPr/>
              </w:rPrChange>
            </w:rPr>
          </w:r>
          <w:r w:rsidRPr="008F3D9F">
            <w:rPr>
              <w:lang w:val="fr-FR"/>
              <w:rPrChange w:id="461" w:author="Hayfa ZGAYA-BIAU" w:date="2025-06-12T18:32:00Z" w16du:dateUtc="2025-06-12T16:32:00Z">
                <w:rPr/>
              </w:rPrChange>
            </w:rPr>
            <w:fldChar w:fldCharType="separate"/>
          </w:r>
          <w:r w:rsidRPr="008F3D9F">
            <w:rPr>
              <w:color w:val="000000"/>
              <w:lang w:val="fr-FR"/>
              <w:rPrChange w:id="462" w:author="Hayfa ZGAYA-BIAU" w:date="2025-06-12T18:32:00Z" w16du:dateUtc="2025-06-12T16:32:00Z">
                <w:rPr>
                  <w:color w:val="000000"/>
                </w:rPr>
              </w:rPrChange>
            </w:rPr>
            <w:t>11.1. Description du dispositif expérimental ou du modèle</w:t>
          </w:r>
          <w:r w:rsidRPr="008F3D9F">
            <w:rPr>
              <w:color w:val="000000"/>
              <w:lang w:val="fr-FR"/>
              <w:rPrChange w:id="463" w:author="Hayfa ZGAYA-BIAU" w:date="2025-06-12T18:32:00Z" w16du:dateUtc="2025-06-12T16:32:00Z">
                <w:rPr>
                  <w:color w:val="000000"/>
                </w:rPr>
              </w:rPrChange>
            </w:rPr>
            <w:tab/>
            <w:t>16</w:t>
          </w:r>
          <w:r w:rsidRPr="008F3D9F">
            <w:rPr>
              <w:lang w:val="fr-FR"/>
              <w:rPrChange w:id="464" w:author="Hayfa ZGAYA-BIAU" w:date="2025-06-12T18:32:00Z" w16du:dateUtc="2025-06-12T16:32:00Z">
                <w:rPr/>
              </w:rPrChange>
            </w:rPr>
            <w:fldChar w:fldCharType="end"/>
          </w:r>
        </w:p>
        <w:p w14:paraId="29C04A88" w14:textId="77777777" w:rsidR="00F0408B" w:rsidRPr="008F3D9F" w:rsidRDefault="00000000">
          <w:pPr>
            <w:widowControl w:val="0"/>
            <w:tabs>
              <w:tab w:val="right" w:leader="dot" w:pos="12000"/>
            </w:tabs>
            <w:spacing w:before="60" w:line="240" w:lineRule="auto"/>
            <w:ind w:left="360"/>
            <w:rPr>
              <w:color w:val="000000"/>
              <w:lang w:val="fr-FR"/>
              <w:rPrChange w:id="465" w:author="Hayfa ZGAYA-BIAU" w:date="2025-06-12T18:32:00Z" w16du:dateUtc="2025-06-12T16:32:00Z">
                <w:rPr>
                  <w:color w:val="000000"/>
                </w:rPr>
              </w:rPrChange>
            </w:rPr>
          </w:pPr>
          <w:r w:rsidRPr="008F3D9F">
            <w:rPr>
              <w:lang w:val="fr-FR"/>
              <w:rPrChange w:id="466" w:author="Hayfa ZGAYA-BIAU" w:date="2025-06-12T18:32:00Z" w16du:dateUtc="2025-06-12T16:32:00Z">
                <w:rPr/>
              </w:rPrChange>
            </w:rPr>
            <w:fldChar w:fldCharType="begin"/>
          </w:r>
          <w:r w:rsidRPr="008F3D9F">
            <w:rPr>
              <w:lang w:val="fr-FR"/>
              <w:rPrChange w:id="467" w:author="Hayfa ZGAYA-BIAU" w:date="2025-06-12T18:32:00Z" w16du:dateUtc="2025-06-12T16:32:00Z">
                <w:rPr/>
              </w:rPrChange>
            </w:rPr>
            <w:instrText>HYPERLINK \l "_jg1zwmdeussd" \h</w:instrText>
          </w:r>
          <w:r w:rsidRPr="008F3D9F">
            <w:rPr>
              <w:lang w:val="fr-FR"/>
              <w:rPrChange w:id="468" w:author="Hayfa ZGAYA-BIAU" w:date="2025-06-12T18:32:00Z" w16du:dateUtc="2025-06-12T16:32:00Z">
                <w:rPr/>
              </w:rPrChange>
            </w:rPr>
          </w:r>
          <w:r w:rsidRPr="008F3D9F">
            <w:rPr>
              <w:lang w:val="fr-FR"/>
              <w:rPrChange w:id="469" w:author="Hayfa ZGAYA-BIAU" w:date="2025-06-12T18:32:00Z" w16du:dateUtc="2025-06-12T16:32:00Z">
                <w:rPr/>
              </w:rPrChange>
            </w:rPr>
            <w:fldChar w:fldCharType="separate"/>
          </w:r>
          <w:r w:rsidRPr="008F3D9F">
            <w:rPr>
              <w:color w:val="000000"/>
              <w:lang w:val="fr-FR"/>
              <w:rPrChange w:id="470" w:author="Hayfa ZGAYA-BIAU" w:date="2025-06-12T18:32:00Z" w16du:dateUtc="2025-06-12T16:32:00Z">
                <w:rPr>
                  <w:color w:val="000000"/>
                </w:rPr>
              </w:rPrChange>
            </w:rPr>
            <w:t>11.2. Jeux de données, protocoles de collecte et de prétraitement</w:t>
          </w:r>
          <w:r w:rsidRPr="008F3D9F">
            <w:rPr>
              <w:color w:val="000000"/>
              <w:lang w:val="fr-FR"/>
              <w:rPrChange w:id="471" w:author="Hayfa ZGAYA-BIAU" w:date="2025-06-12T18:32:00Z" w16du:dateUtc="2025-06-12T16:32:00Z">
                <w:rPr>
                  <w:color w:val="000000"/>
                </w:rPr>
              </w:rPrChange>
            </w:rPr>
            <w:tab/>
            <w:t>18</w:t>
          </w:r>
          <w:r w:rsidRPr="008F3D9F">
            <w:rPr>
              <w:lang w:val="fr-FR"/>
              <w:rPrChange w:id="472" w:author="Hayfa ZGAYA-BIAU" w:date="2025-06-12T18:32:00Z" w16du:dateUtc="2025-06-12T16:32:00Z">
                <w:rPr/>
              </w:rPrChange>
            </w:rPr>
            <w:fldChar w:fldCharType="end"/>
          </w:r>
        </w:p>
        <w:p w14:paraId="50F7FE26" w14:textId="77777777" w:rsidR="00F0408B" w:rsidRPr="008F3D9F" w:rsidRDefault="00000000">
          <w:pPr>
            <w:widowControl w:val="0"/>
            <w:tabs>
              <w:tab w:val="right" w:leader="dot" w:pos="12000"/>
            </w:tabs>
            <w:spacing w:before="60" w:line="240" w:lineRule="auto"/>
            <w:ind w:left="360"/>
            <w:rPr>
              <w:color w:val="000000"/>
              <w:lang w:val="fr-FR"/>
              <w:rPrChange w:id="473" w:author="Hayfa ZGAYA-BIAU" w:date="2025-06-12T18:32:00Z" w16du:dateUtc="2025-06-12T16:32:00Z">
                <w:rPr>
                  <w:color w:val="000000"/>
                </w:rPr>
              </w:rPrChange>
            </w:rPr>
          </w:pPr>
          <w:r w:rsidRPr="008F3D9F">
            <w:rPr>
              <w:lang w:val="fr-FR"/>
              <w:rPrChange w:id="474" w:author="Hayfa ZGAYA-BIAU" w:date="2025-06-12T18:32:00Z" w16du:dateUtc="2025-06-12T16:32:00Z">
                <w:rPr/>
              </w:rPrChange>
            </w:rPr>
            <w:fldChar w:fldCharType="begin"/>
          </w:r>
          <w:r w:rsidRPr="008F3D9F">
            <w:rPr>
              <w:lang w:val="fr-FR"/>
              <w:rPrChange w:id="475" w:author="Hayfa ZGAYA-BIAU" w:date="2025-06-12T18:32:00Z" w16du:dateUtc="2025-06-12T16:32:00Z">
                <w:rPr/>
              </w:rPrChange>
            </w:rPr>
            <w:instrText>HYPERLINK \l "_ruof1u5c04a8" \h</w:instrText>
          </w:r>
          <w:r w:rsidRPr="008F3D9F">
            <w:rPr>
              <w:lang w:val="fr-FR"/>
              <w:rPrChange w:id="476" w:author="Hayfa ZGAYA-BIAU" w:date="2025-06-12T18:32:00Z" w16du:dateUtc="2025-06-12T16:32:00Z">
                <w:rPr/>
              </w:rPrChange>
            </w:rPr>
          </w:r>
          <w:r w:rsidRPr="008F3D9F">
            <w:rPr>
              <w:lang w:val="fr-FR"/>
              <w:rPrChange w:id="477" w:author="Hayfa ZGAYA-BIAU" w:date="2025-06-12T18:32:00Z" w16du:dateUtc="2025-06-12T16:32:00Z">
                <w:rPr/>
              </w:rPrChange>
            </w:rPr>
            <w:fldChar w:fldCharType="separate"/>
          </w:r>
          <w:r w:rsidRPr="008F3D9F">
            <w:rPr>
              <w:color w:val="000000"/>
              <w:lang w:val="fr-FR"/>
              <w:rPrChange w:id="478" w:author="Hayfa ZGAYA-BIAU" w:date="2025-06-12T18:32:00Z" w16du:dateUtc="2025-06-12T16:32:00Z">
                <w:rPr>
                  <w:color w:val="000000"/>
                </w:rPr>
              </w:rPrChange>
            </w:rPr>
            <w:t>11.3. Outils et algorithmes mis en œuvre</w:t>
          </w:r>
          <w:r w:rsidRPr="008F3D9F">
            <w:rPr>
              <w:color w:val="000000"/>
              <w:lang w:val="fr-FR"/>
              <w:rPrChange w:id="479" w:author="Hayfa ZGAYA-BIAU" w:date="2025-06-12T18:32:00Z" w16du:dateUtc="2025-06-12T16:32:00Z">
                <w:rPr>
                  <w:color w:val="000000"/>
                </w:rPr>
              </w:rPrChange>
            </w:rPr>
            <w:tab/>
            <w:t>20</w:t>
          </w:r>
          <w:r w:rsidRPr="008F3D9F">
            <w:rPr>
              <w:lang w:val="fr-FR"/>
              <w:rPrChange w:id="480" w:author="Hayfa ZGAYA-BIAU" w:date="2025-06-12T18:32:00Z" w16du:dateUtc="2025-06-12T16:32:00Z">
                <w:rPr/>
              </w:rPrChange>
            </w:rPr>
            <w:fldChar w:fldCharType="end"/>
          </w:r>
        </w:p>
        <w:p w14:paraId="54DDE13A" w14:textId="77777777" w:rsidR="00F0408B" w:rsidRPr="008F3D9F" w:rsidRDefault="00000000">
          <w:pPr>
            <w:widowControl w:val="0"/>
            <w:tabs>
              <w:tab w:val="right" w:leader="dot" w:pos="12000"/>
            </w:tabs>
            <w:spacing w:before="60" w:line="240" w:lineRule="auto"/>
            <w:rPr>
              <w:b/>
              <w:color w:val="000000"/>
              <w:lang w:val="fr-FR"/>
              <w:rPrChange w:id="481" w:author="Hayfa ZGAYA-BIAU" w:date="2025-06-12T18:32:00Z" w16du:dateUtc="2025-06-12T16:32:00Z">
                <w:rPr>
                  <w:b/>
                  <w:color w:val="000000"/>
                </w:rPr>
              </w:rPrChange>
            </w:rPr>
          </w:pPr>
          <w:r w:rsidRPr="008F3D9F">
            <w:rPr>
              <w:lang w:val="fr-FR"/>
              <w:rPrChange w:id="482" w:author="Hayfa ZGAYA-BIAU" w:date="2025-06-12T18:32:00Z" w16du:dateUtc="2025-06-12T16:32:00Z">
                <w:rPr/>
              </w:rPrChange>
            </w:rPr>
            <w:fldChar w:fldCharType="begin"/>
          </w:r>
          <w:r w:rsidRPr="008F3D9F">
            <w:rPr>
              <w:lang w:val="fr-FR"/>
              <w:rPrChange w:id="483" w:author="Hayfa ZGAYA-BIAU" w:date="2025-06-12T18:32:00Z" w16du:dateUtc="2025-06-12T16:32:00Z">
                <w:rPr/>
              </w:rPrChange>
            </w:rPr>
            <w:instrText>HYPERLINK \l "_idz7mzec8z0g" \h</w:instrText>
          </w:r>
          <w:r w:rsidRPr="008F3D9F">
            <w:rPr>
              <w:lang w:val="fr-FR"/>
              <w:rPrChange w:id="484" w:author="Hayfa ZGAYA-BIAU" w:date="2025-06-12T18:32:00Z" w16du:dateUtc="2025-06-12T16:32:00Z">
                <w:rPr/>
              </w:rPrChange>
            </w:rPr>
          </w:r>
          <w:r w:rsidRPr="008F3D9F">
            <w:rPr>
              <w:lang w:val="fr-FR"/>
              <w:rPrChange w:id="485" w:author="Hayfa ZGAYA-BIAU" w:date="2025-06-12T18:32:00Z" w16du:dateUtc="2025-06-12T16:32:00Z">
                <w:rPr/>
              </w:rPrChange>
            </w:rPr>
            <w:fldChar w:fldCharType="separate"/>
          </w:r>
          <w:r w:rsidRPr="008F3D9F">
            <w:rPr>
              <w:b/>
              <w:color w:val="000000"/>
              <w:lang w:val="fr-FR"/>
              <w:rPrChange w:id="486" w:author="Hayfa ZGAYA-BIAU" w:date="2025-06-12T18:32:00Z" w16du:dateUtc="2025-06-12T16:32:00Z">
                <w:rPr>
                  <w:b/>
                  <w:color w:val="000000"/>
                </w:rPr>
              </w:rPrChange>
            </w:rPr>
            <w:t>12. Résultats &amp; Expérimentations</w:t>
          </w:r>
          <w:r w:rsidRPr="008F3D9F">
            <w:rPr>
              <w:b/>
              <w:color w:val="000000"/>
              <w:lang w:val="fr-FR"/>
              <w:rPrChange w:id="487" w:author="Hayfa ZGAYA-BIAU" w:date="2025-06-12T18:32:00Z" w16du:dateUtc="2025-06-12T16:32:00Z">
                <w:rPr>
                  <w:b/>
                  <w:color w:val="000000"/>
                </w:rPr>
              </w:rPrChange>
            </w:rPr>
            <w:tab/>
            <w:t>24</w:t>
          </w:r>
          <w:r w:rsidRPr="008F3D9F">
            <w:rPr>
              <w:lang w:val="fr-FR"/>
              <w:rPrChange w:id="488" w:author="Hayfa ZGAYA-BIAU" w:date="2025-06-12T18:32:00Z" w16du:dateUtc="2025-06-12T16:32:00Z">
                <w:rPr/>
              </w:rPrChange>
            </w:rPr>
            <w:fldChar w:fldCharType="end"/>
          </w:r>
        </w:p>
        <w:p w14:paraId="5F165DB6" w14:textId="77777777" w:rsidR="00F0408B" w:rsidRPr="008F3D9F" w:rsidRDefault="00000000">
          <w:pPr>
            <w:widowControl w:val="0"/>
            <w:tabs>
              <w:tab w:val="right" w:leader="dot" w:pos="12000"/>
            </w:tabs>
            <w:spacing w:before="60" w:line="240" w:lineRule="auto"/>
            <w:ind w:left="360"/>
            <w:rPr>
              <w:color w:val="000000"/>
              <w:lang w:val="fr-FR"/>
              <w:rPrChange w:id="489" w:author="Hayfa ZGAYA-BIAU" w:date="2025-06-12T18:32:00Z" w16du:dateUtc="2025-06-12T16:32:00Z">
                <w:rPr>
                  <w:color w:val="000000"/>
                </w:rPr>
              </w:rPrChange>
            </w:rPr>
          </w:pPr>
          <w:r w:rsidRPr="008F3D9F">
            <w:rPr>
              <w:lang w:val="fr-FR"/>
              <w:rPrChange w:id="490" w:author="Hayfa ZGAYA-BIAU" w:date="2025-06-12T18:32:00Z" w16du:dateUtc="2025-06-12T16:32:00Z">
                <w:rPr/>
              </w:rPrChange>
            </w:rPr>
            <w:fldChar w:fldCharType="begin"/>
          </w:r>
          <w:r w:rsidRPr="008F3D9F">
            <w:rPr>
              <w:lang w:val="fr-FR"/>
              <w:rPrChange w:id="491" w:author="Hayfa ZGAYA-BIAU" w:date="2025-06-12T18:32:00Z" w16du:dateUtc="2025-06-12T16:32:00Z">
                <w:rPr/>
              </w:rPrChange>
            </w:rPr>
            <w:instrText>HYPERLINK \l "_a848i8gghakh" \h</w:instrText>
          </w:r>
          <w:r w:rsidRPr="008F3D9F">
            <w:rPr>
              <w:lang w:val="fr-FR"/>
              <w:rPrChange w:id="492" w:author="Hayfa ZGAYA-BIAU" w:date="2025-06-12T18:32:00Z" w16du:dateUtc="2025-06-12T16:32:00Z">
                <w:rPr/>
              </w:rPrChange>
            </w:rPr>
          </w:r>
          <w:r w:rsidRPr="008F3D9F">
            <w:rPr>
              <w:lang w:val="fr-FR"/>
              <w:rPrChange w:id="493" w:author="Hayfa ZGAYA-BIAU" w:date="2025-06-12T18:32:00Z" w16du:dateUtc="2025-06-12T16:32:00Z">
                <w:rPr/>
              </w:rPrChange>
            </w:rPr>
            <w:fldChar w:fldCharType="separate"/>
          </w:r>
          <w:r w:rsidRPr="008F3D9F">
            <w:rPr>
              <w:color w:val="000000"/>
              <w:lang w:val="fr-FR"/>
              <w:rPrChange w:id="494" w:author="Hayfa ZGAYA-BIAU" w:date="2025-06-12T18:32:00Z" w16du:dateUtc="2025-06-12T16:32:00Z">
                <w:rPr>
                  <w:color w:val="000000"/>
                </w:rPr>
              </w:rPrChange>
            </w:rPr>
            <w:t>12.1. Présentation des résultats quantitatifs (tableaux, graphiques)</w:t>
          </w:r>
          <w:r w:rsidRPr="008F3D9F">
            <w:rPr>
              <w:color w:val="000000"/>
              <w:lang w:val="fr-FR"/>
              <w:rPrChange w:id="495" w:author="Hayfa ZGAYA-BIAU" w:date="2025-06-12T18:32:00Z" w16du:dateUtc="2025-06-12T16:32:00Z">
                <w:rPr>
                  <w:color w:val="000000"/>
                </w:rPr>
              </w:rPrChange>
            </w:rPr>
            <w:tab/>
            <w:t>25</w:t>
          </w:r>
          <w:r w:rsidRPr="008F3D9F">
            <w:rPr>
              <w:lang w:val="fr-FR"/>
              <w:rPrChange w:id="496" w:author="Hayfa ZGAYA-BIAU" w:date="2025-06-12T18:32:00Z" w16du:dateUtc="2025-06-12T16:32:00Z">
                <w:rPr/>
              </w:rPrChange>
            </w:rPr>
            <w:fldChar w:fldCharType="end"/>
          </w:r>
        </w:p>
        <w:p w14:paraId="781601AE" w14:textId="77777777" w:rsidR="00F0408B" w:rsidRPr="008F3D9F" w:rsidRDefault="00000000">
          <w:pPr>
            <w:widowControl w:val="0"/>
            <w:tabs>
              <w:tab w:val="right" w:leader="dot" w:pos="12000"/>
            </w:tabs>
            <w:spacing w:before="60" w:line="240" w:lineRule="auto"/>
            <w:ind w:left="360"/>
            <w:rPr>
              <w:color w:val="000000"/>
              <w:lang w:val="fr-FR"/>
              <w:rPrChange w:id="497" w:author="Hayfa ZGAYA-BIAU" w:date="2025-06-12T18:32:00Z" w16du:dateUtc="2025-06-12T16:32:00Z">
                <w:rPr>
                  <w:color w:val="000000"/>
                </w:rPr>
              </w:rPrChange>
            </w:rPr>
          </w:pPr>
          <w:r w:rsidRPr="008F3D9F">
            <w:rPr>
              <w:lang w:val="fr-FR"/>
              <w:rPrChange w:id="498" w:author="Hayfa ZGAYA-BIAU" w:date="2025-06-12T18:32:00Z" w16du:dateUtc="2025-06-12T16:32:00Z">
                <w:rPr/>
              </w:rPrChange>
            </w:rPr>
            <w:fldChar w:fldCharType="begin"/>
          </w:r>
          <w:r w:rsidRPr="008F3D9F">
            <w:rPr>
              <w:lang w:val="fr-FR"/>
              <w:rPrChange w:id="499" w:author="Hayfa ZGAYA-BIAU" w:date="2025-06-12T18:32:00Z" w16du:dateUtc="2025-06-12T16:32:00Z">
                <w:rPr/>
              </w:rPrChange>
            </w:rPr>
            <w:instrText>HYPERLINK \l "_73e296wxystg" \h</w:instrText>
          </w:r>
          <w:r w:rsidRPr="008F3D9F">
            <w:rPr>
              <w:lang w:val="fr-FR"/>
              <w:rPrChange w:id="500" w:author="Hayfa ZGAYA-BIAU" w:date="2025-06-12T18:32:00Z" w16du:dateUtc="2025-06-12T16:32:00Z">
                <w:rPr/>
              </w:rPrChange>
            </w:rPr>
          </w:r>
          <w:r w:rsidRPr="008F3D9F">
            <w:rPr>
              <w:lang w:val="fr-FR"/>
              <w:rPrChange w:id="501" w:author="Hayfa ZGAYA-BIAU" w:date="2025-06-12T18:32:00Z" w16du:dateUtc="2025-06-12T16:32:00Z">
                <w:rPr/>
              </w:rPrChange>
            </w:rPr>
            <w:fldChar w:fldCharType="separate"/>
          </w:r>
          <w:r w:rsidRPr="008F3D9F">
            <w:rPr>
              <w:color w:val="000000"/>
              <w:lang w:val="fr-FR"/>
              <w:rPrChange w:id="502" w:author="Hayfa ZGAYA-BIAU" w:date="2025-06-12T18:32:00Z" w16du:dateUtc="2025-06-12T16:32:00Z">
                <w:rPr>
                  <w:color w:val="000000"/>
                </w:rPr>
              </w:rPrChange>
            </w:rPr>
            <w:t>12.2. Analyse des performances et comparaisons</w:t>
          </w:r>
          <w:r w:rsidRPr="008F3D9F">
            <w:rPr>
              <w:color w:val="000000"/>
              <w:lang w:val="fr-FR"/>
              <w:rPrChange w:id="503" w:author="Hayfa ZGAYA-BIAU" w:date="2025-06-12T18:32:00Z" w16du:dateUtc="2025-06-12T16:32:00Z">
                <w:rPr>
                  <w:color w:val="000000"/>
                </w:rPr>
              </w:rPrChange>
            </w:rPr>
            <w:tab/>
            <w:t>29</w:t>
          </w:r>
          <w:r w:rsidRPr="008F3D9F">
            <w:rPr>
              <w:lang w:val="fr-FR"/>
              <w:rPrChange w:id="504" w:author="Hayfa ZGAYA-BIAU" w:date="2025-06-12T18:32:00Z" w16du:dateUtc="2025-06-12T16:32:00Z">
                <w:rPr/>
              </w:rPrChange>
            </w:rPr>
            <w:fldChar w:fldCharType="end"/>
          </w:r>
        </w:p>
        <w:p w14:paraId="7F4B65FF" w14:textId="77777777" w:rsidR="00F0408B" w:rsidRPr="008F3D9F" w:rsidRDefault="00000000">
          <w:pPr>
            <w:widowControl w:val="0"/>
            <w:tabs>
              <w:tab w:val="right" w:leader="dot" w:pos="12000"/>
            </w:tabs>
            <w:spacing w:before="60" w:line="240" w:lineRule="auto"/>
            <w:rPr>
              <w:b/>
              <w:color w:val="000000"/>
              <w:lang w:val="fr-FR"/>
              <w:rPrChange w:id="505" w:author="Hayfa ZGAYA-BIAU" w:date="2025-06-12T18:32:00Z" w16du:dateUtc="2025-06-12T16:32:00Z">
                <w:rPr>
                  <w:b/>
                  <w:color w:val="000000"/>
                </w:rPr>
              </w:rPrChange>
            </w:rPr>
          </w:pPr>
          <w:r w:rsidRPr="008F3D9F">
            <w:rPr>
              <w:lang w:val="fr-FR"/>
              <w:rPrChange w:id="506" w:author="Hayfa ZGAYA-BIAU" w:date="2025-06-12T18:32:00Z" w16du:dateUtc="2025-06-12T16:32:00Z">
                <w:rPr/>
              </w:rPrChange>
            </w:rPr>
            <w:fldChar w:fldCharType="begin"/>
          </w:r>
          <w:r w:rsidRPr="008F3D9F">
            <w:rPr>
              <w:lang w:val="fr-FR"/>
              <w:rPrChange w:id="507" w:author="Hayfa ZGAYA-BIAU" w:date="2025-06-12T18:32:00Z" w16du:dateUtc="2025-06-12T16:32:00Z">
                <w:rPr/>
              </w:rPrChange>
            </w:rPr>
            <w:instrText>HYPERLINK \l "_ym8xxrf0qex3" \h</w:instrText>
          </w:r>
          <w:r w:rsidRPr="008F3D9F">
            <w:rPr>
              <w:lang w:val="fr-FR"/>
              <w:rPrChange w:id="508" w:author="Hayfa ZGAYA-BIAU" w:date="2025-06-12T18:32:00Z" w16du:dateUtc="2025-06-12T16:32:00Z">
                <w:rPr/>
              </w:rPrChange>
            </w:rPr>
          </w:r>
          <w:r w:rsidRPr="008F3D9F">
            <w:rPr>
              <w:lang w:val="fr-FR"/>
              <w:rPrChange w:id="509" w:author="Hayfa ZGAYA-BIAU" w:date="2025-06-12T18:32:00Z" w16du:dateUtc="2025-06-12T16:32:00Z">
                <w:rPr/>
              </w:rPrChange>
            </w:rPr>
            <w:fldChar w:fldCharType="separate"/>
          </w:r>
          <w:r w:rsidRPr="008F3D9F">
            <w:rPr>
              <w:b/>
              <w:color w:val="000000"/>
              <w:lang w:val="fr-FR"/>
              <w:rPrChange w:id="510" w:author="Hayfa ZGAYA-BIAU" w:date="2025-06-12T18:32:00Z" w16du:dateUtc="2025-06-12T16:32:00Z">
                <w:rPr>
                  <w:b/>
                  <w:color w:val="000000"/>
                </w:rPr>
              </w:rPrChange>
            </w:rPr>
            <w:t>13. Discussion</w:t>
          </w:r>
          <w:r w:rsidRPr="008F3D9F">
            <w:rPr>
              <w:b/>
              <w:color w:val="000000"/>
              <w:lang w:val="fr-FR"/>
              <w:rPrChange w:id="511" w:author="Hayfa ZGAYA-BIAU" w:date="2025-06-12T18:32:00Z" w16du:dateUtc="2025-06-12T16:32:00Z">
                <w:rPr>
                  <w:b/>
                  <w:color w:val="000000"/>
                </w:rPr>
              </w:rPrChange>
            </w:rPr>
            <w:tab/>
            <w:t>31</w:t>
          </w:r>
          <w:r w:rsidRPr="008F3D9F">
            <w:rPr>
              <w:lang w:val="fr-FR"/>
              <w:rPrChange w:id="512" w:author="Hayfa ZGAYA-BIAU" w:date="2025-06-12T18:32:00Z" w16du:dateUtc="2025-06-12T16:32:00Z">
                <w:rPr/>
              </w:rPrChange>
            </w:rPr>
            <w:fldChar w:fldCharType="end"/>
          </w:r>
        </w:p>
        <w:p w14:paraId="0A94D629" w14:textId="77777777" w:rsidR="00F0408B" w:rsidRPr="008F3D9F" w:rsidRDefault="00000000">
          <w:pPr>
            <w:widowControl w:val="0"/>
            <w:tabs>
              <w:tab w:val="right" w:leader="dot" w:pos="12000"/>
            </w:tabs>
            <w:spacing w:before="60" w:line="240" w:lineRule="auto"/>
            <w:ind w:left="360"/>
            <w:rPr>
              <w:color w:val="000000"/>
              <w:lang w:val="fr-FR"/>
              <w:rPrChange w:id="513" w:author="Hayfa ZGAYA-BIAU" w:date="2025-06-12T18:32:00Z" w16du:dateUtc="2025-06-12T16:32:00Z">
                <w:rPr>
                  <w:color w:val="000000"/>
                </w:rPr>
              </w:rPrChange>
            </w:rPr>
          </w:pPr>
          <w:r w:rsidRPr="008F3D9F">
            <w:rPr>
              <w:lang w:val="fr-FR"/>
              <w:rPrChange w:id="514" w:author="Hayfa ZGAYA-BIAU" w:date="2025-06-12T18:32:00Z" w16du:dateUtc="2025-06-12T16:32:00Z">
                <w:rPr/>
              </w:rPrChange>
            </w:rPr>
            <w:fldChar w:fldCharType="begin"/>
          </w:r>
          <w:r w:rsidRPr="008F3D9F">
            <w:rPr>
              <w:lang w:val="fr-FR"/>
              <w:rPrChange w:id="515" w:author="Hayfa ZGAYA-BIAU" w:date="2025-06-12T18:32:00Z" w16du:dateUtc="2025-06-12T16:32:00Z">
                <w:rPr/>
              </w:rPrChange>
            </w:rPr>
            <w:instrText>HYPERLINK \l "_6t5svpwmwh9p" \h</w:instrText>
          </w:r>
          <w:r w:rsidRPr="008F3D9F">
            <w:rPr>
              <w:lang w:val="fr-FR"/>
              <w:rPrChange w:id="516" w:author="Hayfa ZGAYA-BIAU" w:date="2025-06-12T18:32:00Z" w16du:dateUtc="2025-06-12T16:32:00Z">
                <w:rPr/>
              </w:rPrChange>
            </w:rPr>
          </w:r>
          <w:r w:rsidRPr="008F3D9F">
            <w:rPr>
              <w:lang w:val="fr-FR"/>
              <w:rPrChange w:id="517" w:author="Hayfa ZGAYA-BIAU" w:date="2025-06-12T18:32:00Z" w16du:dateUtc="2025-06-12T16:32:00Z">
                <w:rPr/>
              </w:rPrChange>
            </w:rPr>
            <w:fldChar w:fldCharType="separate"/>
          </w:r>
          <w:r w:rsidRPr="008F3D9F">
            <w:rPr>
              <w:color w:val="000000"/>
              <w:lang w:val="fr-FR"/>
              <w:rPrChange w:id="518" w:author="Hayfa ZGAYA-BIAU" w:date="2025-06-12T18:32:00Z" w16du:dateUtc="2025-06-12T16:32:00Z">
                <w:rPr>
                  <w:color w:val="000000"/>
                </w:rPr>
              </w:rPrChange>
            </w:rPr>
            <w:t>13.1. Interprétation des résultats</w:t>
          </w:r>
          <w:r w:rsidRPr="008F3D9F">
            <w:rPr>
              <w:color w:val="000000"/>
              <w:lang w:val="fr-FR"/>
              <w:rPrChange w:id="519" w:author="Hayfa ZGAYA-BIAU" w:date="2025-06-12T18:32:00Z" w16du:dateUtc="2025-06-12T16:32:00Z">
                <w:rPr>
                  <w:color w:val="000000"/>
                </w:rPr>
              </w:rPrChange>
            </w:rPr>
            <w:tab/>
            <w:t>32</w:t>
          </w:r>
          <w:r w:rsidRPr="008F3D9F">
            <w:rPr>
              <w:lang w:val="fr-FR"/>
              <w:rPrChange w:id="520" w:author="Hayfa ZGAYA-BIAU" w:date="2025-06-12T18:32:00Z" w16du:dateUtc="2025-06-12T16:32:00Z">
                <w:rPr/>
              </w:rPrChange>
            </w:rPr>
            <w:fldChar w:fldCharType="end"/>
          </w:r>
        </w:p>
        <w:p w14:paraId="0AE89360" w14:textId="77777777" w:rsidR="00F0408B" w:rsidRPr="008F3D9F" w:rsidRDefault="00000000">
          <w:pPr>
            <w:widowControl w:val="0"/>
            <w:tabs>
              <w:tab w:val="right" w:leader="dot" w:pos="12000"/>
            </w:tabs>
            <w:spacing w:before="60" w:line="240" w:lineRule="auto"/>
            <w:ind w:left="360"/>
            <w:rPr>
              <w:color w:val="000000"/>
              <w:lang w:val="fr-FR"/>
              <w:rPrChange w:id="521" w:author="Hayfa ZGAYA-BIAU" w:date="2025-06-12T18:32:00Z" w16du:dateUtc="2025-06-12T16:32:00Z">
                <w:rPr>
                  <w:color w:val="000000"/>
                </w:rPr>
              </w:rPrChange>
            </w:rPr>
          </w:pPr>
          <w:r w:rsidRPr="008F3D9F">
            <w:rPr>
              <w:lang w:val="fr-FR"/>
              <w:rPrChange w:id="522" w:author="Hayfa ZGAYA-BIAU" w:date="2025-06-12T18:32:00Z" w16du:dateUtc="2025-06-12T16:32:00Z">
                <w:rPr/>
              </w:rPrChange>
            </w:rPr>
            <w:fldChar w:fldCharType="begin"/>
          </w:r>
          <w:r w:rsidRPr="008F3D9F">
            <w:rPr>
              <w:lang w:val="fr-FR"/>
              <w:rPrChange w:id="523" w:author="Hayfa ZGAYA-BIAU" w:date="2025-06-12T18:32:00Z" w16du:dateUtc="2025-06-12T16:32:00Z">
                <w:rPr/>
              </w:rPrChange>
            </w:rPr>
            <w:instrText>HYPERLINK \l "_95nndcseomk" \h</w:instrText>
          </w:r>
          <w:r w:rsidRPr="008F3D9F">
            <w:rPr>
              <w:lang w:val="fr-FR"/>
              <w:rPrChange w:id="524" w:author="Hayfa ZGAYA-BIAU" w:date="2025-06-12T18:32:00Z" w16du:dateUtc="2025-06-12T16:32:00Z">
                <w:rPr/>
              </w:rPrChange>
            </w:rPr>
          </w:r>
          <w:r w:rsidRPr="008F3D9F">
            <w:rPr>
              <w:lang w:val="fr-FR"/>
              <w:rPrChange w:id="525" w:author="Hayfa ZGAYA-BIAU" w:date="2025-06-12T18:32:00Z" w16du:dateUtc="2025-06-12T16:32:00Z">
                <w:rPr/>
              </w:rPrChange>
            </w:rPr>
            <w:fldChar w:fldCharType="separate"/>
          </w:r>
          <w:r w:rsidRPr="008F3D9F">
            <w:rPr>
              <w:color w:val="000000"/>
              <w:lang w:val="fr-FR"/>
              <w:rPrChange w:id="526" w:author="Hayfa ZGAYA-BIAU" w:date="2025-06-12T18:32:00Z" w16du:dateUtc="2025-06-12T16:32:00Z">
                <w:rPr>
                  <w:color w:val="000000"/>
                </w:rPr>
              </w:rPrChange>
            </w:rPr>
            <w:t>13.2. Limites de l’étude</w:t>
          </w:r>
          <w:r w:rsidRPr="008F3D9F">
            <w:rPr>
              <w:color w:val="000000"/>
              <w:lang w:val="fr-FR"/>
              <w:rPrChange w:id="527" w:author="Hayfa ZGAYA-BIAU" w:date="2025-06-12T18:32:00Z" w16du:dateUtc="2025-06-12T16:32:00Z">
                <w:rPr>
                  <w:color w:val="000000"/>
                </w:rPr>
              </w:rPrChange>
            </w:rPr>
            <w:tab/>
            <w:t>33</w:t>
          </w:r>
          <w:r w:rsidRPr="008F3D9F">
            <w:rPr>
              <w:lang w:val="fr-FR"/>
              <w:rPrChange w:id="528" w:author="Hayfa ZGAYA-BIAU" w:date="2025-06-12T18:32:00Z" w16du:dateUtc="2025-06-12T16:32:00Z">
                <w:rPr/>
              </w:rPrChange>
            </w:rPr>
            <w:fldChar w:fldCharType="end"/>
          </w:r>
        </w:p>
        <w:p w14:paraId="176A915C" w14:textId="77777777" w:rsidR="00F0408B" w:rsidRPr="008F3D9F" w:rsidRDefault="00000000">
          <w:pPr>
            <w:widowControl w:val="0"/>
            <w:tabs>
              <w:tab w:val="right" w:leader="dot" w:pos="12000"/>
            </w:tabs>
            <w:spacing w:before="60" w:line="240" w:lineRule="auto"/>
            <w:ind w:left="360"/>
            <w:rPr>
              <w:color w:val="000000"/>
              <w:lang w:val="fr-FR"/>
              <w:rPrChange w:id="529" w:author="Hayfa ZGAYA-BIAU" w:date="2025-06-12T18:32:00Z" w16du:dateUtc="2025-06-12T16:32:00Z">
                <w:rPr>
                  <w:color w:val="000000"/>
                </w:rPr>
              </w:rPrChange>
            </w:rPr>
          </w:pPr>
          <w:r w:rsidRPr="008F3D9F">
            <w:rPr>
              <w:lang w:val="fr-FR"/>
              <w:rPrChange w:id="530" w:author="Hayfa ZGAYA-BIAU" w:date="2025-06-12T18:32:00Z" w16du:dateUtc="2025-06-12T16:32:00Z">
                <w:rPr/>
              </w:rPrChange>
            </w:rPr>
            <w:fldChar w:fldCharType="begin"/>
          </w:r>
          <w:r w:rsidRPr="008F3D9F">
            <w:rPr>
              <w:lang w:val="fr-FR"/>
              <w:rPrChange w:id="531" w:author="Hayfa ZGAYA-BIAU" w:date="2025-06-12T18:32:00Z" w16du:dateUtc="2025-06-12T16:32:00Z">
                <w:rPr/>
              </w:rPrChange>
            </w:rPr>
            <w:instrText>HYPERLINK \l "_2fkz3xx56z7b" \h</w:instrText>
          </w:r>
          <w:r w:rsidRPr="008F3D9F">
            <w:rPr>
              <w:lang w:val="fr-FR"/>
              <w:rPrChange w:id="532" w:author="Hayfa ZGAYA-BIAU" w:date="2025-06-12T18:32:00Z" w16du:dateUtc="2025-06-12T16:32:00Z">
                <w:rPr/>
              </w:rPrChange>
            </w:rPr>
          </w:r>
          <w:r w:rsidRPr="008F3D9F">
            <w:rPr>
              <w:lang w:val="fr-FR"/>
              <w:rPrChange w:id="533" w:author="Hayfa ZGAYA-BIAU" w:date="2025-06-12T18:32:00Z" w16du:dateUtc="2025-06-12T16:32:00Z">
                <w:rPr/>
              </w:rPrChange>
            </w:rPr>
            <w:fldChar w:fldCharType="separate"/>
          </w:r>
          <w:r w:rsidRPr="008F3D9F">
            <w:rPr>
              <w:color w:val="000000"/>
              <w:lang w:val="fr-FR"/>
              <w:rPrChange w:id="534" w:author="Hayfa ZGAYA-BIAU" w:date="2025-06-12T18:32:00Z" w16du:dateUtc="2025-06-12T16:32:00Z">
                <w:rPr>
                  <w:color w:val="000000"/>
                </w:rPr>
              </w:rPrChange>
            </w:rPr>
            <w:t>13.3. Perspectives d’amélioration</w:t>
          </w:r>
          <w:r w:rsidRPr="008F3D9F">
            <w:rPr>
              <w:color w:val="000000"/>
              <w:lang w:val="fr-FR"/>
              <w:rPrChange w:id="535" w:author="Hayfa ZGAYA-BIAU" w:date="2025-06-12T18:32:00Z" w16du:dateUtc="2025-06-12T16:32:00Z">
                <w:rPr>
                  <w:color w:val="000000"/>
                </w:rPr>
              </w:rPrChange>
            </w:rPr>
            <w:tab/>
            <w:t>35</w:t>
          </w:r>
          <w:r w:rsidRPr="008F3D9F">
            <w:rPr>
              <w:lang w:val="fr-FR"/>
              <w:rPrChange w:id="536" w:author="Hayfa ZGAYA-BIAU" w:date="2025-06-12T18:32:00Z" w16du:dateUtc="2025-06-12T16:32:00Z">
                <w:rPr/>
              </w:rPrChange>
            </w:rPr>
            <w:fldChar w:fldCharType="end"/>
          </w:r>
        </w:p>
        <w:p w14:paraId="6E5734D6" w14:textId="77777777" w:rsidR="00F0408B" w:rsidRPr="008F3D9F" w:rsidRDefault="00000000">
          <w:pPr>
            <w:widowControl w:val="0"/>
            <w:tabs>
              <w:tab w:val="right" w:leader="dot" w:pos="12000"/>
            </w:tabs>
            <w:spacing w:before="60" w:line="240" w:lineRule="auto"/>
            <w:rPr>
              <w:b/>
              <w:color w:val="000000"/>
              <w:lang w:val="fr-FR"/>
              <w:rPrChange w:id="537" w:author="Hayfa ZGAYA-BIAU" w:date="2025-06-12T18:32:00Z" w16du:dateUtc="2025-06-12T16:32:00Z">
                <w:rPr>
                  <w:b/>
                  <w:color w:val="000000"/>
                </w:rPr>
              </w:rPrChange>
            </w:rPr>
          </w:pPr>
          <w:r w:rsidRPr="008F3D9F">
            <w:rPr>
              <w:lang w:val="fr-FR"/>
              <w:rPrChange w:id="538" w:author="Hayfa ZGAYA-BIAU" w:date="2025-06-12T18:32:00Z" w16du:dateUtc="2025-06-12T16:32:00Z">
                <w:rPr/>
              </w:rPrChange>
            </w:rPr>
            <w:fldChar w:fldCharType="begin"/>
          </w:r>
          <w:r w:rsidRPr="008F3D9F">
            <w:rPr>
              <w:lang w:val="fr-FR"/>
              <w:rPrChange w:id="539" w:author="Hayfa ZGAYA-BIAU" w:date="2025-06-12T18:32:00Z" w16du:dateUtc="2025-06-12T16:32:00Z">
                <w:rPr/>
              </w:rPrChange>
            </w:rPr>
            <w:instrText>HYPERLINK \l "_hqixrlugpy6p" \h</w:instrText>
          </w:r>
          <w:r w:rsidRPr="008F3D9F">
            <w:rPr>
              <w:lang w:val="fr-FR"/>
              <w:rPrChange w:id="540" w:author="Hayfa ZGAYA-BIAU" w:date="2025-06-12T18:32:00Z" w16du:dateUtc="2025-06-12T16:32:00Z">
                <w:rPr/>
              </w:rPrChange>
            </w:rPr>
          </w:r>
          <w:r w:rsidRPr="008F3D9F">
            <w:rPr>
              <w:lang w:val="fr-FR"/>
              <w:rPrChange w:id="541" w:author="Hayfa ZGAYA-BIAU" w:date="2025-06-12T18:32:00Z" w16du:dateUtc="2025-06-12T16:32:00Z">
                <w:rPr/>
              </w:rPrChange>
            </w:rPr>
            <w:fldChar w:fldCharType="separate"/>
          </w:r>
          <w:r w:rsidRPr="008F3D9F">
            <w:rPr>
              <w:b/>
              <w:color w:val="000000"/>
              <w:lang w:val="fr-FR"/>
              <w:rPrChange w:id="542" w:author="Hayfa ZGAYA-BIAU" w:date="2025-06-12T18:32:00Z" w16du:dateUtc="2025-06-12T16:32:00Z">
                <w:rPr>
                  <w:b/>
                  <w:color w:val="000000"/>
                </w:rPr>
              </w:rPrChange>
            </w:rPr>
            <w:t>14. Conclusion</w:t>
          </w:r>
          <w:r w:rsidRPr="008F3D9F">
            <w:rPr>
              <w:b/>
              <w:color w:val="000000"/>
              <w:lang w:val="fr-FR"/>
              <w:rPrChange w:id="543" w:author="Hayfa ZGAYA-BIAU" w:date="2025-06-12T18:32:00Z" w16du:dateUtc="2025-06-12T16:32:00Z">
                <w:rPr>
                  <w:b/>
                  <w:color w:val="000000"/>
                </w:rPr>
              </w:rPrChange>
            </w:rPr>
            <w:tab/>
            <w:t>37</w:t>
          </w:r>
          <w:r w:rsidRPr="008F3D9F">
            <w:rPr>
              <w:lang w:val="fr-FR"/>
              <w:rPrChange w:id="544" w:author="Hayfa ZGAYA-BIAU" w:date="2025-06-12T18:32:00Z" w16du:dateUtc="2025-06-12T16:32:00Z">
                <w:rPr/>
              </w:rPrChange>
            </w:rPr>
            <w:fldChar w:fldCharType="end"/>
          </w:r>
        </w:p>
        <w:p w14:paraId="2292DB59" w14:textId="77777777" w:rsidR="00F0408B" w:rsidRPr="008F3D9F" w:rsidRDefault="00000000">
          <w:pPr>
            <w:widowControl w:val="0"/>
            <w:tabs>
              <w:tab w:val="right" w:leader="dot" w:pos="12000"/>
            </w:tabs>
            <w:spacing w:before="60" w:line="240" w:lineRule="auto"/>
            <w:rPr>
              <w:b/>
              <w:color w:val="000000"/>
              <w:lang w:val="fr-FR"/>
              <w:rPrChange w:id="545" w:author="Hayfa ZGAYA-BIAU" w:date="2025-06-12T18:32:00Z" w16du:dateUtc="2025-06-12T16:32:00Z">
                <w:rPr>
                  <w:b/>
                  <w:color w:val="000000"/>
                </w:rPr>
              </w:rPrChange>
            </w:rPr>
          </w:pPr>
          <w:r w:rsidRPr="008F3D9F">
            <w:rPr>
              <w:lang w:val="fr-FR"/>
              <w:rPrChange w:id="546" w:author="Hayfa ZGAYA-BIAU" w:date="2025-06-12T18:32:00Z" w16du:dateUtc="2025-06-12T16:32:00Z">
                <w:rPr/>
              </w:rPrChange>
            </w:rPr>
            <w:fldChar w:fldCharType="begin"/>
          </w:r>
          <w:r w:rsidRPr="008F3D9F">
            <w:rPr>
              <w:lang w:val="fr-FR"/>
              <w:rPrChange w:id="547" w:author="Hayfa ZGAYA-BIAU" w:date="2025-06-12T18:32:00Z" w16du:dateUtc="2025-06-12T16:32:00Z">
                <w:rPr/>
              </w:rPrChange>
            </w:rPr>
            <w:instrText>HYPERLINK \l "_67jawskdexy" \h</w:instrText>
          </w:r>
          <w:r w:rsidRPr="008F3D9F">
            <w:rPr>
              <w:lang w:val="fr-FR"/>
              <w:rPrChange w:id="548" w:author="Hayfa ZGAYA-BIAU" w:date="2025-06-12T18:32:00Z" w16du:dateUtc="2025-06-12T16:32:00Z">
                <w:rPr/>
              </w:rPrChange>
            </w:rPr>
          </w:r>
          <w:r w:rsidRPr="008F3D9F">
            <w:rPr>
              <w:lang w:val="fr-FR"/>
              <w:rPrChange w:id="549" w:author="Hayfa ZGAYA-BIAU" w:date="2025-06-12T18:32:00Z" w16du:dateUtc="2025-06-12T16:32:00Z">
                <w:rPr/>
              </w:rPrChange>
            </w:rPr>
            <w:fldChar w:fldCharType="separate"/>
          </w:r>
          <w:r w:rsidRPr="008F3D9F">
            <w:rPr>
              <w:b/>
              <w:color w:val="000000"/>
              <w:lang w:val="fr-FR"/>
              <w:rPrChange w:id="550" w:author="Hayfa ZGAYA-BIAU" w:date="2025-06-12T18:32:00Z" w16du:dateUtc="2025-06-12T16:32:00Z">
                <w:rPr>
                  <w:b/>
                  <w:color w:val="000000"/>
                </w:rPr>
              </w:rPrChange>
            </w:rPr>
            <w:t>15. Bibliographie</w:t>
          </w:r>
          <w:r w:rsidRPr="008F3D9F">
            <w:rPr>
              <w:b/>
              <w:color w:val="000000"/>
              <w:lang w:val="fr-FR"/>
              <w:rPrChange w:id="551" w:author="Hayfa ZGAYA-BIAU" w:date="2025-06-12T18:32:00Z" w16du:dateUtc="2025-06-12T16:32:00Z">
                <w:rPr>
                  <w:b/>
                  <w:color w:val="000000"/>
                </w:rPr>
              </w:rPrChange>
            </w:rPr>
            <w:tab/>
            <w:t>39</w:t>
          </w:r>
          <w:r w:rsidRPr="008F3D9F">
            <w:rPr>
              <w:lang w:val="fr-FR"/>
              <w:rPrChange w:id="552" w:author="Hayfa ZGAYA-BIAU" w:date="2025-06-12T18:32:00Z" w16du:dateUtc="2025-06-12T16:32:00Z">
                <w:rPr/>
              </w:rPrChange>
            </w:rPr>
            <w:fldChar w:fldCharType="end"/>
          </w:r>
        </w:p>
        <w:p w14:paraId="76F5A47E" w14:textId="77777777" w:rsidR="00F0408B" w:rsidRPr="008F3D9F" w:rsidRDefault="00000000">
          <w:pPr>
            <w:widowControl w:val="0"/>
            <w:tabs>
              <w:tab w:val="right" w:leader="dot" w:pos="12000"/>
            </w:tabs>
            <w:spacing w:before="60" w:line="240" w:lineRule="auto"/>
            <w:rPr>
              <w:b/>
              <w:color w:val="000000"/>
              <w:lang w:val="fr-FR"/>
              <w:rPrChange w:id="553" w:author="Hayfa ZGAYA-BIAU" w:date="2025-06-12T18:32:00Z" w16du:dateUtc="2025-06-12T16:32:00Z">
                <w:rPr>
                  <w:b/>
                  <w:color w:val="000000"/>
                </w:rPr>
              </w:rPrChange>
            </w:rPr>
          </w:pPr>
          <w:r w:rsidRPr="008F3D9F">
            <w:rPr>
              <w:lang w:val="fr-FR"/>
              <w:rPrChange w:id="554" w:author="Hayfa ZGAYA-BIAU" w:date="2025-06-12T18:32:00Z" w16du:dateUtc="2025-06-12T16:32:00Z">
                <w:rPr/>
              </w:rPrChange>
            </w:rPr>
            <w:fldChar w:fldCharType="begin"/>
          </w:r>
          <w:r w:rsidRPr="008F3D9F">
            <w:rPr>
              <w:lang w:val="fr-FR"/>
              <w:rPrChange w:id="555" w:author="Hayfa ZGAYA-BIAU" w:date="2025-06-12T18:32:00Z" w16du:dateUtc="2025-06-12T16:32:00Z">
                <w:rPr/>
              </w:rPrChange>
            </w:rPr>
            <w:instrText>HYPERLINK \l "_42k9uh8v06pa" \h</w:instrText>
          </w:r>
          <w:r w:rsidRPr="008F3D9F">
            <w:rPr>
              <w:lang w:val="fr-FR"/>
              <w:rPrChange w:id="556" w:author="Hayfa ZGAYA-BIAU" w:date="2025-06-12T18:32:00Z" w16du:dateUtc="2025-06-12T16:32:00Z">
                <w:rPr/>
              </w:rPrChange>
            </w:rPr>
          </w:r>
          <w:r w:rsidRPr="008F3D9F">
            <w:rPr>
              <w:lang w:val="fr-FR"/>
              <w:rPrChange w:id="557" w:author="Hayfa ZGAYA-BIAU" w:date="2025-06-12T18:32:00Z" w16du:dateUtc="2025-06-12T16:32:00Z">
                <w:rPr/>
              </w:rPrChange>
            </w:rPr>
            <w:fldChar w:fldCharType="separate"/>
          </w:r>
          <w:r w:rsidRPr="008F3D9F">
            <w:rPr>
              <w:b/>
              <w:color w:val="000000"/>
              <w:lang w:val="fr-FR"/>
              <w:rPrChange w:id="558" w:author="Hayfa ZGAYA-BIAU" w:date="2025-06-12T18:32:00Z" w16du:dateUtc="2025-06-12T16:32:00Z">
                <w:rPr>
                  <w:b/>
                  <w:color w:val="000000"/>
                </w:rPr>
              </w:rPrChange>
            </w:rPr>
            <w:t>16. Annexes</w:t>
          </w:r>
          <w:r w:rsidRPr="008F3D9F">
            <w:rPr>
              <w:b/>
              <w:color w:val="000000"/>
              <w:lang w:val="fr-FR"/>
              <w:rPrChange w:id="559" w:author="Hayfa ZGAYA-BIAU" w:date="2025-06-12T18:32:00Z" w16du:dateUtc="2025-06-12T16:32:00Z">
                <w:rPr>
                  <w:b/>
                  <w:color w:val="000000"/>
                </w:rPr>
              </w:rPrChange>
            </w:rPr>
            <w:tab/>
            <w:t>41</w:t>
          </w:r>
          <w:r w:rsidRPr="008F3D9F">
            <w:rPr>
              <w:lang w:val="fr-FR"/>
              <w:rPrChange w:id="560" w:author="Hayfa ZGAYA-BIAU" w:date="2025-06-12T18:32:00Z" w16du:dateUtc="2025-06-12T16:32:00Z">
                <w:rPr/>
              </w:rPrChange>
            </w:rPr>
            <w:fldChar w:fldCharType="end"/>
          </w:r>
        </w:p>
        <w:p w14:paraId="48B47AB2" w14:textId="77777777" w:rsidR="00F0408B" w:rsidRPr="008F3D9F" w:rsidRDefault="00000000">
          <w:pPr>
            <w:widowControl w:val="0"/>
            <w:tabs>
              <w:tab w:val="right" w:leader="dot" w:pos="12000"/>
            </w:tabs>
            <w:spacing w:before="60" w:line="240" w:lineRule="auto"/>
            <w:ind w:left="360"/>
            <w:rPr>
              <w:color w:val="000000"/>
              <w:lang w:val="fr-FR"/>
              <w:rPrChange w:id="561" w:author="Hayfa ZGAYA-BIAU" w:date="2025-06-12T18:32:00Z" w16du:dateUtc="2025-06-12T16:32:00Z">
                <w:rPr>
                  <w:color w:val="000000"/>
                </w:rPr>
              </w:rPrChange>
            </w:rPr>
          </w:pPr>
          <w:r w:rsidRPr="008F3D9F">
            <w:rPr>
              <w:lang w:val="fr-FR"/>
              <w:rPrChange w:id="562" w:author="Hayfa ZGAYA-BIAU" w:date="2025-06-12T18:32:00Z" w16du:dateUtc="2025-06-12T16:32:00Z">
                <w:rPr/>
              </w:rPrChange>
            </w:rPr>
            <w:fldChar w:fldCharType="begin"/>
          </w:r>
          <w:r w:rsidRPr="008F3D9F">
            <w:rPr>
              <w:lang w:val="fr-FR"/>
              <w:rPrChange w:id="563" w:author="Hayfa ZGAYA-BIAU" w:date="2025-06-12T18:32:00Z" w16du:dateUtc="2025-06-12T16:32:00Z">
                <w:rPr/>
              </w:rPrChange>
            </w:rPr>
            <w:instrText>HYPERLINK \l "_vfgopsas0fse" \h</w:instrText>
          </w:r>
          <w:r w:rsidRPr="008F3D9F">
            <w:rPr>
              <w:lang w:val="fr-FR"/>
              <w:rPrChange w:id="564" w:author="Hayfa ZGAYA-BIAU" w:date="2025-06-12T18:32:00Z" w16du:dateUtc="2025-06-12T16:32:00Z">
                <w:rPr/>
              </w:rPrChange>
            </w:rPr>
          </w:r>
          <w:r w:rsidRPr="008F3D9F">
            <w:rPr>
              <w:lang w:val="fr-FR"/>
              <w:rPrChange w:id="565" w:author="Hayfa ZGAYA-BIAU" w:date="2025-06-12T18:32:00Z" w16du:dateUtc="2025-06-12T16:32:00Z">
                <w:rPr/>
              </w:rPrChange>
            </w:rPr>
            <w:fldChar w:fldCharType="separate"/>
          </w:r>
          <w:r w:rsidRPr="008F3D9F">
            <w:rPr>
              <w:color w:val="000000"/>
              <w:lang w:val="fr-FR"/>
              <w:rPrChange w:id="566" w:author="Hayfa ZGAYA-BIAU" w:date="2025-06-12T18:32:00Z" w16du:dateUtc="2025-06-12T16:32:00Z">
                <w:rPr>
                  <w:color w:val="000000"/>
                </w:rPr>
              </w:rPrChange>
            </w:rPr>
            <w:t>16.1. Collecte de données:</w:t>
          </w:r>
          <w:r w:rsidRPr="008F3D9F">
            <w:rPr>
              <w:color w:val="000000"/>
              <w:lang w:val="fr-FR"/>
              <w:rPrChange w:id="567" w:author="Hayfa ZGAYA-BIAU" w:date="2025-06-12T18:32:00Z" w16du:dateUtc="2025-06-12T16:32:00Z">
                <w:rPr>
                  <w:color w:val="000000"/>
                </w:rPr>
              </w:rPrChange>
            </w:rPr>
            <w:tab/>
            <w:t>42</w:t>
          </w:r>
          <w:r w:rsidRPr="008F3D9F">
            <w:rPr>
              <w:lang w:val="fr-FR"/>
              <w:rPrChange w:id="568" w:author="Hayfa ZGAYA-BIAU" w:date="2025-06-12T18:32:00Z" w16du:dateUtc="2025-06-12T16:32:00Z">
                <w:rPr/>
              </w:rPrChange>
            </w:rPr>
            <w:fldChar w:fldCharType="end"/>
          </w:r>
        </w:p>
        <w:p w14:paraId="4ED3E158" w14:textId="77777777" w:rsidR="00F0408B" w:rsidRPr="008F3D9F" w:rsidRDefault="00000000">
          <w:pPr>
            <w:widowControl w:val="0"/>
            <w:tabs>
              <w:tab w:val="right" w:leader="dot" w:pos="12000"/>
            </w:tabs>
            <w:spacing w:before="60" w:line="240" w:lineRule="auto"/>
            <w:ind w:left="360"/>
            <w:rPr>
              <w:color w:val="000000"/>
              <w:lang w:val="fr-FR"/>
              <w:rPrChange w:id="569" w:author="Hayfa ZGAYA-BIAU" w:date="2025-06-12T18:32:00Z" w16du:dateUtc="2025-06-12T16:32:00Z">
                <w:rPr>
                  <w:color w:val="000000"/>
                </w:rPr>
              </w:rPrChange>
            </w:rPr>
          </w:pPr>
          <w:r w:rsidRPr="008F3D9F">
            <w:rPr>
              <w:lang w:val="fr-FR"/>
              <w:rPrChange w:id="570" w:author="Hayfa ZGAYA-BIAU" w:date="2025-06-12T18:32:00Z" w16du:dateUtc="2025-06-12T16:32:00Z">
                <w:rPr/>
              </w:rPrChange>
            </w:rPr>
            <w:fldChar w:fldCharType="begin"/>
          </w:r>
          <w:r w:rsidRPr="008F3D9F">
            <w:rPr>
              <w:lang w:val="fr-FR"/>
              <w:rPrChange w:id="571" w:author="Hayfa ZGAYA-BIAU" w:date="2025-06-12T18:32:00Z" w16du:dateUtc="2025-06-12T16:32:00Z">
                <w:rPr/>
              </w:rPrChange>
            </w:rPr>
            <w:instrText>HYPERLINK \l "_rrgyna2nuo6v" \h</w:instrText>
          </w:r>
          <w:r w:rsidRPr="008F3D9F">
            <w:rPr>
              <w:lang w:val="fr-FR"/>
              <w:rPrChange w:id="572" w:author="Hayfa ZGAYA-BIAU" w:date="2025-06-12T18:32:00Z" w16du:dateUtc="2025-06-12T16:32:00Z">
                <w:rPr/>
              </w:rPrChange>
            </w:rPr>
          </w:r>
          <w:r w:rsidRPr="008F3D9F">
            <w:rPr>
              <w:lang w:val="fr-FR"/>
              <w:rPrChange w:id="573" w:author="Hayfa ZGAYA-BIAU" w:date="2025-06-12T18:32:00Z" w16du:dateUtc="2025-06-12T16:32:00Z">
                <w:rPr/>
              </w:rPrChange>
            </w:rPr>
            <w:fldChar w:fldCharType="separate"/>
          </w:r>
          <w:r w:rsidRPr="008F3D9F">
            <w:rPr>
              <w:color w:val="000000"/>
              <w:lang w:val="fr-FR"/>
              <w:rPrChange w:id="574" w:author="Hayfa ZGAYA-BIAU" w:date="2025-06-12T18:32:00Z" w16du:dateUtc="2025-06-12T16:32:00Z">
                <w:rPr>
                  <w:color w:val="000000"/>
                </w:rPr>
              </w:rPrChange>
            </w:rPr>
            <w:t>16.2. Prétraitement des données:</w:t>
          </w:r>
          <w:r w:rsidRPr="008F3D9F">
            <w:rPr>
              <w:color w:val="000000"/>
              <w:lang w:val="fr-FR"/>
              <w:rPrChange w:id="575" w:author="Hayfa ZGAYA-BIAU" w:date="2025-06-12T18:32:00Z" w16du:dateUtc="2025-06-12T16:32:00Z">
                <w:rPr>
                  <w:color w:val="000000"/>
                </w:rPr>
              </w:rPrChange>
            </w:rPr>
            <w:tab/>
            <w:t>46</w:t>
          </w:r>
          <w:r w:rsidRPr="008F3D9F">
            <w:rPr>
              <w:lang w:val="fr-FR"/>
              <w:rPrChange w:id="576" w:author="Hayfa ZGAYA-BIAU" w:date="2025-06-12T18:32:00Z" w16du:dateUtc="2025-06-12T16:32:00Z">
                <w:rPr/>
              </w:rPrChange>
            </w:rPr>
            <w:fldChar w:fldCharType="end"/>
          </w:r>
        </w:p>
        <w:p w14:paraId="3178CF47" w14:textId="77777777" w:rsidR="00F0408B" w:rsidRPr="008F3D9F" w:rsidRDefault="00000000">
          <w:pPr>
            <w:widowControl w:val="0"/>
            <w:tabs>
              <w:tab w:val="right" w:leader="dot" w:pos="12000"/>
            </w:tabs>
            <w:spacing w:before="60" w:line="240" w:lineRule="auto"/>
            <w:ind w:left="360"/>
            <w:rPr>
              <w:color w:val="000000"/>
              <w:lang w:val="fr-FR"/>
              <w:rPrChange w:id="577" w:author="Hayfa ZGAYA-BIAU" w:date="2025-06-12T18:32:00Z" w16du:dateUtc="2025-06-12T16:32:00Z">
                <w:rPr>
                  <w:color w:val="000000"/>
                </w:rPr>
              </w:rPrChange>
            </w:rPr>
          </w:pPr>
          <w:r w:rsidRPr="008F3D9F">
            <w:rPr>
              <w:lang w:val="fr-FR"/>
              <w:rPrChange w:id="578" w:author="Hayfa ZGAYA-BIAU" w:date="2025-06-12T18:32:00Z" w16du:dateUtc="2025-06-12T16:32:00Z">
                <w:rPr/>
              </w:rPrChange>
            </w:rPr>
            <w:fldChar w:fldCharType="begin"/>
          </w:r>
          <w:r w:rsidRPr="008F3D9F">
            <w:rPr>
              <w:lang w:val="fr-FR"/>
              <w:rPrChange w:id="579" w:author="Hayfa ZGAYA-BIAU" w:date="2025-06-12T18:32:00Z" w16du:dateUtc="2025-06-12T16:32:00Z">
                <w:rPr/>
              </w:rPrChange>
            </w:rPr>
            <w:instrText>HYPERLINK \l "_bfovoceqsk2a" \h</w:instrText>
          </w:r>
          <w:r w:rsidRPr="008F3D9F">
            <w:rPr>
              <w:lang w:val="fr-FR"/>
              <w:rPrChange w:id="580" w:author="Hayfa ZGAYA-BIAU" w:date="2025-06-12T18:32:00Z" w16du:dateUtc="2025-06-12T16:32:00Z">
                <w:rPr/>
              </w:rPrChange>
            </w:rPr>
          </w:r>
          <w:r w:rsidRPr="008F3D9F">
            <w:rPr>
              <w:lang w:val="fr-FR"/>
              <w:rPrChange w:id="581" w:author="Hayfa ZGAYA-BIAU" w:date="2025-06-12T18:32:00Z" w16du:dateUtc="2025-06-12T16:32:00Z">
                <w:rPr/>
              </w:rPrChange>
            </w:rPr>
            <w:fldChar w:fldCharType="separate"/>
          </w:r>
          <w:r w:rsidRPr="008F3D9F">
            <w:rPr>
              <w:color w:val="000000"/>
              <w:lang w:val="fr-FR"/>
              <w:rPrChange w:id="582" w:author="Hayfa ZGAYA-BIAU" w:date="2025-06-12T18:32:00Z" w16du:dateUtc="2025-06-12T16:32:00Z">
                <w:rPr>
                  <w:color w:val="000000"/>
                </w:rPr>
              </w:rPrChange>
            </w:rPr>
            <w:t>16.3. Construction de modèle:</w:t>
          </w:r>
          <w:r w:rsidRPr="008F3D9F">
            <w:rPr>
              <w:color w:val="000000"/>
              <w:lang w:val="fr-FR"/>
              <w:rPrChange w:id="583" w:author="Hayfa ZGAYA-BIAU" w:date="2025-06-12T18:32:00Z" w16du:dateUtc="2025-06-12T16:32:00Z">
                <w:rPr>
                  <w:color w:val="000000"/>
                </w:rPr>
              </w:rPrChange>
            </w:rPr>
            <w:tab/>
            <w:t>53</w:t>
          </w:r>
          <w:r w:rsidRPr="008F3D9F">
            <w:rPr>
              <w:lang w:val="fr-FR"/>
              <w:rPrChange w:id="584" w:author="Hayfa ZGAYA-BIAU" w:date="2025-06-12T18:32:00Z" w16du:dateUtc="2025-06-12T16:32:00Z">
                <w:rPr/>
              </w:rPrChange>
            </w:rPr>
            <w:fldChar w:fldCharType="end"/>
          </w:r>
        </w:p>
        <w:p w14:paraId="02B49643" w14:textId="77777777" w:rsidR="00F0408B" w:rsidRPr="008F3D9F" w:rsidRDefault="00000000">
          <w:pPr>
            <w:widowControl w:val="0"/>
            <w:tabs>
              <w:tab w:val="right" w:leader="dot" w:pos="12000"/>
            </w:tabs>
            <w:spacing w:before="60" w:line="240" w:lineRule="auto"/>
            <w:ind w:left="360"/>
            <w:rPr>
              <w:color w:val="000000"/>
              <w:lang w:val="fr-FR"/>
              <w:rPrChange w:id="585" w:author="Hayfa ZGAYA-BIAU" w:date="2025-06-12T18:32:00Z" w16du:dateUtc="2025-06-12T16:32:00Z">
                <w:rPr>
                  <w:color w:val="000000"/>
                </w:rPr>
              </w:rPrChange>
            </w:rPr>
          </w:pPr>
          <w:r w:rsidRPr="008F3D9F">
            <w:rPr>
              <w:lang w:val="fr-FR"/>
              <w:rPrChange w:id="586" w:author="Hayfa ZGAYA-BIAU" w:date="2025-06-12T18:32:00Z" w16du:dateUtc="2025-06-12T16:32:00Z">
                <w:rPr/>
              </w:rPrChange>
            </w:rPr>
            <w:fldChar w:fldCharType="begin"/>
          </w:r>
          <w:r w:rsidRPr="008F3D9F">
            <w:rPr>
              <w:lang w:val="fr-FR"/>
              <w:rPrChange w:id="587" w:author="Hayfa ZGAYA-BIAU" w:date="2025-06-12T18:32:00Z" w16du:dateUtc="2025-06-12T16:32:00Z">
                <w:rPr/>
              </w:rPrChange>
            </w:rPr>
            <w:instrText>HYPERLINK \l "_di74u88tw3i7" \h</w:instrText>
          </w:r>
          <w:r w:rsidRPr="008F3D9F">
            <w:rPr>
              <w:lang w:val="fr-FR"/>
              <w:rPrChange w:id="588" w:author="Hayfa ZGAYA-BIAU" w:date="2025-06-12T18:32:00Z" w16du:dateUtc="2025-06-12T16:32:00Z">
                <w:rPr/>
              </w:rPrChange>
            </w:rPr>
          </w:r>
          <w:r w:rsidRPr="008F3D9F">
            <w:rPr>
              <w:lang w:val="fr-FR"/>
              <w:rPrChange w:id="589" w:author="Hayfa ZGAYA-BIAU" w:date="2025-06-12T18:32:00Z" w16du:dateUtc="2025-06-12T16:32:00Z">
                <w:rPr/>
              </w:rPrChange>
            </w:rPr>
            <w:fldChar w:fldCharType="separate"/>
          </w:r>
          <w:r w:rsidRPr="008F3D9F">
            <w:rPr>
              <w:color w:val="000000"/>
              <w:lang w:val="fr-FR"/>
              <w:rPrChange w:id="590" w:author="Hayfa ZGAYA-BIAU" w:date="2025-06-12T18:32:00Z" w16du:dateUtc="2025-06-12T16:32:00Z">
                <w:rPr>
                  <w:color w:val="000000"/>
                </w:rPr>
              </w:rPrChange>
            </w:rPr>
            <w:t>16.4. Prédiction et évaluation:</w:t>
          </w:r>
          <w:r w:rsidRPr="008F3D9F">
            <w:rPr>
              <w:color w:val="000000"/>
              <w:lang w:val="fr-FR"/>
              <w:rPrChange w:id="591" w:author="Hayfa ZGAYA-BIAU" w:date="2025-06-12T18:32:00Z" w16du:dateUtc="2025-06-12T16:32:00Z">
                <w:rPr>
                  <w:color w:val="000000"/>
                </w:rPr>
              </w:rPrChange>
            </w:rPr>
            <w:tab/>
            <w:t>59</w:t>
          </w:r>
          <w:r w:rsidRPr="008F3D9F">
            <w:rPr>
              <w:lang w:val="fr-FR"/>
              <w:rPrChange w:id="592" w:author="Hayfa ZGAYA-BIAU" w:date="2025-06-12T18:32:00Z" w16du:dateUtc="2025-06-12T16:32:00Z">
                <w:rPr/>
              </w:rPrChange>
            </w:rPr>
            <w:fldChar w:fldCharType="end"/>
          </w:r>
        </w:p>
        <w:p w14:paraId="64F5360B" w14:textId="77777777" w:rsidR="00F0408B" w:rsidRPr="008F3D9F" w:rsidRDefault="00000000">
          <w:pPr>
            <w:widowControl w:val="0"/>
            <w:tabs>
              <w:tab w:val="right" w:leader="dot" w:pos="12000"/>
            </w:tabs>
            <w:spacing w:before="60" w:line="240" w:lineRule="auto"/>
            <w:ind w:left="360"/>
            <w:rPr>
              <w:color w:val="000000"/>
              <w:lang w:val="fr-FR"/>
              <w:rPrChange w:id="593" w:author="Hayfa ZGAYA-BIAU" w:date="2025-06-12T18:32:00Z" w16du:dateUtc="2025-06-12T16:32:00Z">
                <w:rPr>
                  <w:color w:val="000000"/>
                </w:rPr>
              </w:rPrChange>
            </w:rPr>
          </w:pPr>
          <w:r w:rsidRPr="008F3D9F">
            <w:rPr>
              <w:lang w:val="fr-FR"/>
              <w:rPrChange w:id="594" w:author="Hayfa ZGAYA-BIAU" w:date="2025-06-12T18:32:00Z" w16du:dateUtc="2025-06-12T16:32:00Z">
                <w:rPr/>
              </w:rPrChange>
            </w:rPr>
            <w:lastRenderedPageBreak/>
            <w:fldChar w:fldCharType="begin"/>
          </w:r>
          <w:r w:rsidRPr="008F3D9F">
            <w:rPr>
              <w:lang w:val="fr-FR"/>
              <w:rPrChange w:id="595" w:author="Hayfa ZGAYA-BIAU" w:date="2025-06-12T18:32:00Z" w16du:dateUtc="2025-06-12T16:32:00Z">
                <w:rPr/>
              </w:rPrChange>
            </w:rPr>
            <w:instrText>HYPERLINK \l "_gqc53htz8amr" \h</w:instrText>
          </w:r>
          <w:r w:rsidRPr="008F3D9F">
            <w:rPr>
              <w:lang w:val="fr-FR"/>
              <w:rPrChange w:id="596" w:author="Hayfa ZGAYA-BIAU" w:date="2025-06-12T18:32:00Z" w16du:dateUtc="2025-06-12T16:32:00Z">
                <w:rPr/>
              </w:rPrChange>
            </w:rPr>
          </w:r>
          <w:r w:rsidRPr="008F3D9F">
            <w:rPr>
              <w:lang w:val="fr-FR"/>
              <w:rPrChange w:id="597" w:author="Hayfa ZGAYA-BIAU" w:date="2025-06-12T18:32:00Z" w16du:dateUtc="2025-06-12T16:32:00Z">
                <w:rPr/>
              </w:rPrChange>
            </w:rPr>
            <w:fldChar w:fldCharType="separate"/>
          </w:r>
          <w:r w:rsidRPr="008F3D9F">
            <w:rPr>
              <w:color w:val="000000"/>
              <w:lang w:val="fr-FR"/>
              <w:rPrChange w:id="598" w:author="Hayfa ZGAYA-BIAU" w:date="2025-06-12T18:32:00Z" w16du:dateUtc="2025-06-12T16:32:00Z">
                <w:rPr>
                  <w:color w:val="000000"/>
                </w:rPr>
              </w:rPrChange>
            </w:rPr>
            <w:t>16.5. Fine Tune model:</w:t>
          </w:r>
          <w:r w:rsidRPr="008F3D9F">
            <w:rPr>
              <w:color w:val="000000"/>
              <w:lang w:val="fr-FR"/>
              <w:rPrChange w:id="599" w:author="Hayfa ZGAYA-BIAU" w:date="2025-06-12T18:32:00Z" w16du:dateUtc="2025-06-12T16:32:00Z">
                <w:rPr>
                  <w:color w:val="000000"/>
                </w:rPr>
              </w:rPrChange>
            </w:rPr>
            <w:tab/>
            <w:t>66</w:t>
          </w:r>
          <w:r w:rsidRPr="008F3D9F">
            <w:rPr>
              <w:lang w:val="fr-FR"/>
              <w:rPrChange w:id="600" w:author="Hayfa ZGAYA-BIAU" w:date="2025-06-12T18:32:00Z" w16du:dateUtc="2025-06-12T16:32:00Z">
                <w:rPr/>
              </w:rPrChange>
            </w:rPr>
            <w:fldChar w:fldCharType="end"/>
          </w:r>
        </w:p>
        <w:p w14:paraId="2E273C8F" w14:textId="77777777" w:rsidR="00F0408B" w:rsidRPr="008F3D9F" w:rsidRDefault="00000000">
          <w:pPr>
            <w:widowControl w:val="0"/>
            <w:tabs>
              <w:tab w:val="right" w:leader="dot" w:pos="12000"/>
            </w:tabs>
            <w:spacing w:before="60" w:line="240" w:lineRule="auto"/>
            <w:ind w:left="360"/>
            <w:rPr>
              <w:color w:val="000000"/>
              <w:lang w:val="fr-FR"/>
              <w:rPrChange w:id="601" w:author="Hayfa ZGAYA-BIAU" w:date="2025-06-12T18:32:00Z" w16du:dateUtc="2025-06-12T16:32:00Z">
                <w:rPr>
                  <w:color w:val="000000"/>
                </w:rPr>
              </w:rPrChange>
            </w:rPr>
          </w:pPr>
          <w:r w:rsidRPr="008F3D9F">
            <w:rPr>
              <w:lang w:val="fr-FR"/>
              <w:rPrChange w:id="602" w:author="Hayfa ZGAYA-BIAU" w:date="2025-06-12T18:32:00Z" w16du:dateUtc="2025-06-12T16:32:00Z">
                <w:rPr/>
              </w:rPrChange>
            </w:rPr>
            <w:fldChar w:fldCharType="begin"/>
          </w:r>
          <w:r w:rsidRPr="008F3D9F">
            <w:rPr>
              <w:lang w:val="fr-FR"/>
              <w:rPrChange w:id="603" w:author="Hayfa ZGAYA-BIAU" w:date="2025-06-12T18:32:00Z" w16du:dateUtc="2025-06-12T16:32:00Z">
                <w:rPr/>
              </w:rPrChange>
            </w:rPr>
            <w:instrText>HYPERLINK \l "_rdc9i0nq52ix" \h</w:instrText>
          </w:r>
          <w:r w:rsidRPr="008F3D9F">
            <w:rPr>
              <w:lang w:val="fr-FR"/>
              <w:rPrChange w:id="604" w:author="Hayfa ZGAYA-BIAU" w:date="2025-06-12T18:32:00Z" w16du:dateUtc="2025-06-12T16:32:00Z">
                <w:rPr/>
              </w:rPrChange>
            </w:rPr>
          </w:r>
          <w:r w:rsidRPr="008F3D9F">
            <w:rPr>
              <w:lang w:val="fr-FR"/>
              <w:rPrChange w:id="605" w:author="Hayfa ZGAYA-BIAU" w:date="2025-06-12T18:32:00Z" w16du:dateUtc="2025-06-12T16:32:00Z">
                <w:rPr/>
              </w:rPrChange>
            </w:rPr>
            <w:fldChar w:fldCharType="separate"/>
          </w:r>
          <w:r w:rsidRPr="008F3D9F">
            <w:rPr>
              <w:color w:val="000000"/>
              <w:lang w:val="fr-FR"/>
              <w:rPrChange w:id="606" w:author="Hayfa ZGAYA-BIAU" w:date="2025-06-12T18:32:00Z" w16du:dateUtc="2025-06-12T16:32:00Z">
                <w:rPr>
                  <w:color w:val="000000"/>
                </w:rPr>
              </w:rPrChange>
            </w:rPr>
            <w:t>16.6. Lien du modèle et du projet:</w:t>
          </w:r>
          <w:r w:rsidRPr="008F3D9F">
            <w:rPr>
              <w:color w:val="000000"/>
              <w:lang w:val="fr-FR"/>
              <w:rPrChange w:id="607" w:author="Hayfa ZGAYA-BIAU" w:date="2025-06-12T18:32:00Z" w16du:dateUtc="2025-06-12T16:32:00Z">
                <w:rPr>
                  <w:color w:val="000000"/>
                </w:rPr>
              </w:rPrChange>
            </w:rPr>
            <w:tab/>
            <w:t>69</w:t>
          </w:r>
          <w:r w:rsidRPr="008F3D9F">
            <w:rPr>
              <w:lang w:val="fr-FR"/>
              <w:rPrChange w:id="608" w:author="Hayfa ZGAYA-BIAU" w:date="2025-06-12T18:32:00Z" w16du:dateUtc="2025-06-12T16:32:00Z">
                <w:rPr/>
              </w:rPrChange>
            </w:rPr>
            <w:fldChar w:fldCharType="end"/>
          </w:r>
          <w:r w:rsidRPr="008F3D9F">
            <w:rPr>
              <w:lang w:val="fr-FR"/>
              <w:rPrChange w:id="609" w:author="Hayfa ZGAYA-BIAU" w:date="2025-06-12T18:32:00Z" w16du:dateUtc="2025-06-12T16:32:00Z">
                <w:rPr/>
              </w:rPrChange>
            </w:rPr>
            <w:fldChar w:fldCharType="end"/>
          </w:r>
        </w:p>
      </w:sdtContent>
    </w:sdt>
    <w:p w14:paraId="324B0E65" w14:textId="77777777" w:rsidR="00F0408B" w:rsidRPr="008F3D9F" w:rsidRDefault="00F0408B">
      <w:pPr>
        <w:spacing w:before="240" w:after="240"/>
        <w:rPr>
          <w:lang w:val="fr-FR"/>
          <w:rPrChange w:id="610" w:author="Hayfa ZGAYA-BIAU" w:date="2025-06-12T18:32:00Z" w16du:dateUtc="2025-06-12T16:32:00Z">
            <w:rPr/>
          </w:rPrChange>
        </w:rPr>
      </w:pPr>
    </w:p>
    <w:p w14:paraId="0474075F" w14:textId="77777777" w:rsidR="00F0408B" w:rsidRPr="008F3D9F" w:rsidRDefault="00000000">
      <w:pPr>
        <w:pStyle w:val="Titre2"/>
        <w:keepNext w:val="0"/>
        <w:keepLines w:val="0"/>
        <w:rPr>
          <w:lang w:val="fr-FR"/>
          <w:rPrChange w:id="611" w:author="Hayfa ZGAYA-BIAU" w:date="2025-06-12T18:32:00Z" w16du:dateUtc="2025-06-12T16:32:00Z">
            <w:rPr/>
          </w:rPrChange>
        </w:rPr>
      </w:pPr>
      <w:bookmarkStart w:id="612" w:name="_p2w8pbf8hf0s" w:colFirst="0" w:colLast="0"/>
      <w:bookmarkEnd w:id="612"/>
      <w:r w:rsidRPr="008F3D9F">
        <w:rPr>
          <w:lang w:val="fr-FR"/>
          <w:rPrChange w:id="613" w:author="Hayfa ZGAYA-BIAU" w:date="2025-06-12T18:32:00Z" w16du:dateUtc="2025-06-12T16:32:00Z">
            <w:rPr/>
          </w:rPrChange>
        </w:rPr>
        <w:t>6. Liste des abréviations et acronymes</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7"/>
        <w:gridCol w:w="6773"/>
      </w:tblGrid>
      <w:tr w:rsidR="00F0408B" w:rsidRPr="008F3D9F" w14:paraId="55992A0B" w14:textId="77777777">
        <w:trPr>
          <w:trHeight w:val="785"/>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B7058" w14:textId="77777777" w:rsidR="00F0408B" w:rsidRPr="008F3D9F" w:rsidRDefault="00000000">
            <w:pPr>
              <w:spacing w:before="240" w:after="240"/>
              <w:jc w:val="center"/>
              <w:rPr>
                <w:lang w:val="fr-FR"/>
                <w:rPrChange w:id="614" w:author="Hayfa ZGAYA-BIAU" w:date="2025-06-12T18:32:00Z" w16du:dateUtc="2025-06-12T16:32:00Z">
                  <w:rPr/>
                </w:rPrChange>
              </w:rPr>
            </w:pPr>
            <w:commentRangeStart w:id="615"/>
            <w:r w:rsidRPr="008F3D9F">
              <w:rPr>
                <w:b/>
                <w:lang w:val="fr-FR"/>
                <w:rPrChange w:id="616" w:author="Hayfa ZGAYA-BIAU" w:date="2025-06-12T18:32:00Z" w16du:dateUtc="2025-06-12T16:32:00Z">
                  <w:rPr>
                    <w:b/>
                  </w:rPr>
                </w:rPrChange>
              </w:rPr>
              <w:t>Abréviation / Acronyme</w:t>
            </w:r>
            <w:commentRangeEnd w:id="615"/>
            <w:r w:rsidR="003749A5">
              <w:rPr>
                <w:rStyle w:val="Marquedecommentaire"/>
              </w:rPr>
              <w:commentReference w:id="615"/>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1DFF2" w14:textId="77777777" w:rsidR="00F0408B" w:rsidRPr="008F3D9F" w:rsidRDefault="00000000">
            <w:pPr>
              <w:spacing w:before="240" w:after="240"/>
              <w:jc w:val="center"/>
              <w:rPr>
                <w:lang w:val="fr-FR"/>
                <w:rPrChange w:id="617" w:author="Hayfa ZGAYA-BIAU" w:date="2025-06-12T18:32:00Z" w16du:dateUtc="2025-06-12T16:32:00Z">
                  <w:rPr/>
                </w:rPrChange>
              </w:rPr>
            </w:pPr>
            <w:r w:rsidRPr="008F3D9F">
              <w:rPr>
                <w:b/>
                <w:lang w:val="fr-FR"/>
                <w:rPrChange w:id="618" w:author="Hayfa ZGAYA-BIAU" w:date="2025-06-12T18:32:00Z" w16du:dateUtc="2025-06-12T16:32:00Z">
                  <w:rPr>
                    <w:b/>
                  </w:rPr>
                </w:rPrChange>
              </w:rPr>
              <w:t>Signification</w:t>
            </w:r>
          </w:p>
        </w:tc>
      </w:tr>
      <w:tr w:rsidR="00F0408B" w:rsidRPr="008F3D9F" w14:paraId="47CB8096"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ECDBF" w14:textId="77777777" w:rsidR="00F0408B" w:rsidRPr="008F3D9F" w:rsidRDefault="00000000">
            <w:pPr>
              <w:spacing w:before="240" w:after="240"/>
              <w:rPr>
                <w:lang w:val="fr-FR"/>
                <w:rPrChange w:id="619" w:author="Hayfa ZGAYA-BIAU" w:date="2025-06-12T18:32:00Z" w16du:dateUtc="2025-06-12T16:32:00Z">
                  <w:rPr/>
                </w:rPrChange>
              </w:rPr>
            </w:pPr>
            <w:r w:rsidRPr="008F3D9F">
              <w:rPr>
                <w:lang w:val="fr-FR"/>
                <w:rPrChange w:id="620" w:author="Hayfa ZGAYA-BIAU" w:date="2025-06-12T18:32:00Z" w16du:dateUtc="2025-06-12T16:32:00Z">
                  <w:rPr/>
                </w:rPrChange>
              </w:rPr>
              <w:t>IA</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80BDA" w14:textId="77777777" w:rsidR="00F0408B" w:rsidRPr="008F3D9F" w:rsidRDefault="00000000">
            <w:pPr>
              <w:spacing w:before="240" w:after="240"/>
              <w:rPr>
                <w:lang w:val="fr-FR"/>
                <w:rPrChange w:id="621" w:author="Hayfa ZGAYA-BIAU" w:date="2025-06-12T18:32:00Z" w16du:dateUtc="2025-06-12T16:32:00Z">
                  <w:rPr/>
                </w:rPrChange>
              </w:rPr>
            </w:pPr>
            <w:r w:rsidRPr="008F3D9F">
              <w:rPr>
                <w:lang w:val="fr-FR"/>
                <w:rPrChange w:id="622" w:author="Hayfa ZGAYA-BIAU" w:date="2025-06-12T18:32:00Z" w16du:dateUtc="2025-06-12T16:32:00Z">
                  <w:rPr/>
                </w:rPrChange>
              </w:rPr>
              <w:t>Intelligence Artificielle</w:t>
            </w:r>
          </w:p>
        </w:tc>
      </w:tr>
      <w:tr w:rsidR="00F0408B" w:rsidRPr="008F3D9F" w14:paraId="64026E72"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0E4E3" w14:textId="77777777" w:rsidR="00F0408B" w:rsidRPr="008F3D9F" w:rsidRDefault="00000000">
            <w:pPr>
              <w:spacing w:before="240" w:after="240"/>
              <w:rPr>
                <w:lang w:val="fr-FR"/>
                <w:rPrChange w:id="623" w:author="Hayfa ZGAYA-BIAU" w:date="2025-06-12T18:32:00Z" w16du:dateUtc="2025-06-12T16:32:00Z">
                  <w:rPr/>
                </w:rPrChange>
              </w:rPr>
            </w:pPr>
            <w:r w:rsidRPr="008F3D9F">
              <w:rPr>
                <w:lang w:val="fr-FR"/>
                <w:rPrChange w:id="624" w:author="Hayfa ZGAYA-BIAU" w:date="2025-06-12T18:32:00Z" w16du:dateUtc="2025-06-12T16:32:00Z">
                  <w:rPr/>
                </w:rPrChange>
              </w:rPr>
              <w:t>CNN</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9D5F8" w14:textId="77777777" w:rsidR="00F0408B" w:rsidRPr="008F3D9F" w:rsidRDefault="00000000">
            <w:pPr>
              <w:spacing w:before="240" w:after="240"/>
              <w:rPr>
                <w:lang w:val="fr-FR"/>
                <w:rPrChange w:id="625" w:author="Hayfa ZGAYA-BIAU" w:date="2025-06-12T18:32:00Z" w16du:dateUtc="2025-06-12T16:32:00Z">
                  <w:rPr/>
                </w:rPrChange>
              </w:rPr>
            </w:pPr>
            <w:proofErr w:type="spellStart"/>
            <w:r w:rsidRPr="008F3D9F">
              <w:rPr>
                <w:lang w:val="fr-FR"/>
                <w:rPrChange w:id="626" w:author="Hayfa ZGAYA-BIAU" w:date="2025-06-12T18:32:00Z" w16du:dateUtc="2025-06-12T16:32:00Z">
                  <w:rPr/>
                </w:rPrChange>
              </w:rPr>
              <w:t>Convolutional</w:t>
            </w:r>
            <w:proofErr w:type="spellEnd"/>
            <w:r w:rsidRPr="008F3D9F">
              <w:rPr>
                <w:lang w:val="fr-FR"/>
                <w:rPrChange w:id="627" w:author="Hayfa ZGAYA-BIAU" w:date="2025-06-12T18:32:00Z" w16du:dateUtc="2025-06-12T16:32:00Z">
                  <w:rPr/>
                </w:rPrChange>
              </w:rPr>
              <w:t xml:space="preserve"> Neural Network (Réseau de Neurones Convolutif)</w:t>
            </w:r>
          </w:p>
        </w:tc>
      </w:tr>
      <w:tr w:rsidR="00F0408B" w:rsidRPr="008F3D9F" w14:paraId="30ECB605"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40612" w14:textId="77777777" w:rsidR="00F0408B" w:rsidRPr="008F3D9F" w:rsidRDefault="00000000">
            <w:pPr>
              <w:spacing w:before="240" w:after="240"/>
              <w:rPr>
                <w:lang w:val="fr-FR"/>
                <w:rPrChange w:id="628" w:author="Hayfa ZGAYA-BIAU" w:date="2025-06-12T18:32:00Z" w16du:dateUtc="2025-06-12T16:32:00Z">
                  <w:rPr/>
                </w:rPrChange>
              </w:rPr>
            </w:pPr>
            <w:r w:rsidRPr="008F3D9F">
              <w:rPr>
                <w:lang w:val="fr-FR"/>
                <w:rPrChange w:id="629" w:author="Hayfa ZGAYA-BIAU" w:date="2025-06-12T18:32:00Z" w16du:dateUtc="2025-06-12T16:32:00Z">
                  <w:rPr/>
                </w:rPrChange>
              </w:rPr>
              <w:t>LSTM</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9C7A4" w14:textId="77777777" w:rsidR="00F0408B" w:rsidRPr="008F3D9F" w:rsidRDefault="00000000">
            <w:pPr>
              <w:spacing w:before="240" w:after="240"/>
              <w:rPr>
                <w:lang w:val="fr-FR"/>
                <w:rPrChange w:id="630" w:author="Hayfa ZGAYA-BIAU" w:date="2025-06-12T18:32:00Z" w16du:dateUtc="2025-06-12T16:32:00Z">
                  <w:rPr/>
                </w:rPrChange>
              </w:rPr>
            </w:pPr>
            <w:r w:rsidRPr="008F3D9F">
              <w:rPr>
                <w:lang w:val="fr-FR"/>
                <w:rPrChange w:id="631" w:author="Hayfa ZGAYA-BIAU" w:date="2025-06-12T18:32:00Z" w16du:dateUtc="2025-06-12T16:32:00Z">
                  <w:rPr/>
                </w:rPrChange>
              </w:rPr>
              <w:t>Long Short-</w:t>
            </w:r>
            <w:proofErr w:type="spellStart"/>
            <w:r w:rsidRPr="008F3D9F">
              <w:rPr>
                <w:lang w:val="fr-FR"/>
                <w:rPrChange w:id="632" w:author="Hayfa ZGAYA-BIAU" w:date="2025-06-12T18:32:00Z" w16du:dateUtc="2025-06-12T16:32:00Z">
                  <w:rPr/>
                </w:rPrChange>
              </w:rPr>
              <w:t>Term</w:t>
            </w:r>
            <w:proofErr w:type="spellEnd"/>
            <w:r w:rsidRPr="008F3D9F">
              <w:rPr>
                <w:lang w:val="fr-FR"/>
                <w:rPrChange w:id="633" w:author="Hayfa ZGAYA-BIAU" w:date="2025-06-12T18:32:00Z" w16du:dateUtc="2025-06-12T16:32:00Z">
                  <w:rPr/>
                </w:rPrChange>
              </w:rPr>
              <w:t xml:space="preserve"> Memory (Mémoire Longue à Court Terme)</w:t>
            </w:r>
          </w:p>
        </w:tc>
      </w:tr>
      <w:tr w:rsidR="00F0408B" w:rsidRPr="008F3D9F" w14:paraId="55876733"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FB6AF" w14:textId="77777777" w:rsidR="00F0408B" w:rsidRPr="008F3D9F" w:rsidRDefault="00000000">
            <w:pPr>
              <w:spacing w:before="240" w:after="240"/>
              <w:rPr>
                <w:lang w:val="fr-FR"/>
                <w:rPrChange w:id="634" w:author="Hayfa ZGAYA-BIAU" w:date="2025-06-12T18:32:00Z" w16du:dateUtc="2025-06-12T16:32:00Z">
                  <w:rPr/>
                </w:rPrChange>
              </w:rPr>
            </w:pPr>
            <w:r w:rsidRPr="008F3D9F">
              <w:rPr>
                <w:lang w:val="fr-FR"/>
                <w:rPrChange w:id="635" w:author="Hayfa ZGAYA-BIAU" w:date="2025-06-12T18:32:00Z" w16du:dateUtc="2025-06-12T16:32:00Z">
                  <w:rPr/>
                </w:rPrChange>
              </w:rPr>
              <w:t>ROI</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01B62" w14:textId="77777777" w:rsidR="00F0408B" w:rsidRPr="008F3D9F" w:rsidRDefault="00000000">
            <w:pPr>
              <w:spacing w:before="240" w:after="240"/>
              <w:rPr>
                <w:lang w:val="fr-FR"/>
                <w:rPrChange w:id="636" w:author="Hayfa ZGAYA-BIAU" w:date="2025-06-12T18:32:00Z" w16du:dateUtc="2025-06-12T16:32:00Z">
                  <w:rPr/>
                </w:rPrChange>
              </w:rPr>
            </w:pPr>
            <w:proofErr w:type="spellStart"/>
            <w:r w:rsidRPr="008F3D9F">
              <w:rPr>
                <w:lang w:val="fr-FR"/>
                <w:rPrChange w:id="637" w:author="Hayfa ZGAYA-BIAU" w:date="2025-06-12T18:32:00Z" w16du:dateUtc="2025-06-12T16:32:00Z">
                  <w:rPr/>
                </w:rPrChange>
              </w:rPr>
              <w:t>Region</w:t>
            </w:r>
            <w:proofErr w:type="spellEnd"/>
            <w:r w:rsidRPr="008F3D9F">
              <w:rPr>
                <w:lang w:val="fr-FR"/>
                <w:rPrChange w:id="638" w:author="Hayfa ZGAYA-BIAU" w:date="2025-06-12T18:32:00Z" w16du:dateUtc="2025-06-12T16:32:00Z">
                  <w:rPr/>
                </w:rPrChange>
              </w:rPr>
              <w:t xml:space="preserve"> of </w:t>
            </w:r>
            <w:proofErr w:type="spellStart"/>
            <w:r w:rsidRPr="008F3D9F">
              <w:rPr>
                <w:lang w:val="fr-FR"/>
                <w:rPrChange w:id="639" w:author="Hayfa ZGAYA-BIAU" w:date="2025-06-12T18:32:00Z" w16du:dateUtc="2025-06-12T16:32:00Z">
                  <w:rPr/>
                </w:rPrChange>
              </w:rPr>
              <w:t>Interest</w:t>
            </w:r>
            <w:proofErr w:type="spellEnd"/>
            <w:r w:rsidRPr="008F3D9F">
              <w:rPr>
                <w:lang w:val="fr-FR"/>
                <w:rPrChange w:id="640" w:author="Hayfa ZGAYA-BIAU" w:date="2025-06-12T18:32:00Z" w16du:dateUtc="2025-06-12T16:32:00Z">
                  <w:rPr/>
                </w:rPrChange>
              </w:rPr>
              <w:t xml:space="preserve"> (Région d’Intérêt)</w:t>
            </w:r>
          </w:p>
        </w:tc>
      </w:tr>
      <w:tr w:rsidR="00F0408B" w:rsidRPr="008F3D9F" w14:paraId="79C6F5C0"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EFF3F" w14:textId="77777777" w:rsidR="00F0408B" w:rsidRPr="008F3D9F" w:rsidRDefault="00000000">
            <w:pPr>
              <w:spacing w:before="240" w:after="240"/>
              <w:rPr>
                <w:lang w:val="fr-FR"/>
                <w:rPrChange w:id="641" w:author="Hayfa ZGAYA-BIAU" w:date="2025-06-12T18:32:00Z" w16du:dateUtc="2025-06-12T16:32:00Z">
                  <w:rPr/>
                </w:rPrChange>
              </w:rPr>
            </w:pPr>
            <w:r w:rsidRPr="008F3D9F">
              <w:rPr>
                <w:lang w:val="fr-FR"/>
                <w:rPrChange w:id="642" w:author="Hayfa ZGAYA-BIAU" w:date="2025-06-12T18:32:00Z" w16du:dateUtc="2025-06-12T16:32:00Z">
                  <w:rPr/>
                </w:rPrChange>
              </w:rPr>
              <w:t>FACS</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2E70E" w14:textId="77777777" w:rsidR="00F0408B" w:rsidRPr="008F3D9F" w:rsidRDefault="00000000">
            <w:pPr>
              <w:spacing w:before="240" w:after="240"/>
              <w:rPr>
                <w:lang w:val="fr-FR"/>
                <w:rPrChange w:id="643" w:author="Hayfa ZGAYA-BIAU" w:date="2025-06-12T18:32:00Z" w16du:dateUtc="2025-06-12T16:32:00Z">
                  <w:rPr/>
                </w:rPrChange>
              </w:rPr>
            </w:pPr>
            <w:r w:rsidRPr="008F3D9F">
              <w:rPr>
                <w:lang w:val="fr-FR"/>
                <w:rPrChange w:id="644" w:author="Hayfa ZGAYA-BIAU" w:date="2025-06-12T18:32:00Z" w16du:dateUtc="2025-06-12T16:32:00Z">
                  <w:rPr/>
                </w:rPrChange>
              </w:rPr>
              <w:t>Facial Action Coding System</w:t>
            </w:r>
          </w:p>
        </w:tc>
      </w:tr>
      <w:tr w:rsidR="00F0408B" w:rsidRPr="008F3D9F" w14:paraId="21DCA379"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EB5B8" w14:textId="77777777" w:rsidR="00F0408B" w:rsidRPr="008F3D9F" w:rsidRDefault="00000000">
            <w:pPr>
              <w:spacing w:before="240" w:after="240"/>
              <w:rPr>
                <w:lang w:val="fr-FR"/>
                <w:rPrChange w:id="645" w:author="Hayfa ZGAYA-BIAU" w:date="2025-06-12T18:32:00Z" w16du:dateUtc="2025-06-12T16:32:00Z">
                  <w:rPr/>
                </w:rPrChange>
              </w:rPr>
            </w:pPr>
            <w:r w:rsidRPr="008F3D9F">
              <w:rPr>
                <w:lang w:val="fr-FR"/>
                <w:rPrChange w:id="646" w:author="Hayfa ZGAYA-BIAU" w:date="2025-06-12T18:32:00Z" w16du:dateUtc="2025-06-12T16:32:00Z">
                  <w:rPr/>
                </w:rPrChange>
              </w:rPr>
              <w:t>GPU</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E2E21" w14:textId="77777777" w:rsidR="00F0408B" w:rsidRPr="008F3D9F" w:rsidRDefault="00000000">
            <w:pPr>
              <w:spacing w:before="240" w:after="240"/>
              <w:rPr>
                <w:lang w:val="fr-FR"/>
                <w:rPrChange w:id="647" w:author="Hayfa ZGAYA-BIAU" w:date="2025-06-12T18:32:00Z" w16du:dateUtc="2025-06-12T16:32:00Z">
                  <w:rPr/>
                </w:rPrChange>
              </w:rPr>
            </w:pPr>
            <w:r w:rsidRPr="008F3D9F">
              <w:rPr>
                <w:lang w:val="fr-FR"/>
                <w:rPrChange w:id="648" w:author="Hayfa ZGAYA-BIAU" w:date="2025-06-12T18:32:00Z" w16du:dateUtc="2025-06-12T16:32:00Z">
                  <w:rPr/>
                </w:rPrChange>
              </w:rPr>
              <w:t xml:space="preserve">Graphics </w:t>
            </w:r>
            <w:proofErr w:type="spellStart"/>
            <w:r w:rsidRPr="008F3D9F">
              <w:rPr>
                <w:lang w:val="fr-FR"/>
                <w:rPrChange w:id="649" w:author="Hayfa ZGAYA-BIAU" w:date="2025-06-12T18:32:00Z" w16du:dateUtc="2025-06-12T16:32:00Z">
                  <w:rPr/>
                </w:rPrChange>
              </w:rPr>
              <w:t>Processing</w:t>
            </w:r>
            <w:proofErr w:type="spellEnd"/>
            <w:r w:rsidRPr="008F3D9F">
              <w:rPr>
                <w:lang w:val="fr-FR"/>
                <w:rPrChange w:id="650" w:author="Hayfa ZGAYA-BIAU" w:date="2025-06-12T18:32:00Z" w16du:dateUtc="2025-06-12T16:32:00Z">
                  <w:rPr/>
                </w:rPrChange>
              </w:rPr>
              <w:t xml:space="preserve"> Unit (Processeur Graphique)</w:t>
            </w:r>
          </w:p>
        </w:tc>
      </w:tr>
      <w:tr w:rsidR="00F0408B" w:rsidRPr="008F3D9F" w14:paraId="7F7E0FC8"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8199F" w14:textId="77777777" w:rsidR="00F0408B" w:rsidRPr="008F3D9F" w:rsidRDefault="00000000">
            <w:pPr>
              <w:spacing w:before="240" w:after="240"/>
              <w:rPr>
                <w:lang w:val="fr-FR"/>
                <w:rPrChange w:id="651" w:author="Hayfa ZGAYA-BIAU" w:date="2025-06-12T18:32:00Z" w16du:dateUtc="2025-06-12T16:32:00Z">
                  <w:rPr/>
                </w:rPrChange>
              </w:rPr>
            </w:pPr>
            <w:r w:rsidRPr="008F3D9F">
              <w:rPr>
                <w:lang w:val="fr-FR"/>
                <w:rPrChange w:id="652" w:author="Hayfa ZGAYA-BIAU" w:date="2025-06-12T18:32:00Z" w16du:dateUtc="2025-06-12T16:32:00Z">
                  <w:rPr/>
                </w:rPrChange>
              </w:rPr>
              <w:t>FPS</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BB93D" w14:textId="77777777" w:rsidR="00F0408B" w:rsidRPr="008F3D9F" w:rsidRDefault="00000000">
            <w:pPr>
              <w:spacing w:before="240" w:after="240"/>
              <w:rPr>
                <w:lang w:val="fr-FR"/>
                <w:rPrChange w:id="653" w:author="Hayfa ZGAYA-BIAU" w:date="2025-06-12T18:32:00Z" w16du:dateUtc="2025-06-12T16:32:00Z">
                  <w:rPr/>
                </w:rPrChange>
              </w:rPr>
            </w:pPr>
            <w:r w:rsidRPr="008F3D9F">
              <w:rPr>
                <w:lang w:val="fr-FR"/>
                <w:rPrChange w:id="654" w:author="Hayfa ZGAYA-BIAU" w:date="2025-06-12T18:32:00Z" w16du:dateUtc="2025-06-12T16:32:00Z">
                  <w:rPr/>
                </w:rPrChange>
              </w:rPr>
              <w:t>Frames Per Second (Images par Seconde)</w:t>
            </w:r>
          </w:p>
        </w:tc>
      </w:tr>
      <w:tr w:rsidR="00F0408B" w:rsidRPr="008F3D9F" w14:paraId="6660FB4C" w14:textId="77777777">
        <w:trPr>
          <w:trHeight w:val="785"/>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05575" w14:textId="77777777" w:rsidR="00F0408B" w:rsidRPr="008F3D9F" w:rsidRDefault="00000000">
            <w:pPr>
              <w:spacing w:before="240" w:after="240"/>
              <w:rPr>
                <w:lang w:val="fr-FR"/>
                <w:rPrChange w:id="655" w:author="Hayfa ZGAYA-BIAU" w:date="2025-06-12T18:32:00Z" w16du:dateUtc="2025-06-12T16:32:00Z">
                  <w:rPr/>
                </w:rPrChange>
              </w:rPr>
            </w:pPr>
            <w:r w:rsidRPr="008F3D9F">
              <w:rPr>
                <w:lang w:val="fr-FR"/>
                <w:rPrChange w:id="656" w:author="Hayfa ZGAYA-BIAU" w:date="2025-06-12T18:32:00Z" w16du:dateUtc="2025-06-12T16:32:00Z">
                  <w:rPr/>
                </w:rPrChange>
              </w:rPr>
              <w:t>FER</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2F43" w14:textId="77777777" w:rsidR="00F0408B" w:rsidRPr="008F3D9F" w:rsidRDefault="00000000">
            <w:pPr>
              <w:spacing w:before="240" w:after="240"/>
              <w:rPr>
                <w:lang w:val="fr-FR"/>
                <w:rPrChange w:id="657" w:author="Hayfa ZGAYA-BIAU" w:date="2025-06-12T18:32:00Z" w16du:dateUtc="2025-06-12T16:32:00Z">
                  <w:rPr/>
                </w:rPrChange>
              </w:rPr>
            </w:pPr>
            <w:r w:rsidRPr="008F3D9F">
              <w:rPr>
                <w:lang w:val="fr-FR"/>
                <w:rPrChange w:id="658" w:author="Hayfa ZGAYA-BIAU" w:date="2025-06-12T18:32:00Z" w16du:dateUtc="2025-06-12T16:32:00Z">
                  <w:rPr/>
                </w:rPrChange>
              </w:rPr>
              <w:t>Facial Expression Recognition (Reconnaissance d’Expressions Faciales)</w:t>
            </w:r>
          </w:p>
        </w:tc>
      </w:tr>
      <w:tr w:rsidR="00F0408B" w:rsidRPr="008F3D9F" w14:paraId="2F7D3AA7"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58A45" w14:textId="77777777" w:rsidR="00F0408B" w:rsidRPr="008F3D9F" w:rsidRDefault="00000000">
            <w:pPr>
              <w:spacing w:before="240" w:after="240"/>
              <w:rPr>
                <w:lang w:val="fr-FR"/>
                <w:rPrChange w:id="659" w:author="Hayfa ZGAYA-BIAU" w:date="2025-06-12T18:32:00Z" w16du:dateUtc="2025-06-12T16:32:00Z">
                  <w:rPr/>
                </w:rPrChange>
              </w:rPr>
            </w:pPr>
            <w:r w:rsidRPr="008F3D9F">
              <w:rPr>
                <w:lang w:val="fr-FR"/>
                <w:rPrChange w:id="660" w:author="Hayfa ZGAYA-BIAU" w:date="2025-06-12T18:32:00Z" w16du:dateUtc="2025-06-12T16:32:00Z">
                  <w:rPr/>
                </w:rPrChange>
              </w:rPr>
              <w:t>CK+</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655FA" w14:textId="77777777" w:rsidR="00F0408B" w:rsidRPr="008F3D9F" w:rsidRDefault="00000000">
            <w:pPr>
              <w:spacing w:before="240" w:after="240"/>
              <w:rPr>
                <w:lang w:val="fr-FR"/>
                <w:rPrChange w:id="661" w:author="Hayfa ZGAYA-BIAU" w:date="2025-06-12T18:32:00Z" w16du:dateUtc="2025-06-12T16:32:00Z">
                  <w:rPr/>
                </w:rPrChange>
              </w:rPr>
            </w:pPr>
            <w:r w:rsidRPr="008F3D9F">
              <w:rPr>
                <w:lang w:val="fr-FR"/>
                <w:rPrChange w:id="662" w:author="Hayfa ZGAYA-BIAU" w:date="2025-06-12T18:32:00Z" w16du:dateUtc="2025-06-12T16:32:00Z">
                  <w:rPr/>
                </w:rPrChange>
              </w:rPr>
              <w:t>Cohn-</w:t>
            </w:r>
            <w:proofErr w:type="spellStart"/>
            <w:r w:rsidRPr="008F3D9F">
              <w:rPr>
                <w:lang w:val="fr-FR"/>
                <w:rPrChange w:id="663" w:author="Hayfa ZGAYA-BIAU" w:date="2025-06-12T18:32:00Z" w16du:dateUtc="2025-06-12T16:32:00Z">
                  <w:rPr/>
                </w:rPrChange>
              </w:rPr>
              <w:t>Kanade</w:t>
            </w:r>
            <w:proofErr w:type="spellEnd"/>
            <w:r w:rsidRPr="008F3D9F">
              <w:rPr>
                <w:lang w:val="fr-FR"/>
                <w:rPrChange w:id="664" w:author="Hayfa ZGAYA-BIAU" w:date="2025-06-12T18:32:00Z" w16du:dateUtc="2025-06-12T16:32:00Z">
                  <w:rPr/>
                </w:rPrChange>
              </w:rPr>
              <w:t xml:space="preserve"> Extended (Base de données d’expressions faciales)</w:t>
            </w:r>
          </w:p>
        </w:tc>
      </w:tr>
      <w:tr w:rsidR="00F0408B" w:rsidRPr="008F3D9F" w14:paraId="787BD44E"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E28B" w14:textId="77777777" w:rsidR="00F0408B" w:rsidRPr="008F3D9F" w:rsidRDefault="00000000">
            <w:pPr>
              <w:spacing w:before="240" w:after="240"/>
              <w:rPr>
                <w:lang w:val="fr-FR"/>
                <w:rPrChange w:id="665" w:author="Hayfa ZGAYA-BIAU" w:date="2025-06-12T18:32:00Z" w16du:dateUtc="2025-06-12T16:32:00Z">
                  <w:rPr/>
                </w:rPrChange>
              </w:rPr>
            </w:pPr>
            <w:proofErr w:type="gramStart"/>
            <w:r w:rsidRPr="008F3D9F">
              <w:rPr>
                <w:lang w:val="fr-FR"/>
                <w:rPrChange w:id="666" w:author="Hayfa ZGAYA-BIAU" w:date="2025-06-12T18:32:00Z" w16du:dateUtc="2025-06-12T16:32:00Z">
                  <w:rPr/>
                </w:rPrChange>
              </w:rPr>
              <w:lastRenderedPageBreak/>
              <w:t>.</w:t>
            </w:r>
            <w:proofErr w:type="spellStart"/>
            <w:r w:rsidRPr="008F3D9F">
              <w:rPr>
                <w:lang w:val="fr-FR"/>
                <w:rPrChange w:id="667" w:author="Hayfa ZGAYA-BIAU" w:date="2025-06-12T18:32:00Z" w16du:dateUtc="2025-06-12T16:32:00Z">
                  <w:rPr/>
                </w:rPrChange>
              </w:rPr>
              <w:t>npy</w:t>
            </w:r>
            <w:proofErr w:type="spellEnd"/>
            <w:proofErr w:type="gramEnd"/>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2F273" w14:textId="77777777" w:rsidR="00F0408B" w:rsidRPr="008F3D9F" w:rsidRDefault="00000000">
            <w:pPr>
              <w:spacing w:before="240" w:after="240"/>
              <w:rPr>
                <w:lang w:val="fr-FR"/>
                <w:rPrChange w:id="668" w:author="Hayfa ZGAYA-BIAU" w:date="2025-06-12T18:32:00Z" w16du:dateUtc="2025-06-12T16:32:00Z">
                  <w:rPr/>
                </w:rPrChange>
              </w:rPr>
            </w:pPr>
            <w:proofErr w:type="spellStart"/>
            <w:r w:rsidRPr="008F3D9F">
              <w:rPr>
                <w:lang w:val="fr-FR"/>
                <w:rPrChange w:id="669" w:author="Hayfa ZGAYA-BIAU" w:date="2025-06-12T18:32:00Z" w16du:dateUtc="2025-06-12T16:32:00Z">
                  <w:rPr/>
                </w:rPrChange>
              </w:rPr>
              <w:t>NumPy</w:t>
            </w:r>
            <w:proofErr w:type="spellEnd"/>
            <w:r w:rsidRPr="008F3D9F">
              <w:rPr>
                <w:lang w:val="fr-FR"/>
                <w:rPrChange w:id="670" w:author="Hayfa ZGAYA-BIAU" w:date="2025-06-12T18:32:00Z" w16du:dateUtc="2025-06-12T16:32:00Z">
                  <w:rPr/>
                </w:rPrChange>
              </w:rPr>
              <w:t xml:space="preserve"> </w:t>
            </w:r>
            <w:proofErr w:type="spellStart"/>
            <w:r w:rsidRPr="008F3D9F">
              <w:rPr>
                <w:lang w:val="fr-FR"/>
                <w:rPrChange w:id="671" w:author="Hayfa ZGAYA-BIAU" w:date="2025-06-12T18:32:00Z" w16du:dateUtc="2025-06-12T16:32:00Z">
                  <w:rPr/>
                </w:rPrChange>
              </w:rPr>
              <w:t>Binary</w:t>
            </w:r>
            <w:proofErr w:type="spellEnd"/>
            <w:r w:rsidRPr="008F3D9F">
              <w:rPr>
                <w:lang w:val="fr-FR"/>
                <w:rPrChange w:id="672" w:author="Hayfa ZGAYA-BIAU" w:date="2025-06-12T18:32:00Z" w16du:dateUtc="2025-06-12T16:32:00Z">
                  <w:rPr/>
                </w:rPrChange>
              </w:rPr>
              <w:t xml:space="preserve"> File Format (format de fichier binaire pour tableaux)</w:t>
            </w:r>
          </w:p>
        </w:tc>
      </w:tr>
      <w:tr w:rsidR="00F0408B" w:rsidRPr="008F3D9F" w14:paraId="3539947D"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CACD2" w14:textId="77777777" w:rsidR="00F0408B" w:rsidRPr="008F3D9F" w:rsidRDefault="00000000">
            <w:pPr>
              <w:spacing w:before="240" w:after="240"/>
              <w:rPr>
                <w:lang w:val="fr-FR"/>
                <w:rPrChange w:id="673" w:author="Hayfa ZGAYA-BIAU" w:date="2025-06-12T18:32:00Z" w16du:dateUtc="2025-06-12T16:32:00Z">
                  <w:rPr/>
                </w:rPrChange>
              </w:rPr>
            </w:pPr>
            <w:proofErr w:type="gramStart"/>
            <w:r w:rsidRPr="008F3D9F">
              <w:rPr>
                <w:lang w:val="fr-FR"/>
                <w:rPrChange w:id="674" w:author="Hayfa ZGAYA-BIAU" w:date="2025-06-12T18:32:00Z" w16du:dateUtc="2025-06-12T16:32:00Z">
                  <w:rPr/>
                </w:rPrChange>
              </w:rPr>
              <w:t>.</w:t>
            </w:r>
            <w:proofErr w:type="spellStart"/>
            <w:r w:rsidRPr="008F3D9F">
              <w:rPr>
                <w:lang w:val="fr-FR"/>
                <w:rPrChange w:id="675" w:author="Hayfa ZGAYA-BIAU" w:date="2025-06-12T18:32:00Z" w16du:dateUtc="2025-06-12T16:32:00Z">
                  <w:rPr/>
                </w:rPrChange>
              </w:rPr>
              <w:t>pkl</w:t>
            </w:r>
            <w:proofErr w:type="spellEnd"/>
            <w:proofErr w:type="gramEnd"/>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D120" w14:textId="77777777" w:rsidR="00F0408B" w:rsidRPr="008F3D9F" w:rsidRDefault="00000000">
            <w:pPr>
              <w:spacing w:before="240" w:after="240"/>
              <w:rPr>
                <w:lang w:val="fr-FR"/>
                <w:rPrChange w:id="676" w:author="Hayfa ZGAYA-BIAU" w:date="2025-06-12T18:32:00Z" w16du:dateUtc="2025-06-12T16:32:00Z">
                  <w:rPr/>
                </w:rPrChange>
              </w:rPr>
            </w:pPr>
            <w:r w:rsidRPr="008F3D9F">
              <w:rPr>
                <w:lang w:val="fr-FR"/>
                <w:rPrChange w:id="677" w:author="Hayfa ZGAYA-BIAU" w:date="2025-06-12T18:32:00Z" w16du:dateUtc="2025-06-12T16:32:00Z">
                  <w:rPr/>
                </w:rPrChange>
              </w:rPr>
              <w:t>Pickle File (fichier sérialisé en Python)</w:t>
            </w:r>
          </w:p>
        </w:tc>
      </w:tr>
      <w:tr w:rsidR="00F0408B" w:rsidRPr="008F3D9F" w14:paraId="7FDB8565"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24D68" w14:textId="77777777" w:rsidR="00F0408B" w:rsidRPr="008F3D9F" w:rsidRDefault="00000000">
            <w:pPr>
              <w:spacing w:before="240" w:after="240"/>
              <w:rPr>
                <w:lang w:val="fr-FR"/>
                <w:rPrChange w:id="678" w:author="Hayfa ZGAYA-BIAU" w:date="2025-06-12T18:32:00Z" w16du:dateUtc="2025-06-12T16:32:00Z">
                  <w:rPr/>
                </w:rPrChange>
              </w:rPr>
            </w:pPr>
            <w:r w:rsidRPr="008F3D9F">
              <w:rPr>
                <w:lang w:val="fr-FR"/>
                <w:rPrChange w:id="679" w:author="Hayfa ZGAYA-BIAU" w:date="2025-06-12T18:32:00Z" w16du:dateUtc="2025-06-12T16:32:00Z">
                  <w:rPr/>
                </w:rPrChange>
              </w:rPr>
              <w:t>API</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0925B" w14:textId="77777777" w:rsidR="00F0408B" w:rsidRPr="008F3D9F" w:rsidRDefault="00000000">
            <w:pPr>
              <w:spacing w:before="240" w:after="240"/>
              <w:rPr>
                <w:lang w:val="fr-FR"/>
                <w:rPrChange w:id="680" w:author="Hayfa ZGAYA-BIAU" w:date="2025-06-12T18:32:00Z" w16du:dateUtc="2025-06-12T16:32:00Z">
                  <w:rPr/>
                </w:rPrChange>
              </w:rPr>
            </w:pPr>
            <w:r w:rsidRPr="008F3D9F">
              <w:rPr>
                <w:lang w:val="fr-FR"/>
                <w:rPrChange w:id="681" w:author="Hayfa ZGAYA-BIAU" w:date="2025-06-12T18:32:00Z" w16du:dateUtc="2025-06-12T16:32:00Z">
                  <w:rPr/>
                </w:rPrChange>
              </w:rPr>
              <w:t xml:space="preserve">Application </w:t>
            </w:r>
            <w:proofErr w:type="spellStart"/>
            <w:r w:rsidRPr="008F3D9F">
              <w:rPr>
                <w:lang w:val="fr-FR"/>
                <w:rPrChange w:id="682" w:author="Hayfa ZGAYA-BIAU" w:date="2025-06-12T18:32:00Z" w16du:dateUtc="2025-06-12T16:32:00Z">
                  <w:rPr/>
                </w:rPrChange>
              </w:rPr>
              <w:t>Programming</w:t>
            </w:r>
            <w:proofErr w:type="spellEnd"/>
            <w:r w:rsidRPr="008F3D9F">
              <w:rPr>
                <w:lang w:val="fr-FR"/>
                <w:rPrChange w:id="683" w:author="Hayfa ZGAYA-BIAU" w:date="2025-06-12T18:32:00Z" w16du:dateUtc="2025-06-12T16:32:00Z">
                  <w:rPr/>
                </w:rPrChange>
              </w:rPr>
              <w:t xml:space="preserve"> Interface</w:t>
            </w:r>
          </w:p>
        </w:tc>
      </w:tr>
      <w:tr w:rsidR="00F0408B" w:rsidRPr="008F3D9F" w14:paraId="0C764A0A"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79D1" w14:textId="77777777" w:rsidR="00F0408B" w:rsidRPr="008F3D9F" w:rsidRDefault="00000000">
            <w:pPr>
              <w:spacing w:before="240" w:after="240"/>
              <w:rPr>
                <w:lang w:val="fr-FR"/>
                <w:rPrChange w:id="684" w:author="Hayfa ZGAYA-BIAU" w:date="2025-06-12T18:32:00Z" w16du:dateUtc="2025-06-12T16:32:00Z">
                  <w:rPr/>
                </w:rPrChange>
              </w:rPr>
            </w:pPr>
            <w:r w:rsidRPr="008F3D9F">
              <w:rPr>
                <w:lang w:val="fr-FR"/>
                <w:rPrChange w:id="685" w:author="Hayfa ZGAYA-BIAU" w:date="2025-06-12T18:32:00Z" w16du:dateUtc="2025-06-12T16:32:00Z">
                  <w:rPr/>
                </w:rPrChange>
              </w:rPr>
              <w:t>HCI</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2FFA5" w14:textId="77777777" w:rsidR="00F0408B" w:rsidRPr="008F3D9F" w:rsidRDefault="00000000">
            <w:pPr>
              <w:spacing w:before="240" w:after="240"/>
              <w:rPr>
                <w:lang w:val="fr-FR"/>
                <w:rPrChange w:id="686" w:author="Hayfa ZGAYA-BIAU" w:date="2025-06-12T18:32:00Z" w16du:dateUtc="2025-06-12T16:32:00Z">
                  <w:rPr/>
                </w:rPrChange>
              </w:rPr>
            </w:pPr>
            <w:r w:rsidRPr="008F3D9F">
              <w:rPr>
                <w:lang w:val="fr-FR"/>
                <w:rPrChange w:id="687" w:author="Hayfa ZGAYA-BIAU" w:date="2025-06-12T18:32:00Z" w16du:dateUtc="2025-06-12T16:32:00Z">
                  <w:rPr/>
                </w:rPrChange>
              </w:rPr>
              <w:t>Human-Computer Interaction (Interaction Homme-Machine)</w:t>
            </w:r>
          </w:p>
        </w:tc>
      </w:tr>
      <w:tr w:rsidR="00F0408B" w:rsidRPr="008F3D9F" w14:paraId="45BD119E" w14:textId="77777777">
        <w:trPr>
          <w:trHeight w:val="500"/>
        </w:trPr>
        <w:tc>
          <w:tcPr>
            <w:tcW w:w="2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2718" w14:textId="77777777" w:rsidR="00F0408B" w:rsidRPr="008F3D9F" w:rsidRDefault="00000000">
            <w:pPr>
              <w:spacing w:before="240" w:after="240"/>
              <w:rPr>
                <w:lang w:val="fr-FR"/>
                <w:rPrChange w:id="688" w:author="Hayfa ZGAYA-BIAU" w:date="2025-06-12T18:32:00Z" w16du:dateUtc="2025-06-12T16:32:00Z">
                  <w:rPr/>
                </w:rPrChange>
              </w:rPr>
            </w:pPr>
            <w:r w:rsidRPr="008F3D9F">
              <w:rPr>
                <w:lang w:val="fr-FR"/>
                <w:rPrChange w:id="689" w:author="Hayfa ZGAYA-BIAU" w:date="2025-06-12T18:32:00Z" w16du:dateUtc="2025-06-12T16:32:00Z">
                  <w:rPr/>
                </w:rPrChange>
              </w:rPr>
              <w:t>EMG</w:t>
            </w:r>
          </w:p>
        </w:tc>
        <w:tc>
          <w:tcPr>
            <w:tcW w:w="67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F85CE" w14:textId="77777777" w:rsidR="00F0408B" w:rsidRPr="008F3D9F" w:rsidRDefault="00000000">
            <w:pPr>
              <w:spacing w:before="240" w:after="240"/>
              <w:rPr>
                <w:lang w:val="fr-FR"/>
                <w:rPrChange w:id="690" w:author="Hayfa ZGAYA-BIAU" w:date="2025-06-12T18:32:00Z" w16du:dateUtc="2025-06-12T16:32:00Z">
                  <w:rPr/>
                </w:rPrChange>
              </w:rPr>
            </w:pPr>
            <w:r w:rsidRPr="008F3D9F">
              <w:rPr>
                <w:lang w:val="fr-FR"/>
                <w:rPrChange w:id="691" w:author="Hayfa ZGAYA-BIAU" w:date="2025-06-12T18:32:00Z" w16du:dateUtc="2025-06-12T16:32:00Z">
                  <w:rPr/>
                </w:rPrChange>
              </w:rPr>
              <w:t>Électromyographie</w:t>
            </w:r>
          </w:p>
        </w:tc>
      </w:tr>
    </w:tbl>
    <w:p w14:paraId="0159B5D1" w14:textId="77777777" w:rsidR="00F0408B" w:rsidRPr="008F3D9F" w:rsidRDefault="00F0408B">
      <w:pPr>
        <w:spacing w:before="240" w:after="240"/>
        <w:rPr>
          <w:lang w:val="fr-FR"/>
          <w:rPrChange w:id="692" w:author="Hayfa ZGAYA-BIAU" w:date="2025-06-12T18:32:00Z" w16du:dateUtc="2025-06-12T16:32:00Z">
            <w:rPr/>
          </w:rPrChange>
        </w:rPr>
      </w:pPr>
    </w:p>
    <w:p w14:paraId="69A0B71D" w14:textId="77777777" w:rsidR="00F0408B" w:rsidRPr="008F3D9F" w:rsidRDefault="00F0408B">
      <w:pPr>
        <w:spacing w:before="240" w:after="240"/>
        <w:rPr>
          <w:lang w:val="fr-FR"/>
          <w:rPrChange w:id="693" w:author="Hayfa ZGAYA-BIAU" w:date="2025-06-12T18:32:00Z" w16du:dateUtc="2025-06-12T16:32:00Z">
            <w:rPr/>
          </w:rPrChange>
        </w:rPr>
      </w:pPr>
    </w:p>
    <w:p w14:paraId="559DC979" w14:textId="77777777" w:rsidR="00F0408B" w:rsidRPr="008F3D9F" w:rsidRDefault="00000000">
      <w:pPr>
        <w:pStyle w:val="Titre2"/>
        <w:rPr>
          <w:lang w:val="fr-FR"/>
          <w:rPrChange w:id="694" w:author="Hayfa ZGAYA-BIAU" w:date="2025-06-12T18:32:00Z" w16du:dateUtc="2025-06-12T16:32:00Z">
            <w:rPr/>
          </w:rPrChange>
        </w:rPr>
      </w:pPr>
      <w:bookmarkStart w:id="695" w:name="_rdvrkxmwnz8b" w:colFirst="0" w:colLast="0"/>
      <w:bookmarkEnd w:id="695"/>
      <w:r w:rsidRPr="008F3D9F">
        <w:rPr>
          <w:lang w:val="fr-FR"/>
          <w:rPrChange w:id="696" w:author="Hayfa ZGAYA-BIAU" w:date="2025-06-12T18:32:00Z" w16du:dateUtc="2025-06-12T16:32:00Z">
            <w:rPr/>
          </w:rPrChange>
        </w:rPr>
        <w:t>7. Liste des figures et tableaux</w:t>
      </w:r>
    </w:p>
    <w:sdt>
      <w:sdtPr>
        <w:rPr>
          <w:lang w:val="fr-FR"/>
          <w:rPrChange w:id="697" w:author="Hayfa ZGAYA-BIAU" w:date="2025-06-12T18:32:00Z" w16du:dateUtc="2025-06-12T16:32:00Z">
            <w:rPr/>
          </w:rPrChange>
        </w:rPr>
        <w:id w:val="-1493937786"/>
        <w:docPartObj>
          <w:docPartGallery w:val="Table of Contents"/>
          <w:docPartUnique/>
        </w:docPartObj>
      </w:sdtPr>
      <w:sdtContent>
        <w:p w14:paraId="21470884" w14:textId="77777777" w:rsidR="00F0408B" w:rsidRPr="008F3D9F" w:rsidRDefault="00000000">
          <w:pPr>
            <w:widowControl w:val="0"/>
            <w:tabs>
              <w:tab w:val="right" w:leader="dot" w:pos="12000"/>
            </w:tabs>
            <w:spacing w:before="60" w:line="240" w:lineRule="auto"/>
            <w:rPr>
              <w:b/>
              <w:color w:val="000000"/>
              <w:lang w:val="fr-FR"/>
              <w:rPrChange w:id="698" w:author="Hayfa ZGAYA-BIAU" w:date="2025-06-12T18:32:00Z" w16du:dateUtc="2025-06-12T16:32:00Z">
                <w:rPr>
                  <w:b/>
                  <w:color w:val="000000"/>
                </w:rPr>
              </w:rPrChange>
            </w:rPr>
          </w:pPr>
          <w:r w:rsidRPr="008F3D9F">
            <w:rPr>
              <w:lang w:val="fr-FR"/>
              <w:rPrChange w:id="699" w:author="Hayfa ZGAYA-BIAU" w:date="2025-06-12T18:32:00Z" w16du:dateUtc="2025-06-12T16:32:00Z">
                <w:rPr/>
              </w:rPrChange>
            </w:rPr>
            <w:fldChar w:fldCharType="begin"/>
          </w:r>
          <w:r w:rsidRPr="008F3D9F">
            <w:rPr>
              <w:lang w:val="fr-FR"/>
              <w:rPrChange w:id="700" w:author="Hayfa ZGAYA-BIAU" w:date="2025-06-12T18:32:00Z" w16du:dateUtc="2025-06-12T16:32:00Z">
                <w:rPr/>
              </w:rPrChange>
            </w:rPr>
            <w:instrText xml:space="preserve"> TOC \h \u \z \t "Heading 1,1,Heading 5,1,Heading 6,6,"</w:instrText>
          </w:r>
          <w:r w:rsidRPr="008F3D9F">
            <w:rPr>
              <w:lang w:val="fr-FR"/>
              <w:rPrChange w:id="701" w:author="Hayfa ZGAYA-BIAU" w:date="2025-06-12T18:32:00Z" w16du:dateUtc="2025-06-12T16:32:00Z">
                <w:rPr/>
              </w:rPrChange>
            </w:rPr>
            <w:fldChar w:fldCharType="separate"/>
          </w:r>
          <w:r w:rsidRPr="008F3D9F">
            <w:rPr>
              <w:lang w:val="fr-FR"/>
              <w:rPrChange w:id="702" w:author="Hayfa ZGAYA-BIAU" w:date="2025-06-12T18:32:00Z" w16du:dateUtc="2025-06-12T16:32:00Z">
                <w:rPr/>
              </w:rPrChange>
            </w:rPr>
            <w:fldChar w:fldCharType="begin"/>
          </w:r>
          <w:r w:rsidRPr="008F3D9F">
            <w:rPr>
              <w:lang w:val="fr-FR"/>
              <w:rPrChange w:id="703" w:author="Hayfa ZGAYA-BIAU" w:date="2025-06-12T18:32:00Z" w16du:dateUtc="2025-06-12T16:32:00Z">
                <w:rPr/>
              </w:rPrChange>
            </w:rPr>
            <w:instrText>HYPERLINK \l "_yzqrqr7tu9rn" \h</w:instrText>
          </w:r>
          <w:r w:rsidRPr="008F3D9F">
            <w:rPr>
              <w:lang w:val="fr-FR"/>
              <w:rPrChange w:id="704" w:author="Hayfa ZGAYA-BIAU" w:date="2025-06-12T18:32:00Z" w16du:dateUtc="2025-06-12T16:32:00Z">
                <w:rPr/>
              </w:rPrChange>
            </w:rPr>
          </w:r>
          <w:r w:rsidRPr="008F3D9F">
            <w:rPr>
              <w:lang w:val="fr-FR"/>
              <w:rPrChange w:id="705" w:author="Hayfa ZGAYA-BIAU" w:date="2025-06-12T18:32:00Z" w16du:dateUtc="2025-06-12T16:32:00Z">
                <w:rPr/>
              </w:rPrChange>
            </w:rPr>
            <w:fldChar w:fldCharType="separate"/>
          </w:r>
          <w:r w:rsidRPr="008F3D9F">
            <w:rPr>
              <w:color w:val="000000"/>
              <w:lang w:val="fr-FR"/>
              <w:rPrChange w:id="706" w:author="Hayfa ZGAYA-BIAU" w:date="2025-06-12T18:32:00Z" w16du:dateUtc="2025-06-12T16:32:00Z">
                <w:rPr>
                  <w:color w:val="000000"/>
                </w:rPr>
              </w:rPrChange>
            </w:rPr>
            <w:t>Figure 1: shape predictor 68 face landmarks</w:t>
          </w:r>
          <w:r w:rsidRPr="008F3D9F">
            <w:rPr>
              <w:color w:val="000000"/>
              <w:lang w:val="fr-FR"/>
              <w:rPrChange w:id="707" w:author="Hayfa ZGAYA-BIAU" w:date="2025-06-12T18:32:00Z" w16du:dateUtc="2025-06-12T16:32:00Z">
                <w:rPr>
                  <w:color w:val="000000"/>
                </w:rPr>
              </w:rPrChange>
            </w:rPr>
            <w:tab/>
            <w:t>19</w:t>
          </w:r>
          <w:r w:rsidRPr="008F3D9F">
            <w:rPr>
              <w:lang w:val="fr-FR"/>
              <w:rPrChange w:id="708" w:author="Hayfa ZGAYA-BIAU" w:date="2025-06-12T18:32:00Z" w16du:dateUtc="2025-06-12T16:32:00Z">
                <w:rPr/>
              </w:rPrChange>
            </w:rPr>
            <w:fldChar w:fldCharType="end"/>
          </w:r>
        </w:p>
        <w:p w14:paraId="3D1E7676" w14:textId="77777777" w:rsidR="00F0408B" w:rsidRPr="008F3D9F" w:rsidRDefault="00000000">
          <w:pPr>
            <w:widowControl w:val="0"/>
            <w:tabs>
              <w:tab w:val="right" w:leader="dot" w:pos="12000"/>
            </w:tabs>
            <w:spacing w:before="60" w:line="240" w:lineRule="auto"/>
            <w:rPr>
              <w:b/>
              <w:color w:val="000000"/>
              <w:lang w:val="fr-FR"/>
              <w:rPrChange w:id="709" w:author="Hayfa ZGAYA-BIAU" w:date="2025-06-12T18:32:00Z" w16du:dateUtc="2025-06-12T16:32:00Z">
                <w:rPr>
                  <w:b/>
                  <w:color w:val="000000"/>
                </w:rPr>
              </w:rPrChange>
            </w:rPr>
          </w:pPr>
          <w:r w:rsidRPr="008F3D9F">
            <w:rPr>
              <w:lang w:val="fr-FR"/>
              <w:rPrChange w:id="710" w:author="Hayfa ZGAYA-BIAU" w:date="2025-06-12T18:32:00Z" w16du:dateUtc="2025-06-12T16:32:00Z">
                <w:rPr/>
              </w:rPrChange>
            </w:rPr>
            <w:fldChar w:fldCharType="begin"/>
          </w:r>
          <w:r w:rsidRPr="008F3D9F">
            <w:rPr>
              <w:lang w:val="fr-FR"/>
              <w:rPrChange w:id="711" w:author="Hayfa ZGAYA-BIAU" w:date="2025-06-12T18:32:00Z" w16du:dateUtc="2025-06-12T16:32:00Z">
                <w:rPr/>
              </w:rPrChange>
            </w:rPr>
            <w:instrText>HYPERLINK \l "_8z17w1mqjcpw" \h</w:instrText>
          </w:r>
          <w:r w:rsidRPr="008F3D9F">
            <w:rPr>
              <w:lang w:val="fr-FR"/>
              <w:rPrChange w:id="712" w:author="Hayfa ZGAYA-BIAU" w:date="2025-06-12T18:32:00Z" w16du:dateUtc="2025-06-12T16:32:00Z">
                <w:rPr/>
              </w:rPrChange>
            </w:rPr>
          </w:r>
          <w:r w:rsidRPr="008F3D9F">
            <w:rPr>
              <w:lang w:val="fr-FR"/>
              <w:rPrChange w:id="713" w:author="Hayfa ZGAYA-BIAU" w:date="2025-06-12T18:32:00Z" w16du:dateUtc="2025-06-12T16:32:00Z">
                <w:rPr/>
              </w:rPrChange>
            </w:rPr>
            <w:fldChar w:fldCharType="separate"/>
          </w:r>
          <w:r w:rsidRPr="008F3D9F">
            <w:rPr>
              <w:color w:val="000000"/>
              <w:lang w:val="fr-FR"/>
              <w:rPrChange w:id="714" w:author="Hayfa ZGAYA-BIAU" w:date="2025-06-12T18:32:00Z" w16du:dateUtc="2025-06-12T16:32:00Z">
                <w:rPr>
                  <w:color w:val="000000"/>
                </w:rPr>
              </w:rPrChange>
            </w:rPr>
            <w:t>Table 1: Précision globale du modèle</w:t>
          </w:r>
          <w:r w:rsidRPr="008F3D9F">
            <w:rPr>
              <w:color w:val="000000"/>
              <w:lang w:val="fr-FR"/>
              <w:rPrChange w:id="715" w:author="Hayfa ZGAYA-BIAU" w:date="2025-06-12T18:32:00Z" w16du:dateUtc="2025-06-12T16:32:00Z">
                <w:rPr>
                  <w:color w:val="000000"/>
                </w:rPr>
              </w:rPrChange>
            </w:rPr>
            <w:tab/>
            <w:t>25</w:t>
          </w:r>
          <w:r w:rsidRPr="008F3D9F">
            <w:rPr>
              <w:lang w:val="fr-FR"/>
              <w:rPrChange w:id="716" w:author="Hayfa ZGAYA-BIAU" w:date="2025-06-12T18:32:00Z" w16du:dateUtc="2025-06-12T16:32:00Z">
                <w:rPr/>
              </w:rPrChange>
            </w:rPr>
            <w:fldChar w:fldCharType="end"/>
          </w:r>
        </w:p>
        <w:p w14:paraId="54B363C8" w14:textId="77777777" w:rsidR="00F0408B" w:rsidRPr="008F3D9F" w:rsidRDefault="00000000">
          <w:pPr>
            <w:widowControl w:val="0"/>
            <w:tabs>
              <w:tab w:val="right" w:leader="dot" w:pos="12000"/>
            </w:tabs>
            <w:spacing w:before="60" w:line="240" w:lineRule="auto"/>
            <w:rPr>
              <w:b/>
              <w:color w:val="000000"/>
              <w:lang w:val="fr-FR"/>
              <w:rPrChange w:id="717" w:author="Hayfa ZGAYA-BIAU" w:date="2025-06-12T18:32:00Z" w16du:dateUtc="2025-06-12T16:32:00Z">
                <w:rPr>
                  <w:b/>
                  <w:color w:val="000000"/>
                </w:rPr>
              </w:rPrChange>
            </w:rPr>
          </w:pPr>
          <w:r w:rsidRPr="008F3D9F">
            <w:rPr>
              <w:lang w:val="fr-FR"/>
              <w:rPrChange w:id="718" w:author="Hayfa ZGAYA-BIAU" w:date="2025-06-12T18:32:00Z" w16du:dateUtc="2025-06-12T16:32:00Z">
                <w:rPr/>
              </w:rPrChange>
            </w:rPr>
            <w:fldChar w:fldCharType="begin"/>
          </w:r>
          <w:r w:rsidRPr="008F3D9F">
            <w:rPr>
              <w:lang w:val="fr-FR"/>
              <w:rPrChange w:id="719" w:author="Hayfa ZGAYA-BIAU" w:date="2025-06-12T18:32:00Z" w16du:dateUtc="2025-06-12T16:32:00Z">
                <w:rPr/>
              </w:rPrChange>
            </w:rPr>
            <w:instrText>HYPERLINK \l "_hk9ophot8j9q" \h</w:instrText>
          </w:r>
          <w:r w:rsidRPr="008F3D9F">
            <w:rPr>
              <w:lang w:val="fr-FR"/>
              <w:rPrChange w:id="720" w:author="Hayfa ZGAYA-BIAU" w:date="2025-06-12T18:32:00Z" w16du:dateUtc="2025-06-12T16:32:00Z">
                <w:rPr/>
              </w:rPrChange>
            </w:rPr>
          </w:r>
          <w:r w:rsidRPr="008F3D9F">
            <w:rPr>
              <w:lang w:val="fr-FR"/>
              <w:rPrChange w:id="721" w:author="Hayfa ZGAYA-BIAU" w:date="2025-06-12T18:32:00Z" w16du:dateUtc="2025-06-12T16:32:00Z">
                <w:rPr/>
              </w:rPrChange>
            </w:rPr>
            <w:fldChar w:fldCharType="separate"/>
          </w:r>
          <w:r w:rsidRPr="008F3D9F">
            <w:rPr>
              <w:color w:val="000000"/>
              <w:lang w:val="fr-FR"/>
              <w:rPrChange w:id="722" w:author="Hayfa ZGAYA-BIAU" w:date="2025-06-12T18:32:00Z" w16du:dateUtc="2025-06-12T16:32:00Z">
                <w:rPr>
                  <w:color w:val="000000"/>
                </w:rPr>
              </w:rPrChange>
            </w:rPr>
            <w:t>Figure 2: Comparaison des performances - Précision</w:t>
          </w:r>
          <w:r w:rsidRPr="008F3D9F">
            <w:rPr>
              <w:color w:val="000000"/>
              <w:lang w:val="fr-FR"/>
              <w:rPrChange w:id="723" w:author="Hayfa ZGAYA-BIAU" w:date="2025-06-12T18:32:00Z" w16du:dateUtc="2025-06-12T16:32:00Z">
                <w:rPr>
                  <w:color w:val="000000"/>
                </w:rPr>
              </w:rPrChange>
            </w:rPr>
            <w:tab/>
            <w:t>26</w:t>
          </w:r>
          <w:r w:rsidRPr="008F3D9F">
            <w:rPr>
              <w:lang w:val="fr-FR"/>
              <w:rPrChange w:id="724" w:author="Hayfa ZGAYA-BIAU" w:date="2025-06-12T18:32:00Z" w16du:dateUtc="2025-06-12T16:32:00Z">
                <w:rPr/>
              </w:rPrChange>
            </w:rPr>
            <w:fldChar w:fldCharType="end"/>
          </w:r>
        </w:p>
        <w:p w14:paraId="0107E479" w14:textId="77777777" w:rsidR="00F0408B" w:rsidRPr="008F3D9F" w:rsidRDefault="00000000">
          <w:pPr>
            <w:widowControl w:val="0"/>
            <w:tabs>
              <w:tab w:val="right" w:leader="dot" w:pos="12000"/>
            </w:tabs>
            <w:spacing w:before="60" w:line="240" w:lineRule="auto"/>
            <w:rPr>
              <w:b/>
              <w:color w:val="000000"/>
              <w:lang w:val="fr-FR"/>
              <w:rPrChange w:id="725" w:author="Hayfa ZGAYA-BIAU" w:date="2025-06-12T18:32:00Z" w16du:dateUtc="2025-06-12T16:32:00Z">
                <w:rPr>
                  <w:b/>
                  <w:color w:val="000000"/>
                </w:rPr>
              </w:rPrChange>
            </w:rPr>
          </w:pPr>
          <w:r w:rsidRPr="008F3D9F">
            <w:rPr>
              <w:lang w:val="fr-FR"/>
              <w:rPrChange w:id="726" w:author="Hayfa ZGAYA-BIAU" w:date="2025-06-12T18:32:00Z" w16du:dateUtc="2025-06-12T16:32:00Z">
                <w:rPr/>
              </w:rPrChange>
            </w:rPr>
            <w:fldChar w:fldCharType="begin"/>
          </w:r>
          <w:r w:rsidRPr="008F3D9F">
            <w:rPr>
              <w:lang w:val="fr-FR"/>
              <w:rPrChange w:id="727" w:author="Hayfa ZGAYA-BIAU" w:date="2025-06-12T18:32:00Z" w16du:dateUtc="2025-06-12T16:32:00Z">
                <w:rPr/>
              </w:rPrChange>
            </w:rPr>
            <w:instrText>HYPERLINK \l "_tpx7op2rzfst" \h</w:instrText>
          </w:r>
          <w:r w:rsidRPr="008F3D9F">
            <w:rPr>
              <w:lang w:val="fr-FR"/>
              <w:rPrChange w:id="728" w:author="Hayfa ZGAYA-BIAU" w:date="2025-06-12T18:32:00Z" w16du:dateUtc="2025-06-12T16:32:00Z">
                <w:rPr/>
              </w:rPrChange>
            </w:rPr>
          </w:r>
          <w:r w:rsidRPr="008F3D9F">
            <w:rPr>
              <w:lang w:val="fr-FR"/>
              <w:rPrChange w:id="729" w:author="Hayfa ZGAYA-BIAU" w:date="2025-06-12T18:32:00Z" w16du:dateUtc="2025-06-12T16:32:00Z">
                <w:rPr/>
              </w:rPrChange>
            </w:rPr>
            <w:fldChar w:fldCharType="separate"/>
          </w:r>
          <w:r w:rsidRPr="008F3D9F">
            <w:rPr>
              <w:color w:val="000000"/>
              <w:lang w:val="fr-FR"/>
              <w:rPrChange w:id="730" w:author="Hayfa ZGAYA-BIAU" w:date="2025-06-12T18:32:00Z" w16du:dateUtc="2025-06-12T16:32:00Z">
                <w:rPr>
                  <w:color w:val="000000"/>
                </w:rPr>
              </w:rPrChange>
            </w:rPr>
            <w:t>Table 2: Matrice de confusion</w:t>
          </w:r>
          <w:r w:rsidRPr="008F3D9F">
            <w:rPr>
              <w:color w:val="000000"/>
              <w:lang w:val="fr-FR"/>
              <w:rPrChange w:id="731" w:author="Hayfa ZGAYA-BIAU" w:date="2025-06-12T18:32:00Z" w16du:dateUtc="2025-06-12T16:32:00Z">
                <w:rPr>
                  <w:color w:val="000000"/>
                </w:rPr>
              </w:rPrChange>
            </w:rPr>
            <w:tab/>
            <w:t>26</w:t>
          </w:r>
          <w:r w:rsidRPr="008F3D9F">
            <w:rPr>
              <w:lang w:val="fr-FR"/>
              <w:rPrChange w:id="732" w:author="Hayfa ZGAYA-BIAU" w:date="2025-06-12T18:32:00Z" w16du:dateUtc="2025-06-12T16:32:00Z">
                <w:rPr/>
              </w:rPrChange>
            </w:rPr>
            <w:fldChar w:fldCharType="end"/>
          </w:r>
        </w:p>
        <w:p w14:paraId="26D4B041" w14:textId="77777777" w:rsidR="00F0408B" w:rsidRPr="008F3D9F" w:rsidRDefault="00000000">
          <w:pPr>
            <w:widowControl w:val="0"/>
            <w:tabs>
              <w:tab w:val="right" w:leader="dot" w:pos="12000"/>
            </w:tabs>
            <w:spacing w:before="60" w:line="240" w:lineRule="auto"/>
            <w:rPr>
              <w:b/>
              <w:color w:val="000000"/>
              <w:lang w:val="fr-FR"/>
              <w:rPrChange w:id="733" w:author="Hayfa ZGAYA-BIAU" w:date="2025-06-12T18:32:00Z" w16du:dateUtc="2025-06-12T16:32:00Z">
                <w:rPr>
                  <w:b/>
                  <w:color w:val="000000"/>
                </w:rPr>
              </w:rPrChange>
            </w:rPr>
          </w:pPr>
          <w:r w:rsidRPr="008F3D9F">
            <w:rPr>
              <w:lang w:val="fr-FR"/>
              <w:rPrChange w:id="734" w:author="Hayfa ZGAYA-BIAU" w:date="2025-06-12T18:32:00Z" w16du:dateUtc="2025-06-12T16:32:00Z">
                <w:rPr/>
              </w:rPrChange>
            </w:rPr>
            <w:fldChar w:fldCharType="begin"/>
          </w:r>
          <w:r w:rsidRPr="008F3D9F">
            <w:rPr>
              <w:lang w:val="fr-FR"/>
              <w:rPrChange w:id="735" w:author="Hayfa ZGAYA-BIAU" w:date="2025-06-12T18:32:00Z" w16du:dateUtc="2025-06-12T16:32:00Z">
                <w:rPr/>
              </w:rPrChange>
            </w:rPr>
            <w:instrText>HYPERLINK \l "_6ex5nvcbr6m6" \h</w:instrText>
          </w:r>
          <w:r w:rsidRPr="008F3D9F">
            <w:rPr>
              <w:lang w:val="fr-FR"/>
              <w:rPrChange w:id="736" w:author="Hayfa ZGAYA-BIAU" w:date="2025-06-12T18:32:00Z" w16du:dateUtc="2025-06-12T16:32:00Z">
                <w:rPr/>
              </w:rPrChange>
            </w:rPr>
          </w:r>
          <w:r w:rsidRPr="008F3D9F">
            <w:rPr>
              <w:lang w:val="fr-FR"/>
              <w:rPrChange w:id="737" w:author="Hayfa ZGAYA-BIAU" w:date="2025-06-12T18:32:00Z" w16du:dateUtc="2025-06-12T16:32:00Z">
                <w:rPr/>
              </w:rPrChange>
            </w:rPr>
            <w:fldChar w:fldCharType="separate"/>
          </w:r>
          <w:r w:rsidRPr="008F3D9F">
            <w:rPr>
              <w:color w:val="000000"/>
              <w:lang w:val="fr-FR"/>
              <w:rPrChange w:id="738" w:author="Hayfa ZGAYA-BIAU" w:date="2025-06-12T18:32:00Z" w16du:dateUtc="2025-06-12T16:32:00Z">
                <w:rPr>
                  <w:color w:val="000000"/>
                </w:rPr>
              </w:rPrChange>
            </w:rPr>
            <w:t>Figure 3: Courbe de perte (loss vs epochs)</w:t>
          </w:r>
          <w:r w:rsidRPr="008F3D9F">
            <w:rPr>
              <w:color w:val="000000"/>
              <w:lang w:val="fr-FR"/>
              <w:rPrChange w:id="739" w:author="Hayfa ZGAYA-BIAU" w:date="2025-06-12T18:32:00Z" w16du:dateUtc="2025-06-12T16:32:00Z">
                <w:rPr>
                  <w:color w:val="000000"/>
                </w:rPr>
              </w:rPrChange>
            </w:rPr>
            <w:tab/>
            <w:t>27</w:t>
          </w:r>
          <w:r w:rsidRPr="008F3D9F">
            <w:rPr>
              <w:lang w:val="fr-FR"/>
              <w:rPrChange w:id="740" w:author="Hayfa ZGAYA-BIAU" w:date="2025-06-12T18:32:00Z" w16du:dateUtc="2025-06-12T16:32:00Z">
                <w:rPr/>
              </w:rPrChange>
            </w:rPr>
            <w:fldChar w:fldCharType="end"/>
          </w:r>
        </w:p>
        <w:p w14:paraId="487A6D3A" w14:textId="77777777" w:rsidR="00F0408B" w:rsidRPr="008F3D9F" w:rsidRDefault="00000000">
          <w:pPr>
            <w:widowControl w:val="0"/>
            <w:tabs>
              <w:tab w:val="right" w:leader="dot" w:pos="12000"/>
            </w:tabs>
            <w:spacing w:before="60" w:line="240" w:lineRule="auto"/>
            <w:rPr>
              <w:b/>
              <w:color w:val="000000"/>
              <w:lang w:val="fr-FR"/>
              <w:rPrChange w:id="741" w:author="Hayfa ZGAYA-BIAU" w:date="2025-06-12T18:32:00Z" w16du:dateUtc="2025-06-12T16:32:00Z">
                <w:rPr>
                  <w:b/>
                  <w:color w:val="000000"/>
                </w:rPr>
              </w:rPrChange>
            </w:rPr>
          </w:pPr>
          <w:r w:rsidRPr="008F3D9F">
            <w:rPr>
              <w:lang w:val="fr-FR"/>
              <w:rPrChange w:id="742" w:author="Hayfa ZGAYA-BIAU" w:date="2025-06-12T18:32:00Z" w16du:dateUtc="2025-06-12T16:32:00Z">
                <w:rPr/>
              </w:rPrChange>
            </w:rPr>
            <w:fldChar w:fldCharType="begin"/>
          </w:r>
          <w:r w:rsidRPr="008F3D9F">
            <w:rPr>
              <w:lang w:val="fr-FR"/>
              <w:rPrChange w:id="743" w:author="Hayfa ZGAYA-BIAU" w:date="2025-06-12T18:32:00Z" w16du:dateUtc="2025-06-12T16:32:00Z">
                <w:rPr/>
              </w:rPrChange>
            </w:rPr>
            <w:instrText>HYPERLINK \l "_h9k8wajikjak" \h</w:instrText>
          </w:r>
          <w:r w:rsidRPr="008F3D9F">
            <w:rPr>
              <w:lang w:val="fr-FR"/>
              <w:rPrChange w:id="744" w:author="Hayfa ZGAYA-BIAU" w:date="2025-06-12T18:32:00Z" w16du:dateUtc="2025-06-12T16:32:00Z">
                <w:rPr/>
              </w:rPrChange>
            </w:rPr>
          </w:r>
          <w:r w:rsidRPr="008F3D9F">
            <w:rPr>
              <w:lang w:val="fr-FR"/>
              <w:rPrChange w:id="745" w:author="Hayfa ZGAYA-BIAU" w:date="2025-06-12T18:32:00Z" w16du:dateUtc="2025-06-12T16:32:00Z">
                <w:rPr/>
              </w:rPrChange>
            </w:rPr>
            <w:fldChar w:fldCharType="separate"/>
          </w:r>
          <w:r w:rsidRPr="008F3D9F">
            <w:rPr>
              <w:color w:val="000000"/>
              <w:lang w:val="fr-FR"/>
              <w:rPrChange w:id="746" w:author="Hayfa ZGAYA-BIAU" w:date="2025-06-12T18:32:00Z" w16du:dateUtc="2025-06-12T16:32:00Z">
                <w:rPr>
                  <w:color w:val="000000"/>
                </w:rPr>
              </w:rPrChange>
            </w:rPr>
            <w:t>Figure 4: Courbe de précision (accuracy vs epochs)</w:t>
          </w:r>
          <w:r w:rsidRPr="008F3D9F">
            <w:rPr>
              <w:color w:val="000000"/>
              <w:lang w:val="fr-FR"/>
              <w:rPrChange w:id="747" w:author="Hayfa ZGAYA-BIAU" w:date="2025-06-12T18:32:00Z" w16du:dateUtc="2025-06-12T16:32:00Z">
                <w:rPr>
                  <w:color w:val="000000"/>
                </w:rPr>
              </w:rPrChange>
            </w:rPr>
            <w:tab/>
            <w:t>28</w:t>
          </w:r>
          <w:r w:rsidRPr="008F3D9F">
            <w:rPr>
              <w:lang w:val="fr-FR"/>
              <w:rPrChange w:id="748" w:author="Hayfa ZGAYA-BIAU" w:date="2025-06-12T18:32:00Z" w16du:dateUtc="2025-06-12T16:32:00Z">
                <w:rPr/>
              </w:rPrChange>
            </w:rPr>
            <w:fldChar w:fldCharType="end"/>
          </w:r>
        </w:p>
        <w:p w14:paraId="1BBD3795" w14:textId="77777777" w:rsidR="00F0408B" w:rsidRPr="008F3D9F" w:rsidRDefault="00000000">
          <w:pPr>
            <w:widowControl w:val="0"/>
            <w:tabs>
              <w:tab w:val="right" w:leader="dot" w:pos="12000"/>
            </w:tabs>
            <w:spacing w:before="60" w:line="240" w:lineRule="auto"/>
            <w:rPr>
              <w:b/>
              <w:color w:val="000000"/>
              <w:lang w:val="fr-FR"/>
              <w:rPrChange w:id="749" w:author="Hayfa ZGAYA-BIAU" w:date="2025-06-12T18:32:00Z" w16du:dateUtc="2025-06-12T16:32:00Z">
                <w:rPr>
                  <w:b/>
                  <w:color w:val="000000"/>
                </w:rPr>
              </w:rPrChange>
            </w:rPr>
          </w:pPr>
          <w:r w:rsidRPr="008F3D9F">
            <w:rPr>
              <w:lang w:val="fr-FR"/>
              <w:rPrChange w:id="750" w:author="Hayfa ZGAYA-BIAU" w:date="2025-06-12T18:32:00Z" w16du:dateUtc="2025-06-12T16:32:00Z">
                <w:rPr/>
              </w:rPrChange>
            </w:rPr>
            <w:fldChar w:fldCharType="begin"/>
          </w:r>
          <w:r w:rsidRPr="008F3D9F">
            <w:rPr>
              <w:lang w:val="fr-FR"/>
              <w:rPrChange w:id="751" w:author="Hayfa ZGAYA-BIAU" w:date="2025-06-12T18:32:00Z" w16du:dateUtc="2025-06-12T16:32:00Z">
                <w:rPr/>
              </w:rPrChange>
            </w:rPr>
            <w:instrText>HYPERLINK \l "_ky98apwbohpi" \h</w:instrText>
          </w:r>
          <w:r w:rsidRPr="008F3D9F">
            <w:rPr>
              <w:lang w:val="fr-FR"/>
              <w:rPrChange w:id="752" w:author="Hayfa ZGAYA-BIAU" w:date="2025-06-12T18:32:00Z" w16du:dateUtc="2025-06-12T16:32:00Z">
                <w:rPr/>
              </w:rPrChange>
            </w:rPr>
          </w:r>
          <w:r w:rsidRPr="008F3D9F">
            <w:rPr>
              <w:lang w:val="fr-FR"/>
              <w:rPrChange w:id="753" w:author="Hayfa ZGAYA-BIAU" w:date="2025-06-12T18:32:00Z" w16du:dateUtc="2025-06-12T16:32:00Z">
                <w:rPr/>
              </w:rPrChange>
            </w:rPr>
            <w:fldChar w:fldCharType="separate"/>
          </w:r>
          <w:r w:rsidRPr="008F3D9F">
            <w:rPr>
              <w:color w:val="000000"/>
              <w:lang w:val="fr-FR"/>
              <w:rPrChange w:id="754" w:author="Hayfa ZGAYA-BIAU" w:date="2025-06-12T18:32:00Z" w16du:dateUtc="2025-06-12T16:32:00Z">
                <w:rPr>
                  <w:color w:val="000000"/>
                </w:rPr>
              </w:rPrChange>
            </w:rPr>
            <w:t>Table 3: Rapport de classification par classe</w:t>
          </w:r>
          <w:r w:rsidRPr="008F3D9F">
            <w:rPr>
              <w:color w:val="000000"/>
              <w:lang w:val="fr-FR"/>
              <w:rPrChange w:id="755" w:author="Hayfa ZGAYA-BIAU" w:date="2025-06-12T18:32:00Z" w16du:dateUtc="2025-06-12T16:32:00Z">
                <w:rPr>
                  <w:color w:val="000000"/>
                </w:rPr>
              </w:rPrChange>
            </w:rPr>
            <w:tab/>
            <w:t>28</w:t>
          </w:r>
          <w:r w:rsidRPr="008F3D9F">
            <w:rPr>
              <w:lang w:val="fr-FR"/>
              <w:rPrChange w:id="756" w:author="Hayfa ZGAYA-BIAU" w:date="2025-06-12T18:32:00Z" w16du:dateUtc="2025-06-12T16:32:00Z">
                <w:rPr/>
              </w:rPrChange>
            </w:rPr>
            <w:fldChar w:fldCharType="end"/>
          </w:r>
        </w:p>
        <w:p w14:paraId="450A0168" w14:textId="77777777" w:rsidR="00F0408B" w:rsidRPr="008F3D9F" w:rsidRDefault="00000000">
          <w:pPr>
            <w:widowControl w:val="0"/>
            <w:tabs>
              <w:tab w:val="right" w:leader="dot" w:pos="12000"/>
            </w:tabs>
            <w:spacing w:before="60" w:line="240" w:lineRule="auto"/>
            <w:rPr>
              <w:b/>
              <w:color w:val="000000"/>
              <w:lang w:val="fr-FR"/>
              <w:rPrChange w:id="757" w:author="Hayfa ZGAYA-BIAU" w:date="2025-06-12T18:32:00Z" w16du:dateUtc="2025-06-12T16:32:00Z">
                <w:rPr>
                  <w:b/>
                  <w:color w:val="000000"/>
                </w:rPr>
              </w:rPrChange>
            </w:rPr>
          </w:pPr>
          <w:r w:rsidRPr="008F3D9F">
            <w:rPr>
              <w:lang w:val="fr-FR"/>
              <w:rPrChange w:id="758" w:author="Hayfa ZGAYA-BIAU" w:date="2025-06-12T18:32:00Z" w16du:dateUtc="2025-06-12T16:32:00Z">
                <w:rPr/>
              </w:rPrChange>
            </w:rPr>
            <w:fldChar w:fldCharType="begin"/>
          </w:r>
          <w:r w:rsidRPr="008F3D9F">
            <w:rPr>
              <w:lang w:val="fr-FR"/>
              <w:rPrChange w:id="759" w:author="Hayfa ZGAYA-BIAU" w:date="2025-06-12T18:32:00Z" w16du:dateUtc="2025-06-12T16:32:00Z">
                <w:rPr/>
              </w:rPrChange>
            </w:rPr>
            <w:instrText>HYPERLINK \l "_eesc5dc0wpbi" \h</w:instrText>
          </w:r>
          <w:r w:rsidRPr="008F3D9F">
            <w:rPr>
              <w:lang w:val="fr-FR"/>
              <w:rPrChange w:id="760" w:author="Hayfa ZGAYA-BIAU" w:date="2025-06-12T18:32:00Z" w16du:dateUtc="2025-06-12T16:32:00Z">
                <w:rPr/>
              </w:rPrChange>
            </w:rPr>
          </w:r>
          <w:r w:rsidRPr="008F3D9F">
            <w:rPr>
              <w:lang w:val="fr-FR"/>
              <w:rPrChange w:id="761" w:author="Hayfa ZGAYA-BIAU" w:date="2025-06-12T18:32:00Z" w16du:dateUtc="2025-06-12T16:32:00Z">
                <w:rPr/>
              </w:rPrChange>
            </w:rPr>
            <w:fldChar w:fldCharType="separate"/>
          </w:r>
          <w:r w:rsidRPr="008F3D9F">
            <w:rPr>
              <w:color w:val="000000"/>
              <w:lang w:val="fr-FR"/>
              <w:rPrChange w:id="762" w:author="Hayfa ZGAYA-BIAU" w:date="2025-06-12T18:32:00Z" w16du:dateUtc="2025-06-12T16:32:00Z">
                <w:rPr>
                  <w:color w:val="000000"/>
                </w:rPr>
              </w:rPrChange>
            </w:rPr>
            <w:t>Table 4: Comparaison avec les approches classiques</w:t>
          </w:r>
          <w:r w:rsidRPr="008F3D9F">
            <w:rPr>
              <w:color w:val="000000"/>
              <w:lang w:val="fr-FR"/>
              <w:rPrChange w:id="763" w:author="Hayfa ZGAYA-BIAU" w:date="2025-06-12T18:32:00Z" w16du:dateUtc="2025-06-12T16:32:00Z">
                <w:rPr>
                  <w:color w:val="000000"/>
                </w:rPr>
              </w:rPrChange>
            </w:rPr>
            <w:tab/>
            <w:t>29</w:t>
          </w:r>
          <w:r w:rsidRPr="008F3D9F">
            <w:rPr>
              <w:lang w:val="fr-FR"/>
              <w:rPrChange w:id="764" w:author="Hayfa ZGAYA-BIAU" w:date="2025-06-12T18:32:00Z" w16du:dateUtc="2025-06-12T16:32:00Z">
                <w:rPr/>
              </w:rPrChange>
            </w:rPr>
            <w:fldChar w:fldCharType="end"/>
          </w:r>
          <w:r w:rsidRPr="008F3D9F">
            <w:rPr>
              <w:lang w:val="fr-FR"/>
              <w:rPrChange w:id="765" w:author="Hayfa ZGAYA-BIAU" w:date="2025-06-12T18:32:00Z" w16du:dateUtc="2025-06-12T16:32:00Z">
                <w:rPr/>
              </w:rPrChange>
            </w:rPr>
            <w:fldChar w:fldCharType="end"/>
          </w:r>
        </w:p>
      </w:sdtContent>
    </w:sdt>
    <w:p w14:paraId="2BE4C80D" w14:textId="77777777" w:rsidR="00F0408B" w:rsidRPr="008F3D9F" w:rsidRDefault="00F0408B">
      <w:pPr>
        <w:spacing w:before="240" w:after="240"/>
        <w:rPr>
          <w:lang w:val="fr-FR"/>
          <w:rPrChange w:id="766" w:author="Hayfa ZGAYA-BIAU" w:date="2025-06-12T18:32:00Z" w16du:dateUtc="2025-06-12T16:32:00Z">
            <w:rPr/>
          </w:rPrChange>
        </w:rPr>
      </w:pPr>
    </w:p>
    <w:p w14:paraId="02DB6954" w14:textId="77777777" w:rsidR="00F0408B" w:rsidRPr="008F3D9F" w:rsidRDefault="00F0408B">
      <w:pPr>
        <w:spacing w:before="240" w:after="240"/>
        <w:rPr>
          <w:lang w:val="fr-FR"/>
          <w:rPrChange w:id="767" w:author="Hayfa ZGAYA-BIAU" w:date="2025-06-12T18:32:00Z" w16du:dateUtc="2025-06-12T16:32:00Z">
            <w:rPr/>
          </w:rPrChange>
        </w:rPr>
      </w:pPr>
    </w:p>
    <w:p w14:paraId="36645D62" w14:textId="77777777" w:rsidR="00F0408B" w:rsidRPr="008F3D9F" w:rsidRDefault="00F0408B">
      <w:pPr>
        <w:spacing w:before="240" w:after="240"/>
        <w:rPr>
          <w:lang w:val="fr-FR"/>
          <w:rPrChange w:id="768" w:author="Hayfa ZGAYA-BIAU" w:date="2025-06-12T18:32:00Z" w16du:dateUtc="2025-06-12T16:32:00Z">
            <w:rPr/>
          </w:rPrChange>
        </w:rPr>
      </w:pPr>
    </w:p>
    <w:p w14:paraId="435F5657" w14:textId="77777777" w:rsidR="00F0408B" w:rsidRPr="008F3D9F" w:rsidRDefault="00F0408B">
      <w:pPr>
        <w:spacing w:before="240" w:after="240"/>
        <w:rPr>
          <w:lang w:val="fr-FR"/>
          <w:rPrChange w:id="769" w:author="Hayfa ZGAYA-BIAU" w:date="2025-06-12T18:32:00Z" w16du:dateUtc="2025-06-12T16:32:00Z">
            <w:rPr/>
          </w:rPrChange>
        </w:rPr>
      </w:pPr>
    </w:p>
    <w:p w14:paraId="3B801B00" w14:textId="77777777" w:rsidR="00F0408B" w:rsidRPr="008F3D9F" w:rsidRDefault="00F0408B">
      <w:pPr>
        <w:spacing w:before="240" w:after="240"/>
        <w:rPr>
          <w:lang w:val="fr-FR"/>
          <w:rPrChange w:id="770" w:author="Hayfa ZGAYA-BIAU" w:date="2025-06-12T18:32:00Z" w16du:dateUtc="2025-06-12T16:32:00Z">
            <w:rPr/>
          </w:rPrChange>
        </w:rPr>
      </w:pPr>
    </w:p>
    <w:p w14:paraId="3C98AF35" w14:textId="77777777" w:rsidR="00F0408B" w:rsidRPr="008F3D9F" w:rsidRDefault="00F0408B">
      <w:pPr>
        <w:spacing w:before="240" w:after="240"/>
        <w:rPr>
          <w:lang w:val="fr-FR"/>
          <w:rPrChange w:id="771" w:author="Hayfa ZGAYA-BIAU" w:date="2025-06-12T18:32:00Z" w16du:dateUtc="2025-06-12T16:32:00Z">
            <w:rPr/>
          </w:rPrChange>
        </w:rPr>
      </w:pPr>
    </w:p>
    <w:p w14:paraId="488666C9" w14:textId="77777777" w:rsidR="00F0408B" w:rsidRPr="008F3D9F" w:rsidRDefault="00F0408B">
      <w:pPr>
        <w:pStyle w:val="Titre2"/>
        <w:jc w:val="left"/>
        <w:rPr>
          <w:lang w:val="fr-FR"/>
          <w:rPrChange w:id="772" w:author="Hayfa ZGAYA-BIAU" w:date="2025-06-12T18:32:00Z" w16du:dateUtc="2025-06-12T16:32:00Z">
            <w:rPr/>
          </w:rPrChange>
        </w:rPr>
      </w:pPr>
      <w:bookmarkStart w:id="773" w:name="_jr63zvjc78z9" w:colFirst="0" w:colLast="0"/>
      <w:bookmarkEnd w:id="773"/>
    </w:p>
    <w:p w14:paraId="67220163" w14:textId="77777777" w:rsidR="00F0408B" w:rsidRPr="008F3D9F" w:rsidRDefault="00F0408B">
      <w:pPr>
        <w:pStyle w:val="Titre2"/>
        <w:rPr>
          <w:lang w:val="fr-FR"/>
          <w:rPrChange w:id="774" w:author="Hayfa ZGAYA-BIAU" w:date="2025-06-12T18:32:00Z" w16du:dateUtc="2025-06-12T16:32:00Z">
            <w:rPr/>
          </w:rPrChange>
        </w:rPr>
      </w:pPr>
      <w:bookmarkStart w:id="775" w:name="_3u9hu33ckwn2" w:colFirst="0" w:colLast="0"/>
      <w:bookmarkEnd w:id="775"/>
    </w:p>
    <w:p w14:paraId="1E9C2109" w14:textId="77777777" w:rsidR="00F0408B" w:rsidRPr="008F3D9F" w:rsidRDefault="00F0408B">
      <w:pPr>
        <w:pStyle w:val="Titre2"/>
        <w:rPr>
          <w:lang w:val="fr-FR"/>
          <w:rPrChange w:id="776" w:author="Hayfa ZGAYA-BIAU" w:date="2025-06-12T18:32:00Z" w16du:dateUtc="2025-06-12T16:32:00Z">
            <w:rPr/>
          </w:rPrChange>
        </w:rPr>
      </w:pPr>
      <w:bookmarkStart w:id="777" w:name="_hcnnn9860we2" w:colFirst="0" w:colLast="0"/>
      <w:bookmarkEnd w:id="777"/>
    </w:p>
    <w:p w14:paraId="66AC2996" w14:textId="77777777" w:rsidR="00F0408B" w:rsidRPr="008F3D9F" w:rsidRDefault="00F0408B">
      <w:pPr>
        <w:rPr>
          <w:lang w:val="fr-FR"/>
          <w:rPrChange w:id="778" w:author="Hayfa ZGAYA-BIAU" w:date="2025-06-12T18:32:00Z" w16du:dateUtc="2025-06-12T16:32:00Z">
            <w:rPr/>
          </w:rPrChange>
        </w:rPr>
      </w:pPr>
    </w:p>
    <w:p w14:paraId="75C45F18" w14:textId="77777777" w:rsidR="00F0408B" w:rsidRPr="008F3D9F" w:rsidRDefault="00F0408B">
      <w:pPr>
        <w:rPr>
          <w:lang w:val="fr-FR"/>
          <w:rPrChange w:id="779" w:author="Hayfa ZGAYA-BIAU" w:date="2025-06-12T18:32:00Z" w16du:dateUtc="2025-06-12T16:32:00Z">
            <w:rPr/>
          </w:rPrChange>
        </w:rPr>
      </w:pPr>
    </w:p>
    <w:p w14:paraId="09810260" w14:textId="77777777" w:rsidR="00F0408B" w:rsidRPr="008F3D9F" w:rsidRDefault="00F0408B">
      <w:pPr>
        <w:rPr>
          <w:lang w:val="fr-FR"/>
          <w:rPrChange w:id="780" w:author="Hayfa ZGAYA-BIAU" w:date="2025-06-12T18:32:00Z" w16du:dateUtc="2025-06-12T16:32:00Z">
            <w:rPr/>
          </w:rPrChange>
        </w:rPr>
      </w:pPr>
    </w:p>
    <w:p w14:paraId="3544CA82" w14:textId="77777777" w:rsidR="00F0408B" w:rsidRPr="008F3D9F" w:rsidRDefault="00F0408B">
      <w:pPr>
        <w:rPr>
          <w:lang w:val="fr-FR"/>
          <w:rPrChange w:id="781" w:author="Hayfa ZGAYA-BIAU" w:date="2025-06-12T18:32:00Z" w16du:dateUtc="2025-06-12T16:32:00Z">
            <w:rPr/>
          </w:rPrChange>
        </w:rPr>
      </w:pPr>
    </w:p>
    <w:p w14:paraId="2B19A875" w14:textId="77777777" w:rsidR="00F0408B" w:rsidRPr="008F3D9F" w:rsidRDefault="00F0408B">
      <w:pPr>
        <w:rPr>
          <w:lang w:val="fr-FR"/>
          <w:rPrChange w:id="782" w:author="Hayfa ZGAYA-BIAU" w:date="2025-06-12T18:32:00Z" w16du:dateUtc="2025-06-12T16:32:00Z">
            <w:rPr/>
          </w:rPrChange>
        </w:rPr>
      </w:pPr>
    </w:p>
    <w:p w14:paraId="12605212" w14:textId="77777777" w:rsidR="00F0408B" w:rsidRPr="008F3D9F" w:rsidRDefault="00F0408B">
      <w:pPr>
        <w:rPr>
          <w:lang w:val="fr-FR"/>
          <w:rPrChange w:id="783" w:author="Hayfa ZGAYA-BIAU" w:date="2025-06-12T18:32:00Z" w16du:dateUtc="2025-06-12T16:32:00Z">
            <w:rPr/>
          </w:rPrChange>
        </w:rPr>
      </w:pPr>
    </w:p>
    <w:p w14:paraId="14392D8C" w14:textId="77777777" w:rsidR="00F0408B" w:rsidRPr="008F3D9F" w:rsidRDefault="00F0408B">
      <w:pPr>
        <w:pStyle w:val="Titre2"/>
        <w:jc w:val="left"/>
        <w:rPr>
          <w:lang w:val="fr-FR"/>
          <w:rPrChange w:id="784" w:author="Hayfa ZGAYA-BIAU" w:date="2025-06-12T18:32:00Z" w16du:dateUtc="2025-06-12T16:32:00Z">
            <w:rPr/>
          </w:rPrChange>
        </w:rPr>
      </w:pPr>
      <w:bookmarkStart w:id="785" w:name="_o67crxtlyf5r" w:colFirst="0" w:colLast="0"/>
      <w:bookmarkEnd w:id="785"/>
    </w:p>
    <w:p w14:paraId="7094FF64" w14:textId="77777777" w:rsidR="00F0408B" w:rsidRPr="008F3D9F" w:rsidRDefault="00F0408B">
      <w:pPr>
        <w:rPr>
          <w:lang w:val="fr-FR"/>
          <w:rPrChange w:id="786" w:author="Hayfa ZGAYA-BIAU" w:date="2025-06-12T18:32:00Z" w16du:dateUtc="2025-06-12T16:32:00Z">
            <w:rPr/>
          </w:rPrChange>
        </w:rPr>
      </w:pPr>
    </w:p>
    <w:p w14:paraId="1F168DA0" w14:textId="77777777" w:rsidR="00F0408B" w:rsidRPr="008F3D9F" w:rsidRDefault="00F0408B">
      <w:pPr>
        <w:pStyle w:val="Titre2"/>
        <w:rPr>
          <w:lang w:val="fr-FR"/>
          <w:rPrChange w:id="787" w:author="Hayfa ZGAYA-BIAU" w:date="2025-06-12T18:32:00Z" w16du:dateUtc="2025-06-12T16:32:00Z">
            <w:rPr/>
          </w:rPrChange>
        </w:rPr>
      </w:pPr>
      <w:bookmarkStart w:id="788" w:name="_3i7ih6x88y9a" w:colFirst="0" w:colLast="0"/>
      <w:bookmarkEnd w:id="788"/>
    </w:p>
    <w:p w14:paraId="3F43F4FD" w14:textId="318FC582" w:rsidR="00F0408B" w:rsidRPr="008F3D9F" w:rsidRDefault="00000000" w:rsidP="00380C99">
      <w:pPr>
        <w:pStyle w:val="Titre2"/>
        <w:numPr>
          <w:ilvl w:val="0"/>
          <w:numId w:val="38"/>
        </w:numPr>
        <w:rPr>
          <w:lang w:val="fr-FR"/>
          <w:rPrChange w:id="789" w:author="Hayfa ZGAYA-BIAU" w:date="2025-06-12T18:32:00Z" w16du:dateUtc="2025-06-12T16:32:00Z">
            <w:rPr/>
          </w:rPrChange>
        </w:rPr>
        <w:pPrChange w:id="790" w:author="Hayfa ZGAYA-BIAU" w:date="2025-06-13T09:51:00Z" w16du:dateUtc="2025-06-13T07:51:00Z">
          <w:pPr>
            <w:pStyle w:val="Titre2"/>
          </w:pPr>
        </w:pPrChange>
      </w:pPr>
      <w:bookmarkStart w:id="791" w:name="_3bmc8jbuggpa" w:colFirst="0" w:colLast="0"/>
      <w:bookmarkEnd w:id="791"/>
      <w:del w:id="792" w:author="Hayfa ZGAYA-BIAU" w:date="2025-06-12T20:48:00Z" w16du:dateUtc="2025-06-12T18:48:00Z">
        <w:r w:rsidRPr="008F3D9F" w:rsidDel="00810E9A">
          <w:rPr>
            <w:lang w:val="fr-FR"/>
            <w:rPrChange w:id="793" w:author="Hayfa ZGAYA-BIAU" w:date="2025-06-12T18:32:00Z" w16du:dateUtc="2025-06-12T16:32:00Z">
              <w:rPr/>
            </w:rPrChange>
          </w:rPr>
          <w:delText>8</w:delText>
        </w:r>
      </w:del>
      <w:del w:id="794" w:author="Hayfa ZGAYA-BIAU" w:date="2025-06-12T20:47:00Z" w16du:dateUtc="2025-06-12T18:47:00Z">
        <w:r w:rsidRPr="008F3D9F" w:rsidDel="00810E9A">
          <w:rPr>
            <w:lang w:val="fr-FR"/>
            <w:rPrChange w:id="795" w:author="Hayfa ZGAYA-BIAU" w:date="2025-06-12T18:32:00Z" w16du:dateUtc="2025-06-12T16:32:00Z">
              <w:rPr/>
            </w:rPrChange>
          </w:rPr>
          <w:delText xml:space="preserve">. </w:delText>
        </w:r>
      </w:del>
      <w:r w:rsidRPr="008F3D9F">
        <w:rPr>
          <w:lang w:val="fr-FR"/>
          <w:rPrChange w:id="796" w:author="Hayfa ZGAYA-BIAU" w:date="2025-06-12T18:32:00Z" w16du:dateUtc="2025-06-12T16:32:00Z">
            <w:rPr/>
          </w:rPrChange>
        </w:rPr>
        <w:t>Introduction</w:t>
      </w:r>
    </w:p>
    <w:p w14:paraId="2D1A5ACA" w14:textId="77777777" w:rsidR="00F0408B" w:rsidRPr="008F3D9F" w:rsidRDefault="00F0408B">
      <w:pPr>
        <w:rPr>
          <w:lang w:val="fr-FR"/>
          <w:rPrChange w:id="797" w:author="Hayfa ZGAYA-BIAU" w:date="2025-06-12T18:32:00Z" w16du:dateUtc="2025-06-12T16:32:00Z">
            <w:rPr/>
          </w:rPrChange>
        </w:rPr>
      </w:pPr>
    </w:p>
    <w:p w14:paraId="6719B8CB" w14:textId="77777777" w:rsidR="00F0408B" w:rsidRPr="008F3D9F" w:rsidRDefault="00F0408B">
      <w:pPr>
        <w:rPr>
          <w:lang w:val="fr-FR"/>
          <w:rPrChange w:id="798" w:author="Hayfa ZGAYA-BIAU" w:date="2025-06-12T18:32:00Z" w16du:dateUtc="2025-06-12T16:32:00Z">
            <w:rPr/>
          </w:rPrChange>
        </w:rPr>
      </w:pPr>
    </w:p>
    <w:p w14:paraId="60D3338A" w14:textId="77777777" w:rsidR="00F0408B" w:rsidRPr="008F3D9F" w:rsidRDefault="00F0408B">
      <w:pPr>
        <w:rPr>
          <w:lang w:val="fr-FR"/>
          <w:rPrChange w:id="799" w:author="Hayfa ZGAYA-BIAU" w:date="2025-06-12T18:32:00Z" w16du:dateUtc="2025-06-12T16:32:00Z">
            <w:rPr/>
          </w:rPrChange>
        </w:rPr>
      </w:pPr>
    </w:p>
    <w:p w14:paraId="216D0F46" w14:textId="77777777" w:rsidR="00F0408B" w:rsidRPr="008F3D9F" w:rsidRDefault="00F0408B">
      <w:pPr>
        <w:rPr>
          <w:lang w:val="fr-FR"/>
          <w:rPrChange w:id="800" w:author="Hayfa ZGAYA-BIAU" w:date="2025-06-12T18:32:00Z" w16du:dateUtc="2025-06-12T16:32:00Z">
            <w:rPr/>
          </w:rPrChange>
        </w:rPr>
      </w:pPr>
    </w:p>
    <w:p w14:paraId="6FEFB79C" w14:textId="77777777" w:rsidR="00F0408B" w:rsidRPr="008F3D9F" w:rsidRDefault="00F0408B">
      <w:pPr>
        <w:rPr>
          <w:lang w:val="fr-FR"/>
          <w:rPrChange w:id="801" w:author="Hayfa ZGAYA-BIAU" w:date="2025-06-12T18:32:00Z" w16du:dateUtc="2025-06-12T16:32:00Z">
            <w:rPr/>
          </w:rPrChange>
        </w:rPr>
      </w:pPr>
    </w:p>
    <w:p w14:paraId="5A63CAF0" w14:textId="77777777" w:rsidR="00F0408B" w:rsidRPr="008F3D9F" w:rsidRDefault="00F0408B">
      <w:pPr>
        <w:rPr>
          <w:lang w:val="fr-FR"/>
          <w:rPrChange w:id="802" w:author="Hayfa ZGAYA-BIAU" w:date="2025-06-12T18:32:00Z" w16du:dateUtc="2025-06-12T16:32:00Z">
            <w:rPr/>
          </w:rPrChange>
        </w:rPr>
      </w:pPr>
    </w:p>
    <w:p w14:paraId="416D4F5A" w14:textId="77777777" w:rsidR="00F0408B" w:rsidRPr="008F3D9F" w:rsidRDefault="00F0408B">
      <w:pPr>
        <w:rPr>
          <w:lang w:val="fr-FR"/>
          <w:rPrChange w:id="803" w:author="Hayfa ZGAYA-BIAU" w:date="2025-06-12T18:32:00Z" w16du:dateUtc="2025-06-12T16:32:00Z">
            <w:rPr/>
          </w:rPrChange>
        </w:rPr>
      </w:pPr>
    </w:p>
    <w:p w14:paraId="1989F455" w14:textId="77777777" w:rsidR="00F0408B" w:rsidRPr="008F3D9F" w:rsidRDefault="00F0408B">
      <w:pPr>
        <w:rPr>
          <w:lang w:val="fr-FR"/>
          <w:rPrChange w:id="804" w:author="Hayfa ZGAYA-BIAU" w:date="2025-06-12T18:32:00Z" w16du:dateUtc="2025-06-12T16:32:00Z">
            <w:rPr/>
          </w:rPrChange>
        </w:rPr>
      </w:pPr>
    </w:p>
    <w:p w14:paraId="5C6F230A" w14:textId="77777777" w:rsidR="00F0408B" w:rsidRPr="008F3D9F" w:rsidRDefault="00F0408B">
      <w:pPr>
        <w:rPr>
          <w:lang w:val="fr-FR"/>
          <w:rPrChange w:id="805" w:author="Hayfa ZGAYA-BIAU" w:date="2025-06-12T18:32:00Z" w16du:dateUtc="2025-06-12T16:32:00Z">
            <w:rPr/>
          </w:rPrChange>
        </w:rPr>
      </w:pPr>
    </w:p>
    <w:p w14:paraId="2EA01F62" w14:textId="77777777" w:rsidR="00F0408B" w:rsidRPr="008F3D9F" w:rsidRDefault="00F0408B">
      <w:pPr>
        <w:rPr>
          <w:lang w:val="fr-FR"/>
          <w:rPrChange w:id="806" w:author="Hayfa ZGAYA-BIAU" w:date="2025-06-12T18:32:00Z" w16du:dateUtc="2025-06-12T16:32:00Z">
            <w:rPr/>
          </w:rPrChange>
        </w:rPr>
      </w:pPr>
    </w:p>
    <w:p w14:paraId="4FE0C9E4" w14:textId="77777777" w:rsidR="00F0408B" w:rsidRPr="008F3D9F" w:rsidRDefault="00F0408B">
      <w:pPr>
        <w:rPr>
          <w:lang w:val="fr-FR"/>
          <w:rPrChange w:id="807" w:author="Hayfa ZGAYA-BIAU" w:date="2025-06-12T18:32:00Z" w16du:dateUtc="2025-06-12T16:32:00Z">
            <w:rPr/>
          </w:rPrChange>
        </w:rPr>
      </w:pPr>
    </w:p>
    <w:p w14:paraId="7DAE211E" w14:textId="77777777" w:rsidR="00F0408B" w:rsidRPr="008F3D9F" w:rsidRDefault="00F0408B">
      <w:pPr>
        <w:rPr>
          <w:lang w:val="fr-FR"/>
          <w:rPrChange w:id="808" w:author="Hayfa ZGAYA-BIAU" w:date="2025-06-12T18:32:00Z" w16du:dateUtc="2025-06-12T16:32:00Z">
            <w:rPr/>
          </w:rPrChange>
        </w:rPr>
      </w:pPr>
    </w:p>
    <w:p w14:paraId="1C396E51" w14:textId="77777777" w:rsidR="00F0408B" w:rsidRPr="008F3D9F" w:rsidRDefault="00F0408B">
      <w:pPr>
        <w:rPr>
          <w:lang w:val="fr-FR"/>
          <w:rPrChange w:id="809" w:author="Hayfa ZGAYA-BIAU" w:date="2025-06-12T18:32:00Z" w16du:dateUtc="2025-06-12T16:32:00Z">
            <w:rPr/>
          </w:rPrChange>
        </w:rPr>
      </w:pPr>
    </w:p>
    <w:p w14:paraId="6249DAFC" w14:textId="77777777" w:rsidR="00F0408B" w:rsidRPr="008F3D9F" w:rsidRDefault="00F0408B">
      <w:pPr>
        <w:rPr>
          <w:lang w:val="fr-FR"/>
          <w:rPrChange w:id="810" w:author="Hayfa ZGAYA-BIAU" w:date="2025-06-12T18:32:00Z" w16du:dateUtc="2025-06-12T16:32:00Z">
            <w:rPr/>
          </w:rPrChange>
        </w:rPr>
      </w:pPr>
    </w:p>
    <w:p w14:paraId="4662F347" w14:textId="77777777" w:rsidR="00F0408B" w:rsidRPr="008F3D9F" w:rsidRDefault="00F0408B">
      <w:pPr>
        <w:rPr>
          <w:lang w:val="fr-FR"/>
          <w:rPrChange w:id="811" w:author="Hayfa ZGAYA-BIAU" w:date="2025-06-12T18:32:00Z" w16du:dateUtc="2025-06-12T16:32:00Z">
            <w:rPr/>
          </w:rPrChange>
        </w:rPr>
      </w:pPr>
    </w:p>
    <w:p w14:paraId="5D1BBCB0" w14:textId="77777777" w:rsidR="00F0408B" w:rsidRPr="008F3D9F" w:rsidRDefault="00F0408B">
      <w:pPr>
        <w:rPr>
          <w:lang w:val="fr-FR"/>
          <w:rPrChange w:id="812" w:author="Hayfa ZGAYA-BIAU" w:date="2025-06-12T18:32:00Z" w16du:dateUtc="2025-06-12T16:32:00Z">
            <w:rPr/>
          </w:rPrChange>
        </w:rPr>
      </w:pPr>
    </w:p>
    <w:p w14:paraId="0C229A3C" w14:textId="77777777" w:rsidR="00F0408B" w:rsidRPr="008F3D9F" w:rsidRDefault="00F0408B">
      <w:pPr>
        <w:rPr>
          <w:lang w:val="fr-FR"/>
          <w:rPrChange w:id="813" w:author="Hayfa ZGAYA-BIAU" w:date="2025-06-12T18:32:00Z" w16du:dateUtc="2025-06-12T16:32:00Z">
            <w:rPr/>
          </w:rPrChange>
        </w:rPr>
      </w:pPr>
    </w:p>
    <w:p w14:paraId="2683B1A9" w14:textId="77777777" w:rsidR="00F0408B" w:rsidRPr="008F3D9F" w:rsidRDefault="00F0408B">
      <w:pPr>
        <w:rPr>
          <w:lang w:val="fr-FR"/>
          <w:rPrChange w:id="814" w:author="Hayfa ZGAYA-BIAU" w:date="2025-06-12T18:32:00Z" w16du:dateUtc="2025-06-12T16:32:00Z">
            <w:rPr/>
          </w:rPrChange>
        </w:rPr>
      </w:pPr>
    </w:p>
    <w:p w14:paraId="25436D46" w14:textId="77777777" w:rsidR="00F0408B" w:rsidRPr="008F3D9F" w:rsidRDefault="00F0408B">
      <w:pPr>
        <w:rPr>
          <w:lang w:val="fr-FR"/>
          <w:rPrChange w:id="815" w:author="Hayfa ZGAYA-BIAU" w:date="2025-06-12T18:32:00Z" w16du:dateUtc="2025-06-12T16:32:00Z">
            <w:rPr/>
          </w:rPrChange>
        </w:rPr>
      </w:pPr>
    </w:p>
    <w:p w14:paraId="26C3D7D8" w14:textId="77777777" w:rsidR="00F0408B" w:rsidRPr="008F3D9F" w:rsidRDefault="00F0408B">
      <w:pPr>
        <w:rPr>
          <w:lang w:val="fr-FR"/>
          <w:rPrChange w:id="816" w:author="Hayfa ZGAYA-BIAU" w:date="2025-06-12T18:32:00Z" w16du:dateUtc="2025-06-12T16:32:00Z">
            <w:rPr/>
          </w:rPrChange>
        </w:rPr>
      </w:pPr>
    </w:p>
    <w:p w14:paraId="423C42E6" w14:textId="77777777" w:rsidR="00F0408B" w:rsidRPr="008F3D9F" w:rsidRDefault="00000000">
      <w:pPr>
        <w:spacing w:before="240" w:after="240"/>
        <w:rPr>
          <w:lang w:val="fr-FR"/>
          <w:rPrChange w:id="817" w:author="Hayfa ZGAYA-BIAU" w:date="2025-06-12T18:32:00Z" w16du:dateUtc="2025-06-12T16:32:00Z">
            <w:rPr/>
          </w:rPrChange>
        </w:rPr>
      </w:pPr>
      <w:r w:rsidRPr="008F3D9F">
        <w:rPr>
          <w:lang w:val="fr-FR"/>
          <w:rPrChange w:id="818" w:author="Hayfa ZGAYA-BIAU" w:date="2025-06-12T18:32:00Z" w16du:dateUtc="2025-06-12T16:32:00Z">
            <w:rPr/>
          </w:rPrChange>
        </w:rPr>
        <w:lastRenderedPageBreak/>
        <w:t>La communication est un besoin fondamental de l’être humain, intrinsèquement lié à son bien-être, à son autonomie et à son inclusion sociale. Pour les personnes en situation de polyhandicap physique, les limitations motrices sévères compromettent gravement leur capacité à interagir avec leur environnement, leur entourage, et les professionnels de santé. Dans de nombreux cas, la parole, l’écriture ou même l’utilisation d’interfaces classiques comme les claviers ou écrans tactiles deviennent inaccessibles. Dès lors, l’innovation technologique devient un levier essentiel pour restaurer une forme d’expression et renforcer leur qualité de vie.</w:t>
      </w:r>
    </w:p>
    <w:p w14:paraId="1CDF4BB2" w14:textId="77777777" w:rsidR="00F0408B" w:rsidRPr="008F3D9F" w:rsidRDefault="00000000">
      <w:pPr>
        <w:spacing w:before="240" w:after="240"/>
        <w:rPr>
          <w:lang w:val="fr-FR"/>
          <w:rPrChange w:id="819" w:author="Hayfa ZGAYA-BIAU" w:date="2025-06-12T18:32:00Z" w16du:dateUtc="2025-06-12T16:32:00Z">
            <w:rPr/>
          </w:rPrChange>
        </w:rPr>
      </w:pPr>
      <w:r w:rsidRPr="008F3D9F">
        <w:rPr>
          <w:lang w:val="fr-FR"/>
          <w:rPrChange w:id="820" w:author="Hayfa ZGAYA-BIAU" w:date="2025-06-12T18:32:00Z" w16du:dateUtc="2025-06-12T16:32:00Z">
            <w:rPr/>
          </w:rPrChange>
        </w:rPr>
        <w:t>Face à ce constat, les technologies d’assistance basées sur l’intelligence artificielle (IA) suscitent un intérêt croissant. En particulier, l’IA appliquée à la reconnaissance des expressions faciales et des mouvements oculaires ouvre des perspectives prometteuses. En effet, le regard et les micro-expressions faciales sont souvent les seuls moyens d’interaction accessibles à ces patients. Transformer ces signaux faibles en langage compréhensible représente un défi technique et humain considérable, mais porteur d’un potentiel immense.</w:t>
      </w:r>
    </w:p>
    <w:p w14:paraId="3D67B2D9" w14:textId="77777777" w:rsidR="00F0408B" w:rsidRPr="008F3D9F" w:rsidRDefault="00000000">
      <w:pPr>
        <w:spacing w:before="240" w:after="240"/>
        <w:rPr>
          <w:lang w:val="fr-FR"/>
          <w:rPrChange w:id="821" w:author="Hayfa ZGAYA-BIAU" w:date="2025-06-12T18:32:00Z" w16du:dateUtc="2025-06-12T16:32:00Z">
            <w:rPr/>
          </w:rPrChange>
        </w:rPr>
      </w:pPr>
      <w:r w:rsidRPr="008F3D9F">
        <w:rPr>
          <w:lang w:val="fr-FR"/>
          <w:rPrChange w:id="822" w:author="Hayfa ZGAYA-BIAU" w:date="2025-06-12T18:32:00Z" w16du:dateUtc="2025-06-12T16:32:00Z">
            <w:rPr/>
          </w:rPrChange>
        </w:rPr>
        <w:t xml:space="preserve">Ce mémoire s’inscrit dans cette dynamique. Il propose le développement d’une architecture d’intelligence artificielle adaptative, capable d’interpréter les gestes faciaux filmés par une caméra pour les convertir en texte ou en messages vocaux. Cette solution se distingue par l’intégration d’un modèle CNN-LSTM entraîné sur des séquences vidéo de courte durée, capturant les variations fines du visage, notamment autour des yeux et des sourcils. </w:t>
      </w:r>
      <w:commentRangeStart w:id="823"/>
      <w:r w:rsidRPr="008F3D9F">
        <w:rPr>
          <w:lang w:val="fr-FR"/>
          <w:rPrChange w:id="824" w:author="Hayfa ZGAYA-BIAU" w:date="2025-06-12T18:32:00Z" w16du:dateUtc="2025-06-12T16:32:00Z">
            <w:rPr/>
          </w:rPrChange>
        </w:rPr>
        <w:t xml:space="preserve">Les gestes reconnus sont classés dans trois catégories principales – « oui », « non » et « normal » </w:t>
      </w:r>
      <w:commentRangeEnd w:id="823"/>
      <w:r w:rsidR="00ED5319">
        <w:rPr>
          <w:rStyle w:val="Marquedecommentaire"/>
        </w:rPr>
        <w:commentReference w:id="823"/>
      </w:r>
      <w:r w:rsidRPr="008F3D9F">
        <w:rPr>
          <w:lang w:val="fr-FR"/>
          <w:rPrChange w:id="825" w:author="Hayfa ZGAYA-BIAU" w:date="2025-06-12T18:32:00Z" w16du:dateUtc="2025-06-12T16:32:00Z">
            <w:rPr/>
          </w:rPrChange>
        </w:rPr>
        <w:t>– permettant une navigation arborescente dans un système de questions-réponses, jusqu’à l’expression d’un besoin spécifique. Ce besoin est ensuite transmis automatiquement au personnel soignant, accompagné de l’identifiant du patient.</w:t>
      </w:r>
    </w:p>
    <w:p w14:paraId="4E44F7BD" w14:textId="77777777" w:rsidR="00F0408B" w:rsidRPr="008F3D9F" w:rsidRDefault="00000000">
      <w:pPr>
        <w:spacing w:before="240" w:after="240"/>
        <w:rPr>
          <w:lang w:val="fr-FR"/>
          <w:rPrChange w:id="826" w:author="Hayfa ZGAYA-BIAU" w:date="2025-06-12T18:32:00Z" w16du:dateUtc="2025-06-12T16:32:00Z">
            <w:rPr/>
          </w:rPrChange>
        </w:rPr>
      </w:pPr>
      <w:commentRangeStart w:id="827"/>
      <w:r w:rsidRPr="008F3D9F">
        <w:rPr>
          <w:lang w:val="fr-FR"/>
          <w:rPrChange w:id="828" w:author="Hayfa ZGAYA-BIAU" w:date="2025-06-12T18:32:00Z" w16du:dateUtc="2025-06-12T16:32:00Z">
            <w:rPr/>
          </w:rPrChange>
        </w:rPr>
        <w:t>Au fil de ce mémoire, nous détaillerons les motivations du projet, les défis rencontrés, les choix technologiques opérés, ainsi que les résultats obtenus lors de la mise en œuvre et des expérimentations. L’approche développée vise à offrir une interface accessible, efficace, personnalisable, et surtout, respectueuse des particularités de chaque utilisateur. Elle s’inscrit dans une volonté de contribuer à une société plus inclusive grâce à l’IA.</w:t>
      </w:r>
      <w:commentRangeEnd w:id="827"/>
      <w:r w:rsidR="00ED5319">
        <w:rPr>
          <w:rStyle w:val="Marquedecommentaire"/>
        </w:rPr>
        <w:commentReference w:id="827"/>
      </w:r>
    </w:p>
    <w:p w14:paraId="46E0DD62" w14:textId="77777777" w:rsidR="00F0408B" w:rsidRPr="008F3D9F" w:rsidRDefault="00F0408B">
      <w:pPr>
        <w:spacing w:before="240" w:after="240"/>
        <w:rPr>
          <w:lang w:val="fr-FR"/>
          <w:rPrChange w:id="829" w:author="Hayfa ZGAYA-BIAU" w:date="2025-06-12T18:32:00Z" w16du:dateUtc="2025-06-12T16:32:00Z">
            <w:rPr/>
          </w:rPrChange>
        </w:rPr>
      </w:pPr>
    </w:p>
    <w:p w14:paraId="3B99DCA2" w14:textId="77777777" w:rsidR="00F0408B" w:rsidRPr="008F3D9F" w:rsidRDefault="00F0408B">
      <w:pPr>
        <w:spacing w:before="240" w:after="240"/>
        <w:rPr>
          <w:lang w:val="fr-FR"/>
          <w:rPrChange w:id="830" w:author="Hayfa ZGAYA-BIAU" w:date="2025-06-12T18:32:00Z" w16du:dateUtc="2025-06-12T16:32:00Z">
            <w:rPr/>
          </w:rPrChange>
        </w:rPr>
      </w:pPr>
    </w:p>
    <w:p w14:paraId="18B1F923" w14:textId="77777777" w:rsidR="00F0408B" w:rsidRPr="008F3D9F" w:rsidRDefault="00F0408B">
      <w:pPr>
        <w:spacing w:before="240" w:after="240"/>
        <w:rPr>
          <w:lang w:val="fr-FR"/>
          <w:rPrChange w:id="831" w:author="Hayfa ZGAYA-BIAU" w:date="2025-06-12T18:32:00Z" w16du:dateUtc="2025-06-12T16:32:00Z">
            <w:rPr/>
          </w:rPrChange>
        </w:rPr>
      </w:pPr>
    </w:p>
    <w:p w14:paraId="7EAF75B9" w14:textId="77777777" w:rsidR="00F0408B" w:rsidRPr="008F3D9F" w:rsidRDefault="00F0408B">
      <w:pPr>
        <w:spacing w:before="240" w:after="240"/>
        <w:rPr>
          <w:lang w:val="fr-FR"/>
          <w:rPrChange w:id="832" w:author="Hayfa ZGAYA-BIAU" w:date="2025-06-12T18:32:00Z" w16du:dateUtc="2025-06-12T16:32:00Z">
            <w:rPr/>
          </w:rPrChange>
        </w:rPr>
      </w:pPr>
    </w:p>
    <w:p w14:paraId="2C443B63" w14:textId="77777777" w:rsidR="00F0408B" w:rsidRPr="008F3D9F" w:rsidRDefault="00F0408B">
      <w:pPr>
        <w:spacing w:before="240" w:after="240"/>
        <w:rPr>
          <w:lang w:val="fr-FR"/>
          <w:rPrChange w:id="833" w:author="Hayfa ZGAYA-BIAU" w:date="2025-06-12T18:32:00Z" w16du:dateUtc="2025-06-12T16:32:00Z">
            <w:rPr/>
          </w:rPrChange>
        </w:rPr>
      </w:pPr>
    </w:p>
    <w:p w14:paraId="50A6FE22" w14:textId="77777777" w:rsidR="00F0408B" w:rsidRPr="008F3D9F" w:rsidRDefault="00F0408B">
      <w:pPr>
        <w:spacing w:before="240" w:after="240"/>
        <w:rPr>
          <w:lang w:val="fr-FR"/>
          <w:rPrChange w:id="834" w:author="Hayfa ZGAYA-BIAU" w:date="2025-06-12T18:32:00Z" w16du:dateUtc="2025-06-12T16:32:00Z">
            <w:rPr/>
          </w:rPrChange>
        </w:rPr>
      </w:pPr>
    </w:p>
    <w:p w14:paraId="31704EE5" w14:textId="77777777" w:rsidR="00F0408B" w:rsidRPr="008F3D9F" w:rsidRDefault="00F0408B">
      <w:pPr>
        <w:pStyle w:val="Titre2"/>
        <w:rPr>
          <w:lang w:val="fr-FR"/>
          <w:rPrChange w:id="835" w:author="Hayfa ZGAYA-BIAU" w:date="2025-06-12T18:32:00Z" w16du:dateUtc="2025-06-12T16:32:00Z">
            <w:rPr/>
          </w:rPrChange>
        </w:rPr>
      </w:pPr>
      <w:bookmarkStart w:id="836" w:name="_encm6ytrx50p" w:colFirst="0" w:colLast="0"/>
      <w:bookmarkEnd w:id="836"/>
    </w:p>
    <w:p w14:paraId="3C8F7A4A" w14:textId="77777777" w:rsidR="00F0408B" w:rsidRPr="008F3D9F" w:rsidRDefault="00F0408B">
      <w:pPr>
        <w:pStyle w:val="Titre2"/>
        <w:rPr>
          <w:lang w:val="fr-FR"/>
          <w:rPrChange w:id="837" w:author="Hayfa ZGAYA-BIAU" w:date="2025-06-12T18:32:00Z" w16du:dateUtc="2025-06-12T16:32:00Z">
            <w:rPr/>
          </w:rPrChange>
        </w:rPr>
      </w:pPr>
      <w:bookmarkStart w:id="838" w:name="_7kwljwdm42ls" w:colFirst="0" w:colLast="0"/>
      <w:bookmarkEnd w:id="838"/>
    </w:p>
    <w:p w14:paraId="67532D37" w14:textId="77777777" w:rsidR="00F0408B" w:rsidRPr="008F3D9F" w:rsidRDefault="00F0408B">
      <w:pPr>
        <w:pStyle w:val="Titre2"/>
        <w:rPr>
          <w:lang w:val="fr-FR"/>
          <w:rPrChange w:id="839" w:author="Hayfa ZGAYA-BIAU" w:date="2025-06-12T18:32:00Z" w16du:dateUtc="2025-06-12T16:32:00Z">
            <w:rPr/>
          </w:rPrChange>
        </w:rPr>
      </w:pPr>
      <w:bookmarkStart w:id="840" w:name="_vddaubhuni9m" w:colFirst="0" w:colLast="0"/>
      <w:bookmarkEnd w:id="840"/>
    </w:p>
    <w:p w14:paraId="7CFA89FE" w14:textId="77777777" w:rsidR="00F0408B" w:rsidRPr="008F3D9F" w:rsidRDefault="00F0408B">
      <w:pPr>
        <w:pStyle w:val="Titre2"/>
        <w:rPr>
          <w:lang w:val="fr-FR"/>
          <w:rPrChange w:id="841" w:author="Hayfa ZGAYA-BIAU" w:date="2025-06-12T18:32:00Z" w16du:dateUtc="2025-06-12T16:32:00Z">
            <w:rPr/>
          </w:rPrChange>
        </w:rPr>
      </w:pPr>
      <w:bookmarkStart w:id="842" w:name="_6akjbui1jpq7" w:colFirst="0" w:colLast="0"/>
      <w:bookmarkEnd w:id="842"/>
    </w:p>
    <w:p w14:paraId="328CCE82" w14:textId="77777777" w:rsidR="00F0408B" w:rsidRPr="008F3D9F" w:rsidRDefault="00F0408B">
      <w:pPr>
        <w:pStyle w:val="Titre2"/>
        <w:rPr>
          <w:lang w:val="fr-FR"/>
          <w:rPrChange w:id="843" w:author="Hayfa ZGAYA-BIAU" w:date="2025-06-12T18:32:00Z" w16du:dateUtc="2025-06-12T16:32:00Z">
            <w:rPr/>
          </w:rPrChange>
        </w:rPr>
      </w:pPr>
      <w:bookmarkStart w:id="844" w:name="_7a261an3fm4r" w:colFirst="0" w:colLast="0"/>
      <w:bookmarkEnd w:id="844"/>
    </w:p>
    <w:p w14:paraId="5EDB2705" w14:textId="77777777" w:rsidR="00F0408B" w:rsidRPr="008F3D9F" w:rsidRDefault="00F0408B">
      <w:pPr>
        <w:pStyle w:val="Titre2"/>
        <w:rPr>
          <w:lang w:val="fr-FR"/>
          <w:rPrChange w:id="845" w:author="Hayfa ZGAYA-BIAU" w:date="2025-06-12T18:32:00Z" w16du:dateUtc="2025-06-12T16:32:00Z">
            <w:rPr/>
          </w:rPrChange>
        </w:rPr>
      </w:pPr>
      <w:bookmarkStart w:id="846" w:name="_mxlb4y7aunmw" w:colFirst="0" w:colLast="0"/>
      <w:bookmarkEnd w:id="846"/>
    </w:p>
    <w:p w14:paraId="1874C3D5" w14:textId="77777777" w:rsidR="00F0408B" w:rsidRPr="008F3D9F" w:rsidRDefault="00F0408B">
      <w:pPr>
        <w:pStyle w:val="Titre2"/>
        <w:rPr>
          <w:lang w:val="fr-FR"/>
          <w:rPrChange w:id="847" w:author="Hayfa ZGAYA-BIAU" w:date="2025-06-12T18:32:00Z" w16du:dateUtc="2025-06-12T16:32:00Z">
            <w:rPr/>
          </w:rPrChange>
        </w:rPr>
      </w:pPr>
      <w:bookmarkStart w:id="848" w:name="_iig681tqjzis" w:colFirst="0" w:colLast="0"/>
      <w:bookmarkEnd w:id="848"/>
    </w:p>
    <w:p w14:paraId="52899420" w14:textId="77777777" w:rsidR="00F0408B" w:rsidRPr="008F3D9F" w:rsidRDefault="00F0408B">
      <w:pPr>
        <w:pStyle w:val="Titre2"/>
        <w:rPr>
          <w:lang w:val="fr-FR"/>
          <w:rPrChange w:id="849" w:author="Hayfa ZGAYA-BIAU" w:date="2025-06-12T18:32:00Z" w16du:dateUtc="2025-06-12T16:32:00Z">
            <w:rPr/>
          </w:rPrChange>
        </w:rPr>
      </w:pPr>
      <w:bookmarkStart w:id="850" w:name="_mvbcrmdknw0u" w:colFirst="0" w:colLast="0"/>
      <w:bookmarkEnd w:id="850"/>
    </w:p>
    <w:p w14:paraId="03046FFD" w14:textId="77777777" w:rsidR="00F0408B" w:rsidRPr="008F3D9F" w:rsidRDefault="00F0408B">
      <w:pPr>
        <w:pStyle w:val="Titre2"/>
        <w:rPr>
          <w:lang w:val="fr-FR"/>
          <w:rPrChange w:id="851" w:author="Hayfa ZGAYA-BIAU" w:date="2025-06-12T18:32:00Z" w16du:dateUtc="2025-06-12T16:32:00Z">
            <w:rPr/>
          </w:rPrChange>
        </w:rPr>
      </w:pPr>
      <w:bookmarkStart w:id="852" w:name="_aojgnw4eyrue" w:colFirst="0" w:colLast="0"/>
      <w:bookmarkEnd w:id="852"/>
    </w:p>
    <w:p w14:paraId="5C48E0A6" w14:textId="77777777" w:rsidR="00F0408B" w:rsidRPr="008F3D9F" w:rsidRDefault="00F0408B">
      <w:pPr>
        <w:pStyle w:val="Titre2"/>
        <w:rPr>
          <w:lang w:val="fr-FR"/>
          <w:rPrChange w:id="853" w:author="Hayfa ZGAYA-BIAU" w:date="2025-06-12T18:32:00Z" w16du:dateUtc="2025-06-12T16:32:00Z">
            <w:rPr/>
          </w:rPrChange>
        </w:rPr>
      </w:pPr>
      <w:bookmarkStart w:id="854" w:name="_6a88d0a748yj" w:colFirst="0" w:colLast="0"/>
      <w:bookmarkEnd w:id="854"/>
    </w:p>
    <w:p w14:paraId="72DF32CB" w14:textId="2FB2E064" w:rsidR="00F0408B" w:rsidRPr="008F3D9F" w:rsidRDefault="00000000" w:rsidP="00380C99">
      <w:pPr>
        <w:pStyle w:val="Titre2"/>
        <w:numPr>
          <w:ilvl w:val="0"/>
          <w:numId w:val="38"/>
        </w:numPr>
        <w:rPr>
          <w:lang w:val="fr-FR"/>
          <w:rPrChange w:id="855" w:author="Hayfa ZGAYA-BIAU" w:date="2025-06-12T18:32:00Z" w16du:dateUtc="2025-06-12T16:32:00Z">
            <w:rPr/>
          </w:rPrChange>
        </w:rPr>
        <w:pPrChange w:id="856" w:author="Hayfa ZGAYA-BIAU" w:date="2025-06-13T09:51:00Z" w16du:dateUtc="2025-06-13T07:51:00Z">
          <w:pPr>
            <w:pStyle w:val="Titre2"/>
          </w:pPr>
        </w:pPrChange>
      </w:pPr>
      <w:bookmarkStart w:id="857" w:name="_cy69l69melyy" w:colFirst="0" w:colLast="0"/>
      <w:bookmarkEnd w:id="857"/>
      <w:del w:id="858" w:author="Hayfa ZGAYA-BIAU" w:date="2025-06-13T09:51:00Z" w16du:dateUtc="2025-06-13T07:51:00Z">
        <w:r w:rsidRPr="008F3D9F" w:rsidDel="00380C99">
          <w:rPr>
            <w:lang w:val="fr-FR"/>
            <w:rPrChange w:id="859" w:author="Hayfa ZGAYA-BIAU" w:date="2025-06-12T18:32:00Z" w16du:dateUtc="2025-06-12T16:32:00Z">
              <w:rPr/>
            </w:rPrChange>
          </w:rPr>
          <w:delText xml:space="preserve">9. </w:delText>
        </w:r>
      </w:del>
      <w:r w:rsidRPr="008F3D9F">
        <w:rPr>
          <w:lang w:val="fr-FR"/>
          <w:rPrChange w:id="860" w:author="Hayfa ZGAYA-BIAU" w:date="2025-06-12T18:32:00Z" w16du:dateUtc="2025-06-12T16:32:00Z">
            <w:rPr/>
          </w:rPrChange>
        </w:rPr>
        <w:t>Contexte &amp; Problématique</w:t>
      </w:r>
    </w:p>
    <w:p w14:paraId="77AC9B91" w14:textId="77777777" w:rsidR="00F0408B" w:rsidRPr="008F3D9F" w:rsidRDefault="00F0408B">
      <w:pPr>
        <w:rPr>
          <w:lang w:val="fr-FR"/>
          <w:rPrChange w:id="861" w:author="Hayfa ZGAYA-BIAU" w:date="2025-06-12T18:32:00Z" w16du:dateUtc="2025-06-12T16:32:00Z">
            <w:rPr/>
          </w:rPrChange>
        </w:rPr>
      </w:pPr>
    </w:p>
    <w:p w14:paraId="33D8F340" w14:textId="77777777" w:rsidR="00F0408B" w:rsidRPr="008F3D9F" w:rsidRDefault="00F0408B">
      <w:pPr>
        <w:rPr>
          <w:lang w:val="fr-FR"/>
          <w:rPrChange w:id="862" w:author="Hayfa ZGAYA-BIAU" w:date="2025-06-12T18:32:00Z" w16du:dateUtc="2025-06-12T16:32:00Z">
            <w:rPr/>
          </w:rPrChange>
        </w:rPr>
      </w:pPr>
    </w:p>
    <w:p w14:paraId="24F8B58B" w14:textId="77777777" w:rsidR="00F0408B" w:rsidRPr="008F3D9F" w:rsidRDefault="00F0408B">
      <w:pPr>
        <w:rPr>
          <w:lang w:val="fr-FR"/>
          <w:rPrChange w:id="863" w:author="Hayfa ZGAYA-BIAU" w:date="2025-06-12T18:32:00Z" w16du:dateUtc="2025-06-12T16:32:00Z">
            <w:rPr/>
          </w:rPrChange>
        </w:rPr>
      </w:pPr>
    </w:p>
    <w:p w14:paraId="7459606C" w14:textId="77777777" w:rsidR="00F0408B" w:rsidRPr="008F3D9F" w:rsidRDefault="00F0408B">
      <w:pPr>
        <w:rPr>
          <w:lang w:val="fr-FR"/>
          <w:rPrChange w:id="864" w:author="Hayfa ZGAYA-BIAU" w:date="2025-06-12T18:32:00Z" w16du:dateUtc="2025-06-12T16:32:00Z">
            <w:rPr/>
          </w:rPrChange>
        </w:rPr>
      </w:pPr>
    </w:p>
    <w:p w14:paraId="23D501A7" w14:textId="77777777" w:rsidR="00F0408B" w:rsidRPr="008F3D9F" w:rsidRDefault="00F0408B">
      <w:pPr>
        <w:rPr>
          <w:lang w:val="fr-FR"/>
          <w:rPrChange w:id="865" w:author="Hayfa ZGAYA-BIAU" w:date="2025-06-12T18:32:00Z" w16du:dateUtc="2025-06-12T16:32:00Z">
            <w:rPr/>
          </w:rPrChange>
        </w:rPr>
      </w:pPr>
    </w:p>
    <w:p w14:paraId="3DAD253B" w14:textId="77777777" w:rsidR="00F0408B" w:rsidRPr="008F3D9F" w:rsidRDefault="00F0408B">
      <w:pPr>
        <w:rPr>
          <w:lang w:val="fr-FR"/>
          <w:rPrChange w:id="866" w:author="Hayfa ZGAYA-BIAU" w:date="2025-06-12T18:32:00Z" w16du:dateUtc="2025-06-12T16:32:00Z">
            <w:rPr/>
          </w:rPrChange>
        </w:rPr>
      </w:pPr>
    </w:p>
    <w:p w14:paraId="367A1FCD" w14:textId="77777777" w:rsidR="00F0408B" w:rsidRPr="008F3D9F" w:rsidRDefault="00F0408B">
      <w:pPr>
        <w:rPr>
          <w:lang w:val="fr-FR"/>
          <w:rPrChange w:id="867" w:author="Hayfa ZGAYA-BIAU" w:date="2025-06-12T18:32:00Z" w16du:dateUtc="2025-06-12T16:32:00Z">
            <w:rPr/>
          </w:rPrChange>
        </w:rPr>
      </w:pPr>
    </w:p>
    <w:p w14:paraId="0622CD60" w14:textId="77777777" w:rsidR="00F0408B" w:rsidRPr="008F3D9F" w:rsidRDefault="00F0408B">
      <w:pPr>
        <w:rPr>
          <w:lang w:val="fr-FR"/>
          <w:rPrChange w:id="868" w:author="Hayfa ZGAYA-BIAU" w:date="2025-06-12T18:32:00Z" w16du:dateUtc="2025-06-12T16:32:00Z">
            <w:rPr/>
          </w:rPrChange>
        </w:rPr>
      </w:pPr>
    </w:p>
    <w:p w14:paraId="002D7D72" w14:textId="77777777" w:rsidR="00F0408B" w:rsidRPr="008F3D9F" w:rsidRDefault="00F0408B">
      <w:pPr>
        <w:rPr>
          <w:lang w:val="fr-FR"/>
          <w:rPrChange w:id="869" w:author="Hayfa ZGAYA-BIAU" w:date="2025-06-12T18:32:00Z" w16du:dateUtc="2025-06-12T16:32:00Z">
            <w:rPr/>
          </w:rPrChange>
        </w:rPr>
      </w:pPr>
    </w:p>
    <w:p w14:paraId="6C324046" w14:textId="77777777" w:rsidR="00F0408B" w:rsidRPr="008F3D9F" w:rsidRDefault="00F0408B">
      <w:pPr>
        <w:rPr>
          <w:lang w:val="fr-FR"/>
          <w:rPrChange w:id="870" w:author="Hayfa ZGAYA-BIAU" w:date="2025-06-12T18:32:00Z" w16du:dateUtc="2025-06-12T16:32:00Z">
            <w:rPr/>
          </w:rPrChange>
        </w:rPr>
      </w:pPr>
    </w:p>
    <w:p w14:paraId="5ED8B0AB" w14:textId="77777777" w:rsidR="00F0408B" w:rsidRPr="008F3D9F" w:rsidRDefault="00F0408B">
      <w:pPr>
        <w:rPr>
          <w:lang w:val="fr-FR"/>
          <w:rPrChange w:id="871" w:author="Hayfa ZGAYA-BIAU" w:date="2025-06-12T18:32:00Z" w16du:dateUtc="2025-06-12T16:32:00Z">
            <w:rPr/>
          </w:rPrChange>
        </w:rPr>
      </w:pPr>
    </w:p>
    <w:p w14:paraId="39FE8649" w14:textId="77777777" w:rsidR="00F0408B" w:rsidRPr="008F3D9F" w:rsidRDefault="00F0408B">
      <w:pPr>
        <w:rPr>
          <w:lang w:val="fr-FR"/>
          <w:rPrChange w:id="872" w:author="Hayfa ZGAYA-BIAU" w:date="2025-06-12T18:32:00Z" w16du:dateUtc="2025-06-12T16:32:00Z">
            <w:rPr/>
          </w:rPrChange>
        </w:rPr>
      </w:pPr>
    </w:p>
    <w:p w14:paraId="74726327" w14:textId="77777777" w:rsidR="00F0408B" w:rsidRPr="008F3D9F" w:rsidRDefault="00F0408B">
      <w:pPr>
        <w:rPr>
          <w:lang w:val="fr-FR"/>
          <w:rPrChange w:id="873" w:author="Hayfa ZGAYA-BIAU" w:date="2025-06-12T18:32:00Z" w16du:dateUtc="2025-06-12T16:32:00Z">
            <w:rPr/>
          </w:rPrChange>
        </w:rPr>
      </w:pPr>
    </w:p>
    <w:p w14:paraId="6352B7B1" w14:textId="77777777" w:rsidR="00F0408B" w:rsidRPr="008F3D9F" w:rsidRDefault="00F0408B">
      <w:pPr>
        <w:rPr>
          <w:lang w:val="fr-FR"/>
          <w:rPrChange w:id="874" w:author="Hayfa ZGAYA-BIAU" w:date="2025-06-12T18:32:00Z" w16du:dateUtc="2025-06-12T16:32:00Z">
            <w:rPr/>
          </w:rPrChange>
        </w:rPr>
      </w:pPr>
    </w:p>
    <w:p w14:paraId="775DEA1F" w14:textId="77777777" w:rsidR="00F0408B" w:rsidRPr="008F3D9F" w:rsidRDefault="00F0408B">
      <w:pPr>
        <w:rPr>
          <w:lang w:val="fr-FR"/>
          <w:rPrChange w:id="875" w:author="Hayfa ZGAYA-BIAU" w:date="2025-06-12T18:32:00Z" w16du:dateUtc="2025-06-12T16:32:00Z">
            <w:rPr/>
          </w:rPrChange>
        </w:rPr>
      </w:pPr>
    </w:p>
    <w:p w14:paraId="68EBABE2" w14:textId="77777777" w:rsidR="00F0408B" w:rsidRPr="008F3D9F" w:rsidRDefault="00F0408B">
      <w:pPr>
        <w:rPr>
          <w:lang w:val="fr-FR"/>
          <w:rPrChange w:id="876" w:author="Hayfa ZGAYA-BIAU" w:date="2025-06-12T18:32:00Z" w16du:dateUtc="2025-06-12T16:32:00Z">
            <w:rPr/>
          </w:rPrChange>
        </w:rPr>
      </w:pPr>
    </w:p>
    <w:p w14:paraId="342DEA46" w14:textId="77777777" w:rsidR="00F0408B" w:rsidRPr="008F3D9F" w:rsidRDefault="00F0408B">
      <w:pPr>
        <w:rPr>
          <w:lang w:val="fr-FR"/>
          <w:rPrChange w:id="877" w:author="Hayfa ZGAYA-BIAU" w:date="2025-06-12T18:32:00Z" w16du:dateUtc="2025-06-12T16:32:00Z">
            <w:rPr/>
          </w:rPrChange>
        </w:rPr>
      </w:pPr>
    </w:p>
    <w:p w14:paraId="60814BDB" w14:textId="77777777" w:rsidR="00F0408B" w:rsidRPr="008F3D9F" w:rsidRDefault="00F0408B">
      <w:pPr>
        <w:rPr>
          <w:lang w:val="fr-FR"/>
          <w:rPrChange w:id="878" w:author="Hayfa ZGAYA-BIAU" w:date="2025-06-12T18:32:00Z" w16du:dateUtc="2025-06-12T16:32:00Z">
            <w:rPr/>
          </w:rPrChange>
        </w:rPr>
      </w:pPr>
    </w:p>
    <w:p w14:paraId="5B47F4E3" w14:textId="77777777" w:rsidR="00F0408B" w:rsidRPr="008F3D9F" w:rsidRDefault="00000000">
      <w:pPr>
        <w:pStyle w:val="Titre3"/>
        <w:keepNext w:val="0"/>
        <w:keepLines w:val="0"/>
        <w:rPr>
          <w:lang w:val="fr-FR"/>
          <w:rPrChange w:id="879" w:author="Hayfa ZGAYA-BIAU" w:date="2025-06-12T18:32:00Z" w16du:dateUtc="2025-06-12T16:32:00Z">
            <w:rPr/>
          </w:rPrChange>
        </w:rPr>
      </w:pPr>
      <w:bookmarkStart w:id="880" w:name="_60n45y1za72d" w:colFirst="0" w:colLast="0"/>
      <w:bookmarkEnd w:id="880"/>
      <w:r w:rsidRPr="008F3D9F">
        <w:rPr>
          <w:lang w:val="fr-FR"/>
          <w:rPrChange w:id="881" w:author="Hayfa ZGAYA-BIAU" w:date="2025-06-12T18:32:00Z" w16du:dateUtc="2025-06-12T16:32:00Z">
            <w:rPr/>
          </w:rPrChange>
        </w:rPr>
        <w:lastRenderedPageBreak/>
        <w:t>9.1. Présentation détaillée du domaine</w:t>
      </w:r>
    </w:p>
    <w:p w14:paraId="728A8A9E" w14:textId="77777777" w:rsidR="00F0408B" w:rsidRPr="008F3D9F" w:rsidRDefault="00000000">
      <w:pPr>
        <w:spacing w:before="240" w:after="240"/>
        <w:rPr>
          <w:lang w:val="fr-FR"/>
          <w:rPrChange w:id="882" w:author="Hayfa ZGAYA-BIAU" w:date="2025-06-12T18:32:00Z" w16du:dateUtc="2025-06-12T16:32:00Z">
            <w:rPr/>
          </w:rPrChange>
        </w:rPr>
      </w:pPr>
      <w:r w:rsidRPr="008F3D9F">
        <w:rPr>
          <w:lang w:val="fr-FR"/>
          <w:rPrChange w:id="883" w:author="Hayfa ZGAYA-BIAU" w:date="2025-06-12T18:32:00Z" w16du:dateUtc="2025-06-12T16:32:00Z">
            <w:rPr/>
          </w:rPrChange>
        </w:rPr>
        <w:t>Le domaine des technologies d’assistance connaît depuis plusieurs années une évolution significative, portée par les avancées en intelligence artificielle, en vision par ordinateur et en traitement du signal. Ces progrès ont permis l’émergence d’interfaces homme-machine plus intuitives, capables d’interpréter des signaux biologiques ou comportementaux pour assister des personnes en situation de handicap. Dans ce contexte, les systèmes basés sur la reconnaissance faciale et les mouvements oculaires constituent un champ de recherche particulièrement dynamique.</w:t>
      </w:r>
    </w:p>
    <w:p w14:paraId="47F4CDA7" w14:textId="77777777" w:rsidR="00F0408B" w:rsidRPr="008F3D9F" w:rsidRDefault="00000000">
      <w:pPr>
        <w:spacing w:before="240" w:after="240"/>
        <w:rPr>
          <w:lang w:val="fr-FR"/>
          <w:rPrChange w:id="884" w:author="Hayfa ZGAYA-BIAU" w:date="2025-06-12T18:32:00Z" w16du:dateUtc="2025-06-12T16:32:00Z">
            <w:rPr/>
          </w:rPrChange>
        </w:rPr>
      </w:pPr>
      <w:r w:rsidRPr="008F3D9F">
        <w:rPr>
          <w:lang w:val="fr-FR"/>
          <w:rPrChange w:id="885" w:author="Hayfa ZGAYA-BIAU" w:date="2025-06-12T18:32:00Z" w16du:dateUtc="2025-06-12T16:32:00Z">
            <w:rPr/>
          </w:rPrChange>
        </w:rPr>
        <w:t>Les personnes en situation de polyhandicap physique présentent des limitations motrices majeures, souvent associées à des troubles de la communication. Elles ne peuvent pas recourir à la parole, aux gestes manuels ni aux outils traditionnels d’interaction. Pourtant, leurs facultés cognitives peuvent être préservées, et leur regard ou certaines micro-expressions du visage peuvent devenir des vecteurs essentiels de communication. Ces indices, bien que subtils, sont porteurs d’intention et peuvent être exploités par des systèmes intelligents capables de les détecter, les analyser et les interpréter.</w:t>
      </w:r>
    </w:p>
    <w:p w14:paraId="15825C0F" w14:textId="77777777" w:rsidR="00F0408B" w:rsidRPr="008F3D9F" w:rsidRDefault="00000000">
      <w:pPr>
        <w:spacing w:before="240" w:after="240"/>
        <w:rPr>
          <w:lang w:val="fr-FR"/>
          <w:rPrChange w:id="886" w:author="Hayfa ZGAYA-BIAU" w:date="2025-06-12T18:32:00Z" w16du:dateUtc="2025-06-12T16:32:00Z">
            <w:rPr/>
          </w:rPrChange>
        </w:rPr>
      </w:pPr>
      <w:r w:rsidRPr="008F3D9F">
        <w:rPr>
          <w:lang w:val="fr-FR"/>
          <w:rPrChange w:id="887" w:author="Hayfa ZGAYA-BIAU" w:date="2025-06-12T18:32:00Z" w16du:dateUtc="2025-06-12T16:32:00Z">
            <w:rPr/>
          </w:rPrChange>
        </w:rPr>
        <w:t>L’analyse des mouvements oculaires, ou oculométrie, est depuis longtemps utilisée dans divers contextes scientifiques et médicaux, notamment pour l’étude de l’attention, du comportement visuel ou du diagnostic de pathologies neurologiques. Combinée à la reconnaissance faciale automatisée, elle permet aujourd’hui d’envisager des solutions pratiques pour traduire les intentions d’un individu à travers son regard.</w:t>
      </w:r>
    </w:p>
    <w:p w14:paraId="45125D80" w14:textId="77777777" w:rsidR="00F0408B" w:rsidRPr="008F3D9F" w:rsidRDefault="00000000">
      <w:pPr>
        <w:spacing w:before="240" w:after="240"/>
        <w:rPr>
          <w:lang w:val="fr-FR"/>
          <w:rPrChange w:id="888" w:author="Hayfa ZGAYA-BIAU" w:date="2025-06-12T18:32:00Z" w16du:dateUtc="2025-06-12T16:32:00Z">
            <w:rPr/>
          </w:rPrChange>
        </w:rPr>
      </w:pPr>
      <w:r w:rsidRPr="008F3D9F">
        <w:rPr>
          <w:lang w:val="fr-FR"/>
          <w:rPrChange w:id="889" w:author="Hayfa ZGAYA-BIAU" w:date="2025-06-12T18:32:00Z" w16du:dateUtc="2025-06-12T16:32:00Z">
            <w:rPr/>
          </w:rPrChange>
        </w:rPr>
        <w:t xml:space="preserve">Par ailleurs, les techniques de vision par ordinateur, comme la détection de points de repère faciaux (facial </w:t>
      </w:r>
      <w:proofErr w:type="spellStart"/>
      <w:r w:rsidRPr="008F3D9F">
        <w:rPr>
          <w:lang w:val="fr-FR"/>
          <w:rPrChange w:id="890" w:author="Hayfa ZGAYA-BIAU" w:date="2025-06-12T18:32:00Z" w16du:dateUtc="2025-06-12T16:32:00Z">
            <w:rPr/>
          </w:rPrChange>
        </w:rPr>
        <w:t>landmarks</w:t>
      </w:r>
      <w:proofErr w:type="spellEnd"/>
      <w:r w:rsidRPr="008F3D9F">
        <w:rPr>
          <w:lang w:val="fr-FR"/>
          <w:rPrChange w:id="891" w:author="Hayfa ZGAYA-BIAU" w:date="2025-06-12T18:32:00Z" w16du:dateUtc="2025-06-12T16:32:00Z">
            <w:rPr/>
          </w:rPrChange>
        </w:rPr>
        <w:t xml:space="preserve">), facilitent l’extraction de régions d’intérêt pertinentes (yeux, sourcils, etc.), même à partir de vidéos en temps réel. L’utilisation conjointe de modèles de </w:t>
      </w:r>
      <w:proofErr w:type="spellStart"/>
      <w:r w:rsidRPr="008F3D9F">
        <w:rPr>
          <w:lang w:val="fr-FR"/>
          <w:rPrChange w:id="892" w:author="Hayfa ZGAYA-BIAU" w:date="2025-06-12T18:32:00Z" w16du:dateUtc="2025-06-12T16:32:00Z">
            <w:rPr/>
          </w:rPrChange>
        </w:rPr>
        <w:t>deep</w:t>
      </w:r>
      <w:proofErr w:type="spellEnd"/>
      <w:r w:rsidRPr="008F3D9F">
        <w:rPr>
          <w:lang w:val="fr-FR"/>
          <w:rPrChange w:id="893" w:author="Hayfa ZGAYA-BIAU" w:date="2025-06-12T18:32:00Z" w16du:dateUtc="2025-06-12T16:32:00Z">
            <w:rPr/>
          </w:rPrChange>
        </w:rPr>
        <w:t xml:space="preserve"> </w:t>
      </w:r>
      <w:proofErr w:type="spellStart"/>
      <w:r w:rsidRPr="008F3D9F">
        <w:rPr>
          <w:lang w:val="fr-FR"/>
          <w:rPrChange w:id="894" w:author="Hayfa ZGAYA-BIAU" w:date="2025-06-12T18:32:00Z" w16du:dateUtc="2025-06-12T16:32:00Z">
            <w:rPr/>
          </w:rPrChange>
        </w:rPr>
        <w:t>learning</w:t>
      </w:r>
      <w:proofErr w:type="spellEnd"/>
      <w:r w:rsidRPr="008F3D9F">
        <w:rPr>
          <w:lang w:val="fr-FR"/>
          <w:rPrChange w:id="895" w:author="Hayfa ZGAYA-BIAU" w:date="2025-06-12T18:32:00Z" w16du:dateUtc="2025-06-12T16:32:00Z">
            <w:rPr/>
          </w:rPrChange>
        </w:rPr>
        <w:t>, notamment les réseaux neuronaux convolutifs (CNN) pour l’analyse spatiale et les réseaux LSTM pour la modélisation temporelle, permet de concevoir des systèmes robustes capables d’apprendre à partir de séquences vidéo labellisées.</w:t>
      </w:r>
    </w:p>
    <w:p w14:paraId="6C99DE39" w14:textId="77777777" w:rsidR="00F0408B" w:rsidRPr="008F3D9F" w:rsidRDefault="00000000">
      <w:pPr>
        <w:spacing w:before="240" w:after="240"/>
        <w:rPr>
          <w:lang w:val="fr-FR"/>
          <w:rPrChange w:id="896" w:author="Hayfa ZGAYA-BIAU" w:date="2025-06-12T18:32:00Z" w16du:dateUtc="2025-06-12T16:32:00Z">
            <w:rPr/>
          </w:rPrChange>
        </w:rPr>
      </w:pPr>
      <w:r w:rsidRPr="008F3D9F">
        <w:rPr>
          <w:lang w:val="fr-FR"/>
          <w:rPrChange w:id="897" w:author="Hayfa ZGAYA-BIAU" w:date="2025-06-12T18:32:00Z" w16du:dateUtc="2025-06-12T16:32:00Z">
            <w:rPr/>
          </w:rPrChange>
        </w:rPr>
        <w:t>L’accessibilité, la personnalisation, la fiabilité en temps réel et la simplicité d’utilisation sont des exigences clés pour ces systèmes. L’objectif est de permettre à l’utilisateur de naviguer dans une interface par des réponses binaires (« oui », « non »), pour affiner progressivement sa demande à travers un système de questions arborescentes. Ce processus doit être rapide, fluide, et surtout adapté aux capacités et aux limites spécifiques de chaque patient.</w:t>
      </w:r>
    </w:p>
    <w:p w14:paraId="65EF3208" w14:textId="77777777" w:rsidR="00F0408B" w:rsidRPr="008F3D9F" w:rsidRDefault="00000000">
      <w:pPr>
        <w:spacing w:before="240" w:after="240"/>
        <w:rPr>
          <w:lang w:val="fr-FR"/>
          <w:rPrChange w:id="898" w:author="Hayfa ZGAYA-BIAU" w:date="2025-06-12T18:32:00Z" w16du:dateUtc="2025-06-12T16:32:00Z">
            <w:rPr/>
          </w:rPrChange>
        </w:rPr>
      </w:pPr>
      <w:r w:rsidRPr="008F3D9F">
        <w:rPr>
          <w:lang w:val="fr-FR"/>
          <w:rPrChange w:id="899" w:author="Hayfa ZGAYA-BIAU" w:date="2025-06-12T18:32:00Z" w16du:dateUtc="2025-06-12T16:32:00Z">
            <w:rPr/>
          </w:rPrChange>
        </w:rPr>
        <w:t>Dans cette optique, notre projet s’inscrit à la croisée de plusieurs disciplines : intelligence artificielle, interaction homme-machine, neurosciences, et ingénierie biomédicale. Il vise à concevoir un dispositif à la fois technologique et humain, capable de restaurer un canal de communication pour ceux qui en sont privés, en exploitant pleinement le potentiel expressif du visage.</w:t>
      </w:r>
    </w:p>
    <w:p w14:paraId="245F4A61" w14:textId="77777777" w:rsidR="00F0408B" w:rsidRPr="008F3D9F" w:rsidRDefault="00F0408B">
      <w:pPr>
        <w:spacing w:before="240" w:after="240"/>
        <w:rPr>
          <w:lang w:val="fr-FR"/>
          <w:rPrChange w:id="900" w:author="Hayfa ZGAYA-BIAU" w:date="2025-06-12T18:32:00Z" w16du:dateUtc="2025-06-12T16:32:00Z">
            <w:rPr/>
          </w:rPrChange>
        </w:rPr>
      </w:pPr>
    </w:p>
    <w:p w14:paraId="76B52D2C" w14:textId="77777777" w:rsidR="00F0408B" w:rsidRPr="008F3D9F" w:rsidRDefault="00000000">
      <w:pPr>
        <w:pStyle w:val="Titre3"/>
        <w:keepNext w:val="0"/>
        <w:keepLines w:val="0"/>
        <w:rPr>
          <w:lang w:val="fr-FR"/>
          <w:rPrChange w:id="901" w:author="Hayfa ZGAYA-BIAU" w:date="2025-06-12T18:32:00Z" w16du:dateUtc="2025-06-12T16:32:00Z">
            <w:rPr/>
          </w:rPrChange>
        </w:rPr>
      </w:pPr>
      <w:bookmarkStart w:id="902" w:name="_mn18u3waonu2" w:colFirst="0" w:colLast="0"/>
      <w:bookmarkEnd w:id="902"/>
      <w:r w:rsidRPr="008F3D9F">
        <w:rPr>
          <w:lang w:val="fr-FR"/>
          <w:rPrChange w:id="903" w:author="Hayfa ZGAYA-BIAU" w:date="2025-06-12T18:32:00Z" w16du:dateUtc="2025-06-12T16:32:00Z">
            <w:rPr/>
          </w:rPrChange>
        </w:rPr>
        <w:lastRenderedPageBreak/>
        <w:t>9.2. Mise en évidence de la problématique précise</w:t>
      </w:r>
    </w:p>
    <w:p w14:paraId="1F92EB32" w14:textId="77777777" w:rsidR="00F0408B" w:rsidRPr="008F3D9F" w:rsidRDefault="00000000">
      <w:pPr>
        <w:spacing w:before="240" w:after="240"/>
        <w:rPr>
          <w:lang w:val="fr-FR"/>
          <w:rPrChange w:id="904" w:author="Hayfa ZGAYA-BIAU" w:date="2025-06-12T18:32:00Z" w16du:dateUtc="2025-06-12T16:32:00Z">
            <w:rPr/>
          </w:rPrChange>
        </w:rPr>
      </w:pPr>
      <w:r w:rsidRPr="008F3D9F">
        <w:rPr>
          <w:lang w:val="fr-FR"/>
          <w:rPrChange w:id="905" w:author="Hayfa ZGAYA-BIAU" w:date="2025-06-12T18:32:00Z" w16du:dateUtc="2025-06-12T16:32:00Z">
            <w:rPr/>
          </w:rPrChange>
        </w:rPr>
        <w:t>Malgré les avancées technologiques dans le domaine des interfaces de communication, les personnes en situation de polyhandicap physique restent largement exclues des dispositifs traditionnels. Leur condition implique une limitation sévère de la motricité, rendant inopérants les moyens conventionnels tels que les claviers, écrans tactiles, dispositifs à commande vocale ou même les interfaces cérébrales, qui requièrent souvent un niveau de contrôle moteur ou cognitif difficile à atteindre pour ces patients.</w:t>
      </w:r>
    </w:p>
    <w:p w14:paraId="62559A87" w14:textId="77777777" w:rsidR="00F0408B" w:rsidRPr="008F3D9F" w:rsidRDefault="00000000">
      <w:pPr>
        <w:spacing w:before="240" w:after="240"/>
        <w:rPr>
          <w:lang w:val="fr-FR"/>
          <w:rPrChange w:id="906" w:author="Hayfa ZGAYA-BIAU" w:date="2025-06-12T18:32:00Z" w16du:dateUtc="2025-06-12T16:32:00Z">
            <w:rPr/>
          </w:rPrChange>
        </w:rPr>
      </w:pPr>
      <w:r w:rsidRPr="008F3D9F">
        <w:rPr>
          <w:lang w:val="fr-FR"/>
          <w:rPrChange w:id="907" w:author="Hayfa ZGAYA-BIAU" w:date="2025-06-12T18:32:00Z" w16du:dateUtc="2025-06-12T16:32:00Z">
            <w:rPr/>
          </w:rPrChange>
        </w:rPr>
        <w:t>Dans ce contexte, le visage – et plus particulièrement le regard – demeure l’un des rares moyens d’expression conservés. Néanmoins, la capture, l’interprétation et la traduction de ces mouvements oculaires en intentions compréhensibles posent de nombreux défis. Les gestes exprimés sont subtils, parfois ambigus, et peuvent varier considérablement selon les individus, les pathologies associées, ou encore les conditions de l’environnement (éclairage, fatigue, positionnement, etc.).</w:t>
      </w:r>
    </w:p>
    <w:p w14:paraId="0916242F" w14:textId="77777777" w:rsidR="00F0408B" w:rsidRPr="008F3D9F" w:rsidRDefault="00000000">
      <w:pPr>
        <w:spacing w:before="240" w:after="240"/>
        <w:rPr>
          <w:b/>
          <w:lang w:val="fr-FR"/>
          <w:rPrChange w:id="908" w:author="Hayfa ZGAYA-BIAU" w:date="2025-06-12T18:32:00Z" w16du:dateUtc="2025-06-12T16:32:00Z">
            <w:rPr>
              <w:b/>
            </w:rPr>
          </w:rPrChange>
        </w:rPr>
      </w:pPr>
      <w:r w:rsidRPr="008F3D9F">
        <w:rPr>
          <w:lang w:val="fr-FR"/>
          <w:rPrChange w:id="909" w:author="Hayfa ZGAYA-BIAU" w:date="2025-06-12T18:32:00Z" w16du:dateUtc="2025-06-12T16:32:00Z">
            <w:rPr/>
          </w:rPrChange>
        </w:rPr>
        <w:t>La problématique centrale de ce travail est donc la suivante :</w:t>
      </w:r>
      <w:r w:rsidRPr="008F3D9F">
        <w:rPr>
          <w:lang w:val="fr-FR"/>
          <w:rPrChange w:id="910" w:author="Hayfa ZGAYA-BIAU" w:date="2025-06-12T18:32:00Z" w16du:dateUtc="2025-06-12T16:32:00Z">
            <w:rPr/>
          </w:rPrChange>
        </w:rPr>
        <w:br/>
        <w:t xml:space="preserve"> </w:t>
      </w:r>
      <w:r w:rsidRPr="008F3D9F">
        <w:rPr>
          <w:b/>
          <w:lang w:val="fr-FR"/>
          <w:rPrChange w:id="911" w:author="Hayfa ZGAYA-BIAU" w:date="2025-06-12T18:32:00Z" w16du:dateUtc="2025-06-12T16:32:00Z">
            <w:rPr>
              <w:b/>
            </w:rPr>
          </w:rPrChange>
        </w:rPr>
        <w:t>Comment concevoir et mettre en œuvre une solution basée sur l’intelligence artificielle capable de surveiller les mouvements oculaires et les expressions faciales des personnes atteintes de handicaps physiques sévères, afin de traduire ces signaux en texte et en parole pour faciliter leur communication ?</w:t>
      </w:r>
    </w:p>
    <w:p w14:paraId="3176CB35" w14:textId="77777777" w:rsidR="00F0408B" w:rsidRPr="008F3D9F" w:rsidRDefault="00000000">
      <w:pPr>
        <w:spacing w:before="240" w:after="240"/>
        <w:rPr>
          <w:lang w:val="fr-FR"/>
          <w:rPrChange w:id="912" w:author="Hayfa ZGAYA-BIAU" w:date="2025-06-12T18:32:00Z" w16du:dateUtc="2025-06-12T16:32:00Z">
            <w:rPr/>
          </w:rPrChange>
        </w:rPr>
      </w:pPr>
      <w:r w:rsidRPr="008F3D9F">
        <w:rPr>
          <w:lang w:val="fr-FR"/>
          <w:rPrChange w:id="913" w:author="Hayfa ZGAYA-BIAU" w:date="2025-06-12T18:32:00Z" w16du:dateUtc="2025-06-12T16:32:00Z">
            <w:rPr/>
          </w:rPrChange>
        </w:rPr>
        <w:t>Cette problématique soulève plusieurs sous-enjeux techniques et humains :</w:t>
      </w:r>
    </w:p>
    <w:p w14:paraId="355E8992" w14:textId="77777777" w:rsidR="00F0408B" w:rsidRPr="008F3D9F" w:rsidRDefault="00000000">
      <w:pPr>
        <w:numPr>
          <w:ilvl w:val="0"/>
          <w:numId w:val="30"/>
        </w:numPr>
        <w:spacing w:before="240"/>
        <w:rPr>
          <w:lang w:val="fr-FR"/>
          <w:rPrChange w:id="914" w:author="Hayfa ZGAYA-BIAU" w:date="2025-06-12T18:32:00Z" w16du:dateUtc="2025-06-12T16:32:00Z">
            <w:rPr/>
          </w:rPrChange>
        </w:rPr>
      </w:pPr>
      <w:r w:rsidRPr="008F3D9F">
        <w:rPr>
          <w:b/>
          <w:lang w:val="fr-FR"/>
          <w:rPrChange w:id="915" w:author="Hayfa ZGAYA-BIAU" w:date="2025-06-12T18:32:00Z" w16du:dateUtc="2025-06-12T16:32:00Z">
            <w:rPr>
              <w:b/>
            </w:rPr>
          </w:rPrChange>
        </w:rPr>
        <w:t>Reconnaissance fiable dans des conditions réelles :</w:t>
      </w:r>
      <w:r w:rsidRPr="008F3D9F">
        <w:rPr>
          <w:lang w:val="fr-FR"/>
          <w:rPrChange w:id="916" w:author="Hayfa ZGAYA-BIAU" w:date="2025-06-12T18:32:00Z" w16du:dateUtc="2025-06-12T16:32:00Z">
            <w:rPr/>
          </w:rPrChange>
        </w:rPr>
        <w:t xml:space="preserve"> Les algorithmes doivent être capables de fonctionner avec une grande précision en temps réel, malgré les variations de conditions de capture (lumière, mouvements parasites, occlusions).</w:t>
      </w:r>
      <w:r w:rsidRPr="008F3D9F">
        <w:rPr>
          <w:lang w:val="fr-FR"/>
          <w:rPrChange w:id="917" w:author="Hayfa ZGAYA-BIAU" w:date="2025-06-12T18:32:00Z" w16du:dateUtc="2025-06-12T16:32:00Z">
            <w:rPr/>
          </w:rPrChange>
        </w:rPr>
        <w:br/>
      </w:r>
    </w:p>
    <w:p w14:paraId="06D06D4D" w14:textId="77777777" w:rsidR="00F0408B" w:rsidRPr="008F3D9F" w:rsidRDefault="00000000">
      <w:pPr>
        <w:numPr>
          <w:ilvl w:val="0"/>
          <w:numId w:val="30"/>
        </w:numPr>
        <w:rPr>
          <w:lang w:val="fr-FR"/>
          <w:rPrChange w:id="918" w:author="Hayfa ZGAYA-BIAU" w:date="2025-06-12T18:32:00Z" w16du:dateUtc="2025-06-12T16:32:00Z">
            <w:rPr/>
          </w:rPrChange>
        </w:rPr>
      </w:pPr>
      <w:r w:rsidRPr="008F3D9F">
        <w:rPr>
          <w:b/>
          <w:lang w:val="fr-FR"/>
          <w:rPrChange w:id="919" w:author="Hayfa ZGAYA-BIAU" w:date="2025-06-12T18:32:00Z" w16du:dateUtc="2025-06-12T16:32:00Z">
            <w:rPr>
              <w:b/>
            </w:rPr>
          </w:rPrChange>
        </w:rPr>
        <w:t>Adaptabilité inter-individuelle :</w:t>
      </w:r>
      <w:r w:rsidRPr="008F3D9F">
        <w:rPr>
          <w:lang w:val="fr-FR"/>
          <w:rPrChange w:id="920" w:author="Hayfa ZGAYA-BIAU" w:date="2025-06-12T18:32:00Z" w16du:dateUtc="2025-06-12T16:32:00Z">
            <w:rPr/>
          </w:rPrChange>
        </w:rPr>
        <w:t xml:space="preserve"> Chaque patient possède une expressivité propre. Le système doit donc être personnalisable, avec des modèles ajustables à partir de données spécifiques à l’utilisateur.</w:t>
      </w:r>
      <w:r w:rsidRPr="008F3D9F">
        <w:rPr>
          <w:lang w:val="fr-FR"/>
          <w:rPrChange w:id="921" w:author="Hayfa ZGAYA-BIAU" w:date="2025-06-12T18:32:00Z" w16du:dateUtc="2025-06-12T16:32:00Z">
            <w:rPr/>
          </w:rPrChange>
        </w:rPr>
        <w:br/>
      </w:r>
    </w:p>
    <w:p w14:paraId="04FDCC7D" w14:textId="77777777" w:rsidR="00F0408B" w:rsidRPr="008F3D9F" w:rsidRDefault="00000000">
      <w:pPr>
        <w:numPr>
          <w:ilvl w:val="0"/>
          <w:numId w:val="30"/>
        </w:numPr>
        <w:rPr>
          <w:lang w:val="fr-FR"/>
          <w:rPrChange w:id="922" w:author="Hayfa ZGAYA-BIAU" w:date="2025-06-12T18:32:00Z" w16du:dateUtc="2025-06-12T16:32:00Z">
            <w:rPr/>
          </w:rPrChange>
        </w:rPr>
      </w:pPr>
      <w:r w:rsidRPr="008F3D9F">
        <w:rPr>
          <w:b/>
          <w:lang w:val="fr-FR"/>
          <w:rPrChange w:id="923" w:author="Hayfa ZGAYA-BIAU" w:date="2025-06-12T18:32:00Z" w16du:dateUtc="2025-06-12T16:32:00Z">
            <w:rPr>
              <w:b/>
            </w:rPr>
          </w:rPrChange>
        </w:rPr>
        <w:t>Simplicité et ergonomie :</w:t>
      </w:r>
      <w:r w:rsidRPr="008F3D9F">
        <w:rPr>
          <w:lang w:val="fr-FR"/>
          <w:rPrChange w:id="924" w:author="Hayfa ZGAYA-BIAU" w:date="2025-06-12T18:32:00Z" w16du:dateUtc="2025-06-12T16:32:00Z">
            <w:rPr/>
          </w:rPrChange>
        </w:rPr>
        <w:t xml:space="preserve"> Le dispositif doit être facile à mettre en place et à utiliser par les aidants comme par les patients, sans nécessiter une expertise technique.</w:t>
      </w:r>
      <w:r w:rsidRPr="008F3D9F">
        <w:rPr>
          <w:lang w:val="fr-FR"/>
          <w:rPrChange w:id="925" w:author="Hayfa ZGAYA-BIAU" w:date="2025-06-12T18:32:00Z" w16du:dateUtc="2025-06-12T16:32:00Z">
            <w:rPr/>
          </w:rPrChange>
        </w:rPr>
        <w:br/>
      </w:r>
    </w:p>
    <w:p w14:paraId="179A7CA7" w14:textId="77777777" w:rsidR="00F0408B" w:rsidRPr="008F3D9F" w:rsidRDefault="00000000">
      <w:pPr>
        <w:numPr>
          <w:ilvl w:val="0"/>
          <w:numId w:val="30"/>
        </w:numPr>
        <w:spacing w:after="240"/>
        <w:rPr>
          <w:lang w:val="fr-FR"/>
          <w:rPrChange w:id="926" w:author="Hayfa ZGAYA-BIAU" w:date="2025-06-12T18:32:00Z" w16du:dateUtc="2025-06-12T16:32:00Z">
            <w:rPr/>
          </w:rPrChange>
        </w:rPr>
      </w:pPr>
      <w:r w:rsidRPr="008F3D9F">
        <w:rPr>
          <w:b/>
          <w:lang w:val="fr-FR"/>
          <w:rPrChange w:id="927" w:author="Hayfa ZGAYA-BIAU" w:date="2025-06-12T18:32:00Z" w16du:dateUtc="2025-06-12T16:32:00Z">
            <w:rPr>
              <w:b/>
            </w:rPr>
          </w:rPrChange>
        </w:rPr>
        <w:t>Temps de réponse et fluidité :</w:t>
      </w:r>
      <w:r w:rsidRPr="008F3D9F">
        <w:rPr>
          <w:lang w:val="fr-FR"/>
          <w:rPrChange w:id="928" w:author="Hayfa ZGAYA-BIAU" w:date="2025-06-12T18:32:00Z" w16du:dateUtc="2025-06-12T16:32:00Z">
            <w:rPr/>
          </w:rPrChange>
        </w:rPr>
        <w:t xml:space="preserve"> La communication ne doit pas être entravée par des temps de latence importants. Le système doit offrir une interaction aussi naturelle et immédiate que possible.</w:t>
      </w:r>
    </w:p>
    <w:p w14:paraId="1CACD0B6" w14:textId="77777777" w:rsidR="00F0408B" w:rsidRPr="008F3D9F" w:rsidRDefault="00000000">
      <w:pPr>
        <w:spacing w:before="240" w:after="240"/>
        <w:rPr>
          <w:lang w:val="fr-FR"/>
          <w:rPrChange w:id="929" w:author="Hayfa ZGAYA-BIAU" w:date="2025-06-12T18:32:00Z" w16du:dateUtc="2025-06-12T16:32:00Z">
            <w:rPr/>
          </w:rPrChange>
        </w:rPr>
      </w:pPr>
      <w:r w:rsidRPr="008F3D9F">
        <w:rPr>
          <w:lang w:val="fr-FR"/>
          <w:rPrChange w:id="930" w:author="Hayfa ZGAYA-BIAU" w:date="2025-06-12T18:32:00Z" w16du:dateUtc="2025-06-12T16:32:00Z">
            <w:rPr/>
          </w:rPrChange>
        </w:rPr>
        <w:t>En définitive, ce mémoire vise à répondre à cette problématique en développant une architecture adaptative d’intelligence artificielle, capable de transformer un geste oculaire en intention lisible, avec pour finalité une interaction efficace entre le patient et son environnement, notamment le personnel soignant. Ce projet ambitionne de franchir une étape vers une communication inclusive, accessible, et respectueuse des capacités des personnes les plus vulnérables.</w:t>
      </w:r>
    </w:p>
    <w:p w14:paraId="2CCF98E1" w14:textId="77777777" w:rsidR="00F0408B" w:rsidRPr="008F3D9F" w:rsidRDefault="00F0408B">
      <w:pPr>
        <w:rPr>
          <w:lang w:val="fr-FR"/>
          <w:rPrChange w:id="931" w:author="Hayfa ZGAYA-BIAU" w:date="2025-06-12T18:32:00Z" w16du:dateUtc="2025-06-12T16:32:00Z">
            <w:rPr/>
          </w:rPrChange>
        </w:rPr>
      </w:pPr>
    </w:p>
    <w:p w14:paraId="3328C382" w14:textId="77777777" w:rsidR="00F0408B" w:rsidRPr="008F3D9F" w:rsidRDefault="00F0408B">
      <w:pPr>
        <w:pStyle w:val="Titre2"/>
        <w:keepNext w:val="0"/>
        <w:keepLines w:val="0"/>
        <w:rPr>
          <w:lang w:val="fr-FR"/>
          <w:rPrChange w:id="932" w:author="Hayfa ZGAYA-BIAU" w:date="2025-06-12T18:32:00Z" w16du:dateUtc="2025-06-12T16:32:00Z">
            <w:rPr/>
          </w:rPrChange>
        </w:rPr>
      </w:pPr>
      <w:bookmarkStart w:id="933" w:name="_39ri4srhfd34" w:colFirst="0" w:colLast="0"/>
      <w:bookmarkEnd w:id="933"/>
    </w:p>
    <w:p w14:paraId="3DE12EEA" w14:textId="77777777" w:rsidR="00F0408B" w:rsidRPr="008F3D9F" w:rsidRDefault="00F0408B">
      <w:pPr>
        <w:pStyle w:val="Titre2"/>
        <w:keepNext w:val="0"/>
        <w:keepLines w:val="0"/>
        <w:rPr>
          <w:lang w:val="fr-FR"/>
          <w:rPrChange w:id="934" w:author="Hayfa ZGAYA-BIAU" w:date="2025-06-12T18:32:00Z" w16du:dateUtc="2025-06-12T16:32:00Z">
            <w:rPr/>
          </w:rPrChange>
        </w:rPr>
      </w:pPr>
      <w:bookmarkStart w:id="935" w:name="_lb7z6ldyjs6r" w:colFirst="0" w:colLast="0"/>
      <w:bookmarkEnd w:id="935"/>
    </w:p>
    <w:p w14:paraId="02D194F0" w14:textId="77777777" w:rsidR="00F0408B" w:rsidRPr="008F3D9F" w:rsidRDefault="00F0408B">
      <w:pPr>
        <w:pStyle w:val="Titre2"/>
        <w:keepNext w:val="0"/>
        <w:keepLines w:val="0"/>
        <w:rPr>
          <w:lang w:val="fr-FR"/>
          <w:rPrChange w:id="936" w:author="Hayfa ZGAYA-BIAU" w:date="2025-06-12T18:32:00Z" w16du:dateUtc="2025-06-12T16:32:00Z">
            <w:rPr/>
          </w:rPrChange>
        </w:rPr>
      </w:pPr>
      <w:bookmarkStart w:id="937" w:name="_tc8gjfzdlj89" w:colFirst="0" w:colLast="0"/>
      <w:bookmarkEnd w:id="937"/>
    </w:p>
    <w:p w14:paraId="3D4B6B11" w14:textId="77777777" w:rsidR="00F0408B" w:rsidRPr="008F3D9F" w:rsidRDefault="00F0408B">
      <w:pPr>
        <w:pStyle w:val="Titre2"/>
        <w:keepNext w:val="0"/>
        <w:keepLines w:val="0"/>
        <w:rPr>
          <w:lang w:val="fr-FR"/>
          <w:rPrChange w:id="938" w:author="Hayfa ZGAYA-BIAU" w:date="2025-06-12T18:32:00Z" w16du:dateUtc="2025-06-12T16:32:00Z">
            <w:rPr/>
          </w:rPrChange>
        </w:rPr>
      </w:pPr>
      <w:bookmarkStart w:id="939" w:name="_x2i7vbzcce68" w:colFirst="0" w:colLast="0"/>
      <w:bookmarkEnd w:id="939"/>
    </w:p>
    <w:p w14:paraId="115747A5" w14:textId="77777777" w:rsidR="00F0408B" w:rsidRPr="008F3D9F" w:rsidRDefault="00F0408B">
      <w:pPr>
        <w:pStyle w:val="Titre2"/>
        <w:keepNext w:val="0"/>
        <w:keepLines w:val="0"/>
        <w:rPr>
          <w:lang w:val="fr-FR"/>
          <w:rPrChange w:id="940" w:author="Hayfa ZGAYA-BIAU" w:date="2025-06-12T18:32:00Z" w16du:dateUtc="2025-06-12T16:32:00Z">
            <w:rPr/>
          </w:rPrChange>
        </w:rPr>
      </w:pPr>
      <w:bookmarkStart w:id="941" w:name="_q6segpbq7r76" w:colFirst="0" w:colLast="0"/>
      <w:bookmarkEnd w:id="941"/>
    </w:p>
    <w:p w14:paraId="5C642E9A" w14:textId="77777777" w:rsidR="00F0408B" w:rsidRPr="008F3D9F" w:rsidRDefault="00F0408B">
      <w:pPr>
        <w:pStyle w:val="Titre2"/>
        <w:keepNext w:val="0"/>
        <w:keepLines w:val="0"/>
        <w:rPr>
          <w:lang w:val="fr-FR"/>
          <w:rPrChange w:id="942" w:author="Hayfa ZGAYA-BIAU" w:date="2025-06-12T18:32:00Z" w16du:dateUtc="2025-06-12T16:32:00Z">
            <w:rPr/>
          </w:rPrChange>
        </w:rPr>
      </w:pPr>
      <w:bookmarkStart w:id="943" w:name="_njodecnq6kb6" w:colFirst="0" w:colLast="0"/>
      <w:bookmarkEnd w:id="943"/>
    </w:p>
    <w:p w14:paraId="0A5CA37D" w14:textId="77777777" w:rsidR="00F0408B" w:rsidRPr="008F3D9F" w:rsidRDefault="00F0408B">
      <w:pPr>
        <w:pStyle w:val="Titre2"/>
        <w:keepNext w:val="0"/>
        <w:keepLines w:val="0"/>
        <w:rPr>
          <w:lang w:val="fr-FR"/>
          <w:rPrChange w:id="944" w:author="Hayfa ZGAYA-BIAU" w:date="2025-06-12T18:32:00Z" w16du:dateUtc="2025-06-12T16:32:00Z">
            <w:rPr/>
          </w:rPrChange>
        </w:rPr>
      </w:pPr>
      <w:bookmarkStart w:id="945" w:name="_gieb049tcaqr" w:colFirst="0" w:colLast="0"/>
      <w:bookmarkEnd w:id="945"/>
    </w:p>
    <w:p w14:paraId="1EF8A836" w14:textId="77777777" w:rsidR="00F0408B" w:rsidRPr="008F3D9F" w:rsidRDefault="00F0408B">
      <w:pPr>
        <w:pStyle w:val="Titre2"/>
        <w:keepNext w:val="0"/>
        <w:keepLines w:val="0"/>
        <w:rPr>
          <w:lang w:val="fr-FR"/>
          <w:rPrChange w:id="946" w:author="Hayfa ZGAYA-BIAU" w:date="2025-06-12T18:32:00Z" w16du:dateUtc="2025-06-12T16:32:00Z">
            <w:rPr/>
          </w:rPrChange>
        </w:rPr>
      </w:pPr>
      <w:bookmarkStart w:id="947" w:name="_yv7rkvv6k7qb" w:colFirst="0" w:colLast="0"/>
      <w:bookmarkEnd w:id="947"/>
    </w:p>
    <w:p w14:paraId="4459E321" w14:textId="4AC6D6D3" w:rsidR="00F0408B" w:rsidRPr="008F3D9F" w:rsidRDefault="00000000">
      <w:pPr>
        <w:pStyle w:val="Titre2"/>
        <w:keepNext w:val="0"/>
        <w:keepLines w:val="0"/>
        <w:rPr>
          <w:lang w:val="fr-FR"/>
          <w:rPrChange w:id="948" w:author="Hayfa ZGAYA-BIAU" w:date="2025-06-12T18:32:00Z" w16du:dateUtc="2025-06-12T16:32:00Z">
            <w:rPr/>
          </w:rPrChange>
        </w:rPr>
      </w:pPr>
      <w:del w:id="949" w:author="Hayfa ZGAYA-BIAU" w:date="2025-06-13T10:28:00Z" w16du:dateUtc="2025-06-13T08:28:00Z">
        <w:r w:rsidRPr="008F3D9F" w:rsidDel="006C7E64">
          <w:rPr>
            <w:lang w:val="fr-FR"/>
            <w:rPrChange w:id="950" w:author="Hayfa ZGAYA-BIAU" w:date="2025-06-12T18:32:00Z" w16du:dateUtc="2025-06-12T16:32:00Z">
              <w:rPr/>
            </w:rPrChange>
          </w:rPr>
          <w:delText>10.</w:delText>
        </w:r>
      </w:del>
      <w:ins w:id="951" w:author="Hayfa ZGAYA-BIAU" w:date="2025-06-13T10:28:00Z" w16du:dateUtc="2025-06-13T08:28:00Z">
        <w:r w:rsidR="006C7E64">
          <w:rPr>
            <w:lang w:val="fr-FR"/>
          </w:rPr>
          <w:t>3.</w:t>
        </w:r>
      </w:ins>
      <w:r w:rsidRPr="008F3D9F">
        <w:rPr>
          <w:lang w:val="fr-FR"/>
          <w:rPrChange w:id="952" w:author="Hayfa ZGAYA-BIAU" w:date="2025-06-12T18:32:00Z" w16du:dateUtc="2025-06-12T16:32:00Z">
            <w:rPr/>
          </w:rPrChange>
        </w:rPr>
        <w:t xml:space="preserve"> État de l’art</w:t>
      </w:r>
    </w:p>
    <w:p w14:paraId="476B35B7" w14:textId="77777777" w:rsidR="00F0408B" w:rsidRPr="008F3D9F" w:rsidRDefault="00F0408B">
      <w:pPr>
        <w:rPr>
          <w:lang w:val="fr-FR"/>
          <w:rPrChange w:id="953" w:author="Hayfa ZGAYA-BIAU" w:date="2025-06-12T18:32:00Z" w16du:dateUtc="2025-06-12T16:32:00Z">
            <w:rPr/>
          </w:rPrChange>
        </w:rPr>
      </w:pPr>
    </w:p>
    <w:p w14:paraId="76F88751" w14:textId="77777777" w:rsidR="00F0408B" w:rsidRPr="008F3D9F" w:rsidRDefault="00F0408B">
      <w:pPr>
        <w:rPr>
          <w:lang w:val="fr-FR"/>
          <w:rPrChange w:id="954" w:author="Hayfa ZGAYA-BIAU" w:date="2025-06-12T18:32:00Z" w16du:dateUtc="2025-06-12T16:32:00Z">
            <w:rPr/>
          </w:rPrChange>
        </w:rPr>
      </w:pPr>
    </w:p>
    <w:p w14:paraId="376C2676" w14:textId="77777777" w:rsidR="00F0408B" w:rsidRPr="008F3D9F" w:rsidRDefault="00F0408B">
      <w:pPr>
        <w:rPr>
          <w:lang w:val="fr-FR"/>
          <w:rPrChange w:id="955" w:author="Hayfa ZGAYA-BIAU" w:date="2025-06-12T18:32:00Z" w16du:dateUtc="2025-06-12T16:32:00Z">
            <w:rPr/>
          </w:rPrChange>
        </w:rPr>
      </w:pPr>
    </w:p>
    <w:p w14:paraId="4B0C5642" w14:textId="77777777" w:rsidR="00F0408B" w:rsidRPr="008F3D9F" w:rsidRDefault="00F0408B">
      <w:pPr>
        <w:rPr>
          <w:lang w:val="fr-FR"/>
          <w:rPrChange w:id="956" w:author="Hayfa ZGAYA-BIAU" w:date="2025-06-12T18:32:00Z" w16du:dateUtc="2025-06-12T16:32:00Z">
            <w:rPr/>
          </w:rPrChange>
        </w:rPr>
      </w:pPr>
    </w:p>
    <w:p w14:paraId="3355F034" w14:textId="77777777" w:rsidR="00F0408B" w:rsidRPr="008F3D9F" w:rsidRDefault="00F0408B">
      <w:pPr>
        <w:rPr>
          <w:lang w:val="fr-FR"/>
          <w:rPrChange w:id="957" w:author="Hayfa ZGAYA-BIAU" w:date="2025-06-12T18:32:00Z" w16du:dateUtc="2025-06-12T16:32:00Z">
            <w:rPr/>
          </w:rPrChange>
        </w:rPr>
      </w:pPr>
    </w:p>
    <w:p w14:paraId="02ECC6A6" w14:textId="77777777" w:rsidR="00F0408B" w:rsidRPr="008F3D9F" w:rsidRDefault="00F0408B">
      <w:pPr>
        <w:rPr>
          <w:lang w:val="fr-FR"/>
          <w:rPrChange w:id="958" w:author="Hayfa ZGAYA-BIAU" w:date="2025-06-12T18:32:00Z" w16du:dateUtc="2025-06-12T16:32:00Z">
            <w:rPr/>
          </w:rPrChange>
        </w:rPr>
      </w:pPr>
    </w:p>
    <w:p w14:paraId="508D73EB" w14:textId="77777777" w:rsidR="00F0408B" w:rsidRPr="008F3D9F" w:rsidRDefault="00F0408B">
      <w:pPr>
        <w:rPr>
          <w:lang w:val="fr-FR"/>
          <w:rPrChange w:id="959" w:author="Hayfa ZGAYA-BIAU" w:date="2025-06-12T18:32:00Z" w16du:dateUtc="2025-06-12T16:32:00Z">
            <w:rPr/>
          </w:rPrChange>
        </w:rPr>
      </w:pPr>
    </w:p>
    <w:p w14:paraId="5DA4DF41" w14:textId="77777777" w:rsidR="00F0408B" w:rsidRPr="008F3D9F" w:rsidRDefault="00F0408B">
      <w:pPr>
        <w:rPr>
          <w:lang w:val="fr-FR"/>
          <w:rPrChange w:id="960" w:author="Hayfa ZGAYA-BIAU" w:date="2025-06-12T18:32:00Z" w16du:dateUtc="2025-06-12T16:32:00Z">
            <w:rPr/>
          </w:rPrChange>
        </w:rPr>
      </w:pPr>
    </w:p>
    <w:p w14:paraId="1915AC23" w14:textId="77777777" w:rsidR="00F0408B" w:rsidRPr="008F3D9F" w:rsidRDefault="00F0408B">
      <w:pPr>
        <w:rPr>
          <w:lang w:val="fr-FR"/>
          <w:rPrChange w:id="961" w:author="Hayfa ZGAYA-BIAU" w:date="2025-06-12T18:32:00Z" w16du:dateUtc="2025-06-12T16:32:00Z">
            <w:rPr/>
          </w:rPrChange>
        </w:rPr>
      </w:pPr>
    </w:p>
    <w:p w14:paraId="6F79874A" w14:textId="77777777" w:rsidR="00F0408B" w:rsidRPr="008F3D9F" w:rsidRDefault="00F0408B">
      <w:pPr>
        <w:rPr>
          <w:lang w:val="fr-FR"/>
          <w:rPrChange w:id="962" w:author="Hayfa ZGAYA-BIAU" w:date="2025-06-12T18:32:00Z" w16du:dateUtc="2025-06-12T16:32:00Z">
            <w:rPr/>
          </w:rPrChange>
        </w:rPr>
      </w:pPr>
    </w:p>
    <w:p w14:paraId="24481427" w14:textId="77777777" w:rsidR="00F0408B" w:rsidRPr="008F3D9F" w:rsidRDefault="00F0408B">
      <w:pPr>
        <w:rPr>
          <w:lang w:val="fr-FR"/>
          <w:rPrChange w:id="963" w:author="Hayfa ZGAYA-BIAU" w:date="2025-06-12T18:32:00Z" w16du:dateUtc="2025-06-12T16:32:00Z">
            <w:rPr/>
          </w:rPrChange>
        </w:rPr>
      </w:pPr>
    </w:p>
    <w:p w14:paraId="7C39CFCA" w14:textId="77777777" w:rsidR="00F0408B" w:rsidRPr="008F3D9F" w:rsidRDefault="00F0408B">
      <w:pPr>
        <w:rPr>
          <w:lang w:val="fr-FR"/>
          <w:rPrChange w:id="964" w:author="Hayfa ZGAYA-BIAU" w:date="2025-06-12T18:32:00Z" w16du:dateUtc="2025-06-12T16:32:00Z">
            <w:rPr/>
          </w:rPrChange>
        </w:rPr>
      </w:pPr>
    </w:p>
    <w:p w14:paraId="50E57E5B" w14:textId="77777777" w:rsidR="00F0408B" w:rsidRPr="008F3D9F" w:rsidRDefault="00F0408B">
      <w:pPr>
        <w:rPr>
          <w:lang w:val="fr-FR"/>
          <w:rPrChange w:id="965" w:author="Hayfa ZGAYA-BIAU" w:date="2025-06-12T18:32:00Z" w16du:dateUtc="2025-06-12T16:32:00Z">
            <w:rPr/>
          </w:rPrChange>
        </w:rPr>
      </w:pPr>
    </w:p>
    <w:p w14:paraId="0F2D3A36" w14:textId="77777777" w:rsidR="00F0408B" w:rsidRPr="008F3D9F" w:rsidRDefault="00F0408B">
      <w:pPr>
        <w:rPr>
          <w:lang w:val="fr-FR"/>
          <w:rPrChange w:id="966" w:author="Hayfa ZGAYA-BIAU" w:date="2025-06-12T18:32:00Z" w16du:dateUtc="2025-06-12T16:32:00Z">
            <w:rPr/>
          </w:rPrChange>
        </w:rPr>
      </w:pPr>
    </w:p>
    <w:p w14:paraId="551ED23A" w14:textId="77777777" w:rsidR="00F0408B" w:rsidRPr="008F3D9F" w:rsidRDefault="00F0408B">
      <w:pPr>
        <w:rPr>
          <w:lang w:val="fr-FR"/>
          <w:rPrChange w:id="967" w:author="Hayfa ZGAYA-BIAU" w:date="2025-06-12T18:32:00Z" w16du:dateUtc="2025-06-12T16:32:00Z">
            <w:rPr/>
          </w:rPrChange>
        </w:rPr>
      </w:pPr>
    </w:p>
    <w:p w14:paraId="1A73E625" w14:textId="77777777" w:rsidR="00F0408B" w:rsidRPr="008F3D9F" w:rsidRDefault="00F0408B">
      <w:pPr>
        <w:rPr>
          <w:lang w:val="fr-FR"/>
          <w:rPrChange w:id="968" w:author="Hayfa ZGAYA-BIAU" w:date="2025-06-12T18:32:00Z" w16du:dateUtc="2025-06-12T16:32:00Z">
            <w:rPr/>
          </w:rPrChange>
        </w:rPr>
      </w:pPr>
    </w:p>
    <w:p w14:paraId="6B50E292" w14:textId="77777777" w:rsidR="00F0408B" w:rsidRPr="008F3D9F" w:rsidRDefault="00F0408B">
      <w:pPr>
        <w:rPr>
          <w:lang w:val="fr-FR"/>
          <w:rPrChange w:id="969" w:author="Hayfa ZGAYA-BIAU" w:date="2025-06-12T18:32:00Z" w16du:dateUtc="2025-06-12T16:32:00Z">
            <w:rPr/>
          </w:rPrChange>
        </w:rPr>
      </w:pPr>
    </w:p>
    <w:p w14:paraId="1910DFAC" w14:textId="77777777" w:rsidR="00F0408B" w:rsidRPr="008F3D9F" w:rsidRDefault="00F0408B">
      <w:pPr>
        <w:rPr>
          <w:lang w:val="fr-FR"/>
          <w:rPrChange w:id="970" w:author="Hayfa ZGAYA-BIAU" w:date="2025-06-12T18:32:00Z" w16du:dateUtc="2025-06-12T16:32:00Z">
            <w:rPr/>
          </w:rPrChange>
        </w:rPr>
      </w:pPr>
    </w:p>
    <w:p w14:paraId="37617ADD" w14:textId="77777777" w:rsidR="00F0408B" w:rsidRPr="008F3D9F" w:rsidRDefault="00F0408B">
      <w:pPr>
        <w:rPr>
          <w:lang w:val="fr-FR"/>
          <w:rPrChange w:id="971" w:author="Hayfa ZGAYA-BIAU" w:date="2025-06-12T18:32:00Z" w16du:dateUtc="2025-06-12T16:32:00Z">
            <w:rPr/>
          </w:rPrChange>
        </w:rPr>
      </w:pPr>
    </w:p>
    <w:p w14:paraId="31B33EA9" w14:textId="77777777" w:rsidR="00F0408B" w:rsidRPr="008F3D9F" w:rsidRDefault="00000000">
      <w:pPr>
        <w:pStyle w:val="Titre3"/>
        <w:keepNext w:val="0"/>
        <w:keepLines w:val="0"/>
        <w:rPr>
          <w:lang w:val="fr-FR"/>
          <w:rPrChange w:id="972" w:author="Hayfa ZGAYA-BIAU" w:date="2025-06-12T18:32:00Z" w16du:dateUtc="2025-06-12T16:32:00Z">
            <w:rPr/>
          </w:rPrChange>
        </w:rPr>
      </w:pPr>
      <w:bookmarkStart w:id="973" w:name="_ootkb3vigvq8" w:colFirst="0" w:colLast="0"/>
      <w:bookmarkEnd w:id="973"/>
      <w:r w:rsidRPr="008F3D9F">
        <w:rPr>
          <w:lang w:val="fr-FR"/>
          <w:rPrChange w:id="974" w:author="Hayfa ZGAYA-BIAU" w:date="2025-06-12T18:32:00Z" w16du:dateUtc="2025-06-12T16:32:00Z">
            <w:rPr/>
          </w:rPrChange>
        </w:rPr>
        <w:lastRenderedPageBreak/>
        <w:br/>
        <w:t>10.1. Revue bibliographique des travaux existants</w:t>
      </w:r>
    </w:p>
    <w:p w14:paraId="4477B315" w14:textId="77777777" w:rsidR="00F0408B" w:rsidRPr="008F3D9F" w:rsidRDefault="00000000">
      <w:pPr>
        <w:spacing w:before="240" w:after="240"/>
        <w:rPr>
          <w:lang w:val="fr-FR"/>
          <w:rPrChange w:id="975" w:author="Hayfa ZGAYA-BIAU" w:date="2025-06-12T18:32:00Z" w16du:dateUtc="2025-06-12T16:32:00Z">
            <w:rPr/>
          </w:rPrChange>
        </w:rPr>
      </w:pPr>
      <w:r w:rsidRPr="008F3D9F">
        <w:rPr>
          <w:lang w:val="fr-FR"/>
          <w:rPrChange w:id="976" w:author="Hayfa ZGAYA-BIAU" w:date="2025-06-12T18:32:00Z" w16du:dateUtc="2025-06-12T16:32:00Z">
            <w:rPr/>
          </w:rPrChange>
        </w:rPr>
        <w:t>L’étude des interfaces de communication assistée pour les personnes en situation de handicap s’est enrichie au cours des dernières décennies grâce aux avancées en intelligence artificielle, en vision par ordinateur et en neurosciences. Plusieurs approches ont été proposées pour pallier l’incapacité à communiquer verbalement ou gestuellement, en exploitant les signaux résiduels comme les mouvements oculaires, les expressions faciales, ou les signaux cérébraux.</w:t>
      </w:r>
    </w:p>
    <w:p w14:paraId="3F1E16BA" w14:textId="77777777" w:rsidR="00F0408B" w:rsidRPr="008F3D9F" w:rsidRDefault="00000000">
      <w:pPr>
        <w:spacing w:before="240" w:after="240"/>
        <w:rPr>
          <w:lang w:val="fr-FR"/>
          <w:rPrChange w:id="977" w:author="Hayfa ZGAYA-BIAU" w:date="2025-06-12T18:32:00Z" w16du:dateUtc="2025-06-12T16:32:00Z">
            <w:rPr/>
          </w:rPrChange>
        </w:rPr>
      </w:pPr>
      <w:r w:rsidRPr="008F3D9F">
        <w:rPr>
          <w:b/>
          <w:lang w:val="fr-FR"/>
          <w:rPrChange w:id="978" w:author="Hayfa ZGAYA-BIAU" w:date="2025-06-12T18:32:00Z" w16du:dateUtc="2025-06-12T16:32:00Z">
            <w:rPr>
              <w:b/>
            </w:rPr>
          </w:rPrChange>
        </w:rPr>
        <w:t xml:space="preserve">1. </w:t>
      </w:r>
      <w:commentRangeStart w:id="979"/>
      <w:r w:rsidRPr="008F3D9F">
        <w:rPr>
          <w:b/>
          <w:lang w:val="fr-FR"/>
          <w:rPrChange w:id="980" w:author="Hayfa ZGAYA-BIAU" w:date="2025-06-12T18:32:00Z" w16du:dateUtc="2025-06-12T16:32:00Z">
            <w:rPr>
              <w:b/>
            </w:rPr>
          </w:rPrChange>
        </w:rPr>
        <w:t xml:space="preserve">Interfaces basées sur le </w:t>
      </w:r>
      <w:proofErr w:type="spellStart"/>
      <w:r w:rsidRPr="008F3D9F">
        <w:rPr>
          <w:b/>
          <w:lang w:val="fr-FR"/>
          <w:rPrChange w:id="981" w:author="Hayfa ZGAYA-BIAU" w:date="2025-06-12T18:32:00Z" w16du:dateUtc="2025-06-12T16:32:00Z">
            <w:rPr>
              <w:b/>
            </w:rPr>
          </w:rPrChange>
        </w:rPr>
        <w:t>eye-tracking</w:t>
      </w:r>
      <w:proofErr w:type="spellEnd"/>
      <w:r w:rsidRPr="008F3D9F">
        <w:rPr>
          <w:b/>
          <w:lang w:val="fr-FR"/>
          <w:rPrChange w:id="982" w:author="Hayfa ZGAYA-BIAU" w:date="2025-06-12T18:32:00Z" w16du:dateUtc="2025-06-12T16:32:00Z">
            <w:rPr>
              <w:b/>
            </w:rPr>
          </w:rPrChange>
        </w:rPr>
        <w:t xml:space="preserve"> :</w:t>
      </w:r>
      <w:r w:rsidRPr="008F3D9F">
        <w:rPr>
          <w:b/>
          <w:lang w:val="fr-FR"/>
          <w:rPrChange w:id="983" w:author="Hayfa ZGAYA-BIAU" w:date="2025-06-12T18:32:00Z" w16du:dateUtc="2025-06-12T16:32:00Z">
            <w:rPr>
              <w:b/>
            </w:rPr>
          </w:rPrChange>
        </w:rPr>
        <w:br/>
      </w:r>
      <w:r w:rsidRPr="008F3D9F">
        <w:rPr>
          <w:lang w:val="fr-FR"/>
          <w:rPrChange w:id="984" w:author="Hayfa ZGAYA-BIAU" w:date="2025-06-12T18:32:00Z" w16du:dateUtc="2025-06-12T16:32:00Z">
            <w:rPr/>
          </w:rPrChange>
        </w:rPr>
        <w:t xml:space="preserve"> Les systèmes d’</w:t>
      </w:r>
      <w:proofErr w:type="spellStart"/>
      <w:r w:rsidRPr="008F3D9F">
        <w:rPr>
          <w:lang w:val="fr-FR"/>
          <w:rPrChange w:id="985" w:author="Hayfa ZGAYA-BIAU" w:date="2025-06-12T18:32:00Z" w16du:dateUtc="2025-06-12T16:32:00Z">
            <w:rPr/>
          </w:rPrChange>
        </w:rPr>
        <w:t>eye-tracking</w:t>
      </w:r>
      <w:proofErr w:type="spellEnd"/>
      <w:r w:rsidRPr="008F3D9F">
        <w:rPr>
          <w:lang w:val="fr-FR"/>
          <w:rPrChange w:id="986" w:author="Hayfa ZGAYA-BIAU" w:date="2025-06-12T18:32:00Z" w16du:dateUtc="2025-06-12T16:32:00Z">
            <w:rPr/>
          </w:rPrChange>
        </w:rPr>
        <w:t xml:space="preserve">, tels que </w:t>
      </w:r>
      <w:proofErr w:type="spellStart"/>
      <w:r w:rsidRPr="008F3D9F">
        <w:rPr>
          <w:lang w:val="fr-FR"/>
          <w:rPrChange w:id="987" w:author="Hayfa ZGAYA-BIAU" w:date="2025-06-12T18:32:00Z" w16du:dateUtc="2025-06-12T16:32:00Z">
            <w:rPr/>
          </w:rPrChange>
        </w:rPr>
        <w:t>Tobii</w:t>
      </w:r>
      <w:proofErr w:type="spellEnd"/>
      <w:r w:rsidRPr="008F3D9F">
        <w:rPr>
          <w:lang w:val="fr-FR"/>
          <w:rPrChange w:id="988" w:author="Hayfa ZGAYA-BIAU" w:date="2025-06-12T18:32:00Z" w16du:dateUtc="2025-06-12T16:32:00Z">
            <w:rPr/>
          </w:rPrChange>
        </w:rPr>
        <w:t xml:space="preserve"> </w:t>
      </w:r>
      <w:proofErr w:type="spellStart"/>
      <w:r w:rsidRPr="008F3D9F">
        <w:rPr>
          <w:lang w:val="fr-FR"/>
          <w:rPrChange w:id="989" w:author="Hayfa ZGAYA-BIAU" w:date="2025-06-12T18:32:00Z" w16du:dateUtc="2025-06-12T16:32:00Z">
            <w:rPr/>
          </w:rPrChange>
        </w:rPr>
        <w:t>Dynavox</w:t>
      </w:r>
      <w:proofErr w:type="spellEnd"/>
      <w:r w:rsidRPr="008F3D9F">
        <w:rPr>
          <w:lang w:val="fr-FR"/>
          <w:rPrChange w:id="990" w:author="Hayfa ZGAYA-BIAU" w:date="2025-06-12T18:32:00Z" w16du:dateUtc="2025-06-12T16:32:00Z">
            <w:rPr/>
          </w:rPrChange>
        </w:rPr>
        <w:t>, sont parmi les dispositifs commerciaux les plus répandus. Ils permettent de contrôler un curseur ou de sélectionner des éléments sur un écran par le regard. Ces systèmes reposent sur des capteurs infrarouges et nécessitent un calibrage précis. Bien qu’efficaces dans certains contextes, ils présentent des limites : coût élevé, dépendance à des conditions lumineuses optimales, rigidité du positionnement, et difficulté à capter des gestes oculaires très légers ou non standards.</w:t>
      </w:r>
      <w:commentRangeEnd w:id="979"/>
      <w:r w:rsidR="00441295">
        <w:rPr>
          <w:rStyle w:val="Marquedecommentaire"/>
        </w:rPr>
        <w:commentReference w:id="979"/>
      </w:r>
    </w:p>
    <w:p w14:paraId="005ABF35" w14:textId="77777777" w:rsidR="00F0408B" w:rsidRPr="008F3D9F" w:rsidRDefault="00000000">
      <w:pPr>
        <w:spacing w:before="240" w:after="240"/>
        <w:rPr>
          <w:lang w:val="fr-FR"/>
          <w:rPrChange w:id="991" w:author="Hayfa ZGAYA-BIAU" w:date="2025-06-12T18:32:00Z" w16du:dateUtc="2025-06-12T16:32:00Z">
            <w:rPr/>
          </w:rPrChange>
        </w:rPr>
      </w:pPr>
      <w:r w:rsidRPr="008F3D9F">
        <w:rPr>
          <w:b/>
          <w:lang w:val="fr-FR"/>
          <w:rPrChange w:id="992" w:author="Hayfa ZGAYA-BIAU" w:date="2025-06-12T18:32:00Z" w16du:dateUtc="2025-06-12T16:32:00Z">
            <w:rPr>
              <w:b/>
            </w:rPr>
          </w:rPrChange>
        </w:rPr>
        <w:t>2. Reconnaissance faciale et d'expressions :</w:t>
      </w:r>
      <w:r w:rsidRPr="008F3D9F">
        <w:rPr>
          <w:b/>
          <w:lang w:val="fr-FR"/>
          <w:rPrChange w:id="993" w:author="Hayfa ZGAYA-BIAU" w:date="2025-06-12T18:32:00Z" w16du:dateUtc="2025-06-12T16:32:00Z">
            <w:rPr>
              <w:b/>
            </w:rPr>
          </w:rPrChange>
        </w:rPr>
        <w:br/>
      </w:r>
      <w:r w:rsidRPr="008F3D9F">
        <w:rPr>
          <w:lang w:val="fr-FR"/>
          <w:rPrChange w:id="994" w:author="Hayfa ZGAYA-BIAU" w:date="2025-06-12T18:32:00Z" w16du:dateUtc="2025-06-12T16:32:00Z">
            <w:rPr/>
          </w:rPrChange>
        </w:rPr>
        <w:t xml:space="preserve"> La reconnaissance automatique des expressions faciales a été largement explorée avec les </w:t>
      </w:r>
      <w:commentRangeStart w:id="995"/>
      <w:r w:rsidRPr="008F3D9F">
        <w:rPr>
          <w:lang w:val="fr-FR"/>
          <w:rPrChange w:id="996" w:author="Hayfa ZGAYA-BIAU" w:date="2025-06-12T18:32:00Z" w16du:dateUtc="2025-06-12T16:32:00Z">
            <w:rPr/>
          </w:rPrChange>
        </w:rPr>
        <w:t>travaux pionniers de Paul Ekman</w:t>
      </w:r>
      <w:commentRangeEnd w:id="995"/>
      <w:r w:rsidR="00862D7E">
        <w:rPr>
          <w:rStyle w:val="Marquedecommentaire"/>
        </w:rPr>
        <w:commentReference w:id="995"/>
      </w:r>
      <w:r w:rsidRPr="008F3D9F">
        <w:rPr>
          <w:lang w:val="fr-FR"/>
          <w:rPrChange w:id="997" w:author="Hayfa ZGAYA-BIAU" w:date="2025-06-12T18:32:00Z" w16du:dateUtc="2025-06-12T16:32:00Z">
            <w:rPr/>
          </w:rPrChange>
        </w:rPr>
        <w:t xml:space="preserve">, qui ont permis de codifier les micro-expressions humaines (FACS – Facial Action Coding System). </w:t>
      </w:r>
      <w:commentRangeStart w:id="998"/>
      <w:r w:rsidRPr="008F3D9F">
        <w:rPr>
          <w:lang w:val="fr-FR"/>
          <w:rPrChange w:id="999" w:author="Hayfa ZGAYA-BIAU" w:date="2025-06-12T18:32:00Z" w16du:dateUtc="2025-06-12T16:32:00Z">
            <w:rPr/>
          </w:rPrChange>
        </w:rPr>
        <w:t>Des modèles d’apprentissage profond (CNN, LSTM, GAN) ont ensuite été utilisés pour d</w:t>
      </w:r>
      <w:commentRangeEnd w:id="998"/>
      <w:r w:rsidR="00F07EFE">
        <w:rPr>
          <w:rStyle w:val="Marquedecommentaire"/>
        </w:rPr>
        <w:commentReference w:id="998"/>
      </w:r>
      <w:r w:rsidRPr="008F3D9F">
        <w:rPr>
          <w:lang w:val="fr-FR"/>
          <w:rPrChange w:id="1000" w:author="Hayfa ZGAYA-BIAU" w:date="2025-06-12T18:32:00Z" w16du:dateUtc="2025-06-12T16:32:00Z">
            <w:rPr/>
          </w:rPrChange>
        </w:rPr>
        <w:t xml:space="preserve">étecter et classer ces expressions dans des bases de données standards comme FER2013, </w:t>
      </w:r>
      <w:proofErr w:type="spellStart"/>
      <w:r w:rsidRPr="008F3D9F">
        <w:rPr>
          <w:lang w:val="fr-FR"/>
          <w:rPrChange w:id="1001" w:author="Hayfa ZGAYA-BIAU" w:date="2025-06-12T18:32:00Z" w16du:dateUtc="2025-06-12T16:32:00Z">
            <w:rPr/>
          </w:rPrChange>
        </w:rPr>
        <w:t>AffectNet</w:t>
      </w:r>
      <w:proofErr w:type="spellEnd"/>
      <w:r w:rsidRPr="008F3D9F">
        <w:rPr>
          <w:lang w:val="fr-FR"/>
          <w:rPrChange w:id="1002" w:author="Hayfa ZGAYA-BIAU" w:date="2025-06-12T18:32:00Z" w16du:dateUtc="2025-06-12T16:32:00Z">
            <w:rPr/>
          </w:rPrChange>
        </w:rPr>
        <w:t xml:space="preserve"> ou CK+. Ces approches se heurtent cependant à une complexité importante lorsqu’il s’agit d’interpréter des micro-gestes atypiques ou très limités, comme c’est souvent le cas chez les personnes polyhandicapées.</w:t>
      </w:r>
    </w:p>
    <w:p w14:paraId="3465FB5E" w14:textId="77777777" w:rsidR="00F0408B" w:rsidRPr="008F3D9F" w:rsidRDefault="00000000">
      <w:pPr>
        <w:spacing w:before="240" w:after="240"/>
        <w:rPr>
          <w:lang w:val="fr-FR"/>
          <w:rPrChange w:id="1003" w:author="Hayfa ZGAYA-BIAU" w:date="2025-06-12T18:32:00Z" w16du:dateUtc="2025-06-12T16:32:00Z">
            <w:rPr/>
          </w:rPrChange>
        </w:rPr>
      </w:pPr>
      <w:r w:rsidRPr="008F3D9F">
        <w:rPr>
          <w:b/>
          <w:lang w:val="fr-FR"/>
          <w:rPrChange w:id="1004" w:author="Hayfa ZGAYA-BIAU" w:date="2025-06-12T18:32:00Z" w16du:dateUtc="2025-06-12T16:32:00Z">
            <w:rPr>
              <w:b/>
            </w:rPr>
          </w:rPrChange>
        </w:rPr>
        <w:t>3. Modèles hybrides CNN-LSTM pour la reconnaissance gestuelle :</w:t>
      </w:r>
      <w:r w:rsidRPr="008F3D9F">
        <w:rPr>
          <w:b/>
          <w:lang w:val="fr-FR"/>
          <w:rPrChange w:id="1005" w:author="Hayfa ZGAYA-BIAU" w:date="2025-06-12T18:32:00Z" w16du:dateUtc="2025-06-12T16:32:00Z">
            <w:rPr>
              <w:b/>
            </w:rPr>
          </w:rPrChange>
        </w:rPr>
        <w:br/>
      </w:r>
      <w:r w:rsidRPr="008F3D9F">
        <w:rPr>
          <w:lang w:val="fr-FR"/>
          <w:rPrChange w:id="1006" w:author="Hayfa ZGAYA-BIAU" w:date="2025-06-12T18:32:00Z" w16du:dateUtc="2025-06-12T16:32:00Z">
            <w:rPr/>
          </w:rPrChange>
        </w:rPr>
        <w:t xml:space="preserve"> La combinaison des réseaux convolutifs (CNN) et des réseaux récurrents (notamment LSTM) s’est avérée particulièrement efficace pour les tâches impliquant des séquences temporelles, comme la reconnaissance d’actions dans des vidéos. Le CNN extrait des caractéristiques spatiales (formes, contours, textures), tandis que le LSTM apprend les dépendances temporelles entre les images successives. </w:t>
      </w:r>
      <w:r w:rsidRPr="00F07EFE">
        <w:rPr>
          <w:highlight w:val="yellow"/>
          <w:lang w:val="fr-FR"/>
          <w:rPrChange w:id="1007" w:author="Hayfa ZGAYA-BIAU" w:date="2025-06-13T11:04:00Z" w16du:dateUtc="2025-06-13T09:04:00Z">
            <w:rPr/>
          </w:rPrChange>
        </w:rPr>
        <w:t>Des recherches récentes</w:t>
      </w:r>
      <w:r w:rsidRPr="008F3D9F">
        <w:rPr>
          <w:lang w:val="fr-FR"/>
          <w:rPrChange w:id="1008" w:author="Hayfa ZGAYA-BIAU" w:date="2025-06-12T18:32:00Z" w16du:dateUtc="2025-06-12T16:32:00Z">
            <w:rPr/>
          </w:rPrChange>
        </w:rPr>
        <w:t xml:space="preserve"> ont appliqué cette architecture aux expressions faciales dynamiques ou aux gestes de la tête, avec des résultats prometteurs en matière de précision et de robustesse.</w:t>
      </w:r>
    </w:p>
    <w:p w14:paraId="476917F2" w14:textId="77777777" w:rsidR="00F0408B" w:rsidRPr="008F3D9F" w:rsidRDefault="00000000">
      <w:pPr>
        <w:spacing w:before="240" w:after="240"/>
        <w:rPr>
          <w:lang w:val="fr-FR"/>
          <w:rPrChange w:id="1009" w:author="Hayfa ZGAYA-BIAU" w:date="2025-06-12T18:32:00Z" w16du:dateUtc="2025-06-12T16:32:00Z">
            <w:rPr/>
          </w:rPrChange>
        </w:rPr>
      </w:pPr>
      <w:r w:rsidRPr="008F3D9F">
        <w:rPr>
          <w:b/>
          <w:lang w:val="fr-FR"/>
          <w:rPrChange w:id="1010" w:author="Hayfa ZGAYA-BIAU" w:date="2025-06-12T18:32:00Z" w16du:dateUtc="2025-06-12T16:32:00Z">
            <w:rPr>
              <w:b/>
            </w:rPr>
          </w:rPrChange>
        </w:rPr>
        <w:t>4. Interfaces binaires pour la communication assistée :</w:t>
      </w:r>
      <w:r w:rsidRPr="008F3D9F">
        <w:rPr>
          <w:b/>
          <w:lang w:val="fr-FR"/>
          <w:rPrChange w:id="1011" w:author="Hayfa ZGAYA-BIAU" w:date="2025-06-12T18:32:00Z" w16du:dateUtc="2025-06-12T16:32:00Z">
            <w:rPr>
              <w:b/>
            </w:rPr>
          </w:rPrChange>
        </w:rPr>
        <w:br/>
      </w:r>
      <w:r w:rsidRPr="008F3D9F">
        <w:rPr>
          <w:lang w:val="fr-FR"/>
          <w:rPrChange w:id="1012" w:author="Hayfa ZGAYA-BIAU" w:date="2025-06-12T18:32:00Z" w16du:dateUtc="2025-06-12T16:32:00Z">
            <w:rPr/>
          </w:rPrChange>
        </w:rPr>
        <w:t xml:space="preserve"> </w:t>
      </w:r>
      <w:r w:rsidRPr="00F07EFE">
        <w:rPr>
          <w:highlight w:val="yellow"/>
          <w:lang w:val="fr-FR"/>
          <w:rPrChange w:id="1013" w:author="Hayfa ZGAYA-BIAU" w:date="2025-06-13T11:06:00Z" w16du:dateUtc="2025-06-13T09:06:00Z">
            <w:rPr/>
          </w:rPrChange>
        </w:rPr>
        <w:t>Certains projets se concentrent sur des interfaces minimalistes basées sur des réponses binaires – « oui » / « non » – afin de faciliter l’interaction des patients sévèrement handicapés avec leur environnement. Ces</w:t>
      </w:r>
      <w:r w:rsidRPr="008F3D9F">
        <w:rPr>
          <w:lang w:val="fr-FR"/>
          <w:rPrChange w:id="1014" w:author="Hayfa ZGAYA-BIAU" w:date="2025-06-12T18:32:00Z" w16du:dateUtc="2025-06-12T16:32:00Z">
            <w:rPr/>
          </w:rPrChange>
        </w:rPr>
        <w:t xml:space="preserve"> systèmes s’appuient généralement sur un dispositif de saisie unique (clignement, mouvement de l’œil, contraction musculaire) pour naviguer dans une interface arborescente. Cette approche, bien que rudimentaire, présente l’avantage d’une grande accessibilité et d’une mise en œuvre relativement simple. Cependant, elle nécessite une reconnaissance fiable du geste et une rapidité d’interprétation pour ne pas générer de frustration.</w:t>
      </w:r>
    </w:p>
    <w:p w14:paraId="25C87C20" w14:textId="77777777" w:rsidR="00F0408B" w:rsidRPr="008F3D9F" w:rsidRDefault="00000000">
      <w:pPr>
        <w:spacing w:before="240" w:after="240"/>
        <w:rPr>
          <w:lang w:val="fr-FR"/>
          <w:rPrChange w:id="1015" w:author="Hayfa ZGAYA-BIAU" w:date="2025-06-12T18:32:00Z" w16du:dateUtc="2025-06-12T16:32:00Z">
            <w:rPr/>
          </w:rPrChange>
        </w:rPr>
      </w:pPr>
      <w:r w:rsidRPr="008F3D9F">
        <w:rPr>
          <w:b/>
          <w:lang w:val="fr-FR"/>
          <w:rPrChange w:id="1016" w:author="Hayfa ZGAYA-BIAU" w:date="2025-06-12T18:32:00Z" w16du:dateUtc="2025-06-12T16:32:00Z">
            <w:rPr>
              <w:b/>
            </w:rPr>
          </w:rPrChange>
        </w:rPr>
        <w:lastRenderedPageBreak/>
        <w:t>5. Problèmes d’adaptabilité et de personnalisation :</w:t>
      </w:r>
      <w:r w:rsidRPr="008F3D9F">
        <w:rPr>
          <w:b/>
          <w:lang w:val="fr-FR"/>
          <w:rPrChange w:id="1017" w:author="Hayfa ZGAYA-BIAU" w:date="2025-06-12T18:32:00Z" w16du:dateUtc="2025-06-12T16:32:00Z">
            <w:rPr>
              <w:b/>
            </w:rPr>
          </w:rPrChange>
        </w:rPr>
        <w:br/>
      </w:r>
      <w:r w:rsidRPr="008F3D9F">
        <w:rPr>
          <w:lang w:val="fr-FR"/>
          <w:rPrChange w:id="1018" w:author="Hayfa ZGAYA-BIAU" w:date="2025-06-12T18:32:00Z" w16du:dateUtc="2025-06-12T16:32:00Z">
            <w:rPr/>
          </w:rPrChange>
        </w:rPr>
        <w:t xml:space="preserve"> Un défi majeur identifié dans la littérature concerne la variabilité inter-individuelle. </w:t>
      </w:r>
      <w:r w:rsidRPr="002A511E">
        <w:rPr>
          <w:highlight w:val="yellow"/>
          <w:lang w:val="fr-FR"/>
          <w:rPrChange w:id="1019" w:author="Hayfa ZGAYA-BIAU" w:date="2025-06-13T11:17:00Z" w16du:dateUtc="2025-06-13T09:17:00Z">
            <w:rPr/>
          </w:rPrChange>
        </w:rPr>
        <w:t>La majorité des systèmes</w:t>
      </w:r>
      <w:r w:rsidRPr="008F3D9F">
        <w:rPr>
          <w:lang w:val="fr-FR"/>
          <w:rPrChange w:id="1020" w:author="Hayfa ZGAYA-BIAU" w:date="2025-06-12T18:32:00Z" w16du:dateUtc="2025-06-12T16:32:00Z">
            <w:rPr/>
          </w:rPrChange>
        </w:rPr>
        <w:t xml:space="preserve"> sont conçus à partir de modèles génériques entraînés sur des bases de données larges, mais </w:t>
      </w:r>
      <w:r w:rsidRPr="002A511E">
        <w:rPr>
          <w:highlight w:val="yellow"/>
          <w:lang w:val="fr-FR"/>
          <w:rPrChange w:id="1021" w:author="Hayfa ZGAYA-BIAU" w:date="2025-06-13T11:17:00Z" w16du:dateUtc="2025-06-13T09:17:00Z">
            <w:rPr/>
          </w:rPrChange>
        </w:rPr>
        <w:t>peu</w:t>
      </w:r>
      <w:r w:rsidRPr="008F3D9F">
        <w:rPr>
          <w:lang w:val="fr-FR"/>
          <w:rPrChange w:id="1022" w:author="Hayfa ZGAYA-BIAU" w:date="2025-06-12T18:32:00Z" w16du:dateUtc="2025-06-12T16:32:00Z">
            <w:rPr/>
          </w:rPrChange>
        </w:rPr>
        <w:t xml:space="preserve"> représentatives des personnes en situation de handicap sévère. Cela entraîne une perte de précision et une inadéquation aux spécificités motrices de l’utilisateur. Des travaux ont donc exploré des mécanismes de personnalisation du modèle, par apprentissage incrémental ou fine-tuning, avec des résultats encourageants.</w:t>
      </w:r>
    </w:p>
    <w:p w14:paraId="174EAFF8" w14:textId="77777777" w:rsidR="00F0408B" w:rsidRPr="008F3D9F" w:rsidRDefault="00000000">
      <w:pPr>
        <w:spacing w:before="240" w:after="240"/>
        <w:rPr>
          <w:lang w:val="fr-FR"/>
          <w:rPrChange w:id="1023" w:author="Hayfa ZGAYA-BIAU" w:date="2025-06-12T18:32:00Z" w16du:dateUtc="2025-06-12T16:32:00Z">
            <w:rPr/>
          </w:rPrChange>
        </w:rPr>
      </w:pPr>
      <w:r w:rsidRPr="008F3D9F">
        <w:rPr>
          <w:lang w:val="fr-FR"/>
          <w:rPrChange w:id="1024" w:author="Hayfa ZGAYA-BIAU" w:date="2025-06-12T18:32:00Z" w16du:dateUtc="2025-06-12T16:32:00Z">
            <w:rPr/>
          </w:rPrChange>
        </w:rPr>
        <w:t>En résumé, bien que de nombreuses technologies aient été développées pour améliorer la communication des personnes handicapées, aucune ne combine à ce jour la légèreté, l’adaptabilité et la précision nécessaires pour répondre aux besoins spécifiques des personnes en polyhandicap. Le recours à une IA adaptative capable d’interpréter des gestes faciaux simples, à partir de vidéos capturées dans des conditions réalistes, représente une voie innovante encore peu explorée dans la littérature scientifique actuelle.</w:t>
      </w:r>
    </w:p>
    <w:p w14:paraId="40C1767D" w14:textId="77777777" w:rsidR="00F0408B" w:rsidRPr="008F3D9F" w:rsidRDefault="00F0408B">
      <w:pPr>
        <w:rPr>
          <w:lang w:val="fr-FR"/>
          <w:rPrChange w:id="1025" w:author="Hayfa ZGAYA-BIAU" w:date="2025-06-12T18:32:00Z" w16du:dateUtc="2025-06-12T16:32:00Z">
            <w:rPr/>
          </w:rPrChange>
        </w:rPr>
      </w:pPr>
    </w:p>
    <w:p w14:paraId="58EB787E" w14:textId="77777777" w:rsidR="00F0408B" w:rsidRPr="008F3D9F" w:rsidRDefault="00000000">
      <w:pPr>
        <w:pStyle w:val="Titre3"/>
        <w:keepNext w:val="0"/>
        <w:keepLines w:val="0"/>
        <w:rPr>
          <w:lang w:val="fr-FR"/>
          <w:rPrChange w:id="1026" w:author="Hayfa ZGAYA-BIAU" w:date="2025-06-12T18:32:00Z" w16du:dateUtc="2025-06-12T16:32:00Z">
            <w:rPr/>
          </w:rPrChange>
        </w:rPr>
      </w:pPr>
      <w:bookmarkStart w:id="1027" w:name="_r9qhs1mnz5ba" w:colFirst="0" w:colLast="0"/>
      <w:bookmarkEnd w:id="1027"/>
      <w:commentRangeStart w:id="1028"/>
      <w:r w:rsidRPr="008F3D9F">
        <w:rPr>
          <w:lang w:val="fr-FR"/>
          <w:rPrChange w:id="1029" w:author="Hayfa ZGAYA-BIAU" w:date="2025-06-12T18:32:00Z" w16du:dateUtc="2025-06-12T16:32:00Z">
            <w:rPr/>
          </w:rPrChange>
        </w:rPr>
        <w:t>10.2. Synthèse des approches concurrentes et identification des lacunes</w:t>
      </w:r>
      <w:commentRangeEnd w:id="1028"/>
      <w:r w:rsidR="002A511E">
        <w:rPr>
          <w:rStyle w:val="Marquedecommentaire"/>
          <w:rFonts w:ascii="Arial" w:eastAsia="Arial" w:hAnsi="Arial" w:cs="Arial"/>
          <w:b w:val="0"/>
        </w:rPr>
        <w:commentReference w:id="1028"/>
      </w:r>
    </w:p>
    <w:p w14:paraId="5C7A66DE" w14:textId="77777777" w:rsidR="00F0408B" w:rsidRPr="008F3D9F" w:rsidRDefault="00000000">
      <w:pPr>
        <w:spacing w:before="240" w:after="240"/>
        <w:rPr>
          <w:lang w:val="fr-FR"/>
          <w:rPrChange w:id="1030" w:author="Hayfa ZGAYA-BIAU" w:date="2025-06-12T18:32:00Z" w16du:dateUtc="2025-06-12T16:32:00Z">
            <w:rPr/>
          </w:rPrChange>
        </w:rPr>
      </w:pPr>
      <w:r w:rsidRPr="008F3D9F">
        <w:rPr>
          <w:lang w:val="fr-FR"/>
          <w:rPrChange w:id="1031" w:author="Hayfa ZGAYA-BIAU" w:date="2025-06-12T18:32:00Z" w16du:dateUtc="2025-06-12T16:32:00Z">
            <w:rPr/>
          </w:rPrChange>
        </w:rPr>
        <w:t>Les approches concurrentes en matière de communication assistée pour les personnes en situation de handicap physique se répartissent principalement en trois grandes catégories : les dispositifs matériels d’</w:t>
      </w:r>
      <w:proofErr w:type="spellStart"/>
      <w:r w:rsidRPr="008F3D9F">
        <w:rPr>
          <w:lang w:val="fr-FR"/>
          <w:rPrChange w:id="1032" w:author="Hayfa ZGAYA-BIAU" w:date="2025-06-12T18:32:00Z" w16du:dateUtc="2025-06-12T16:32:00Z">
            <w:rPr/>
          </w:rPrChange>
        </w:rPr>
        <w:t>eye-tracking</w:t>
      </w:r>
      <w:proofErr w:type="spellEnd"/>
      <w:r w:rsidRPr="008F3D9F">
        <w:rPr>
          <w:lang w:val="fr-FR"/>
          <w:rPrChange w:id="1033" w:author="Hayfa ZGAYA-BIAU" w:date="2025-06-12T18:32:00Z" w16du:dateUtc="2025-06-12T16:32:00Z">
            <w:rPr/>
          </w:rPrChange>
        </w:rPr>
        <w:t xml:space="preserve"> commerciaux, les systèmes de reconnaissance faciale standard, et les interfaces de réponse binaire simplifiée. Bien qu'elles aient permis des avancées importantes, ces approches présentent des limites structurelles qui justifient la recherche de solutions alternatives plus performantes et mieux adaptées aux utilisateurs polyhandicapés.</w:t>
      </w:r>
    </w:p>
    <w:p w14:paraId="5EC93E78" w14:textId="77777777" w:rsidR="00F0408B" w:rsidRPr="008F3D9F" w:rsidRDefault="00000000">
      <w:pPr>
        <w:spacing w:before="240" w:after="240"/>
        <w:rPr>
          <w:lang w:val="fr-FR"/>
          <w:rPrChange w:id="1034" w:author="Hayfa ZGAYA-BIAU" w:date="2025-06-12T18:32:00Z" w16du:dateUtc="2025-06-12T16:32:00Z">
            <w:rPr/>
          </w:rPrChange>
        </w:rPr>
      </w:pPr>
      <w:r w:rsidRPr="008F3D9F">
        <w:rPr>
          <w:b/>
          <w:lang w:val="fr-FR"/>
          <w:rPrChange w:id="1035" w:author="Hayfa ZGAYA-BIAU" w:date="2025-06-12T18:32:00Z" w16du:dateUtc="2025-06-12T16:32:00Z">
            <w:rPr>
              <w:b/>
            </w:rPr>
          </w:rPrChange>
        </w:rPr>
        <w:t>1. Systèmes commerciaux d’</w:t>
      </w:r>
      <w:proofErr w:type="spellStart"/>
      <w:r w:rsidRPr="008F3D9F">
        <w:rPr>
          <w:b/>
          <w:lang w:val="fr-FR"/>
          <w:rPrChange w:id="1036" w:author="Hayfa ZGAYA-BIAU" w:date="2025-06-12T18:32:00Z" w16du:dateUtc="2025-06-12T16:32:00Z">
            <w:rPr>
              <w:b/>
            </w:rPr>
          </w:rPrChange>
        </w:rPr>
        <w:t>eye-tracking</w:t>
      </w:r>
      <w:proofErr w:type="spellEnd"/>
      <w:r w:rsidRPr="008F3D9F">
        <w:rPr>
          <w:b/>
          <w:lang w:val="fr-FR"/>
          <w:rPrChange w:id="1037" w:author="Hayfa ZGAYA-BIAU" w:date="2025-06-12T18:32:00Z" w16du:dateUtc="2025-06-12T16:32:00Z">
            <w:rPr>
              <w:b/>
            </w:rPr>
          </w:rPrChange>
        </w:rPr>
        <w:t xml:space="preserve"> :</w:t>
      </w:r>
      <w:r w:rsidRPr="008F3D9F">
        <w:rPr>
          <w:b/>
          <w:lang w:val="fr-FR"/>
          <w:rPrChange w:id="1038" w:author="Hayfa ZGAYA-BIAU" w:date="2025-06-12T18:32:00Z" w16du:dateUtc="2025-06-12T16:32:00Z">
            <w:rPr>
              <w:b/>
            </w:rPr>
          </w:rPrChange>
        </w:rPr>
        <w:br/>
      </w:r>
      <w:r w:rsidRPr="008F3D9F">
        <w:rPr>
          <w:lang w:val="fr-FR"/>
          <w:rPrChange w:id="1039" w:author="Hayfa ZGAYA-BIAU" w:date="2025-06-12T18:32:00Z" w16du:dateUtc="2025-06-12T16:32:00Z">
            <w:rPr/>
          </w:rPrChange>
        </w:rPr>
        <w:t xml:space="preserve"> Ces dispositifs comme ceux proposés par </w:t>
      </w:r>
      <w:proofErr w:type="spellStart"/>
      <w:r w:rsidRPr="008F3D9F">
        <w:rPr>
          <w:lang w:val="fr-FR"/>
          <w:rPrChange w:id="1040" w:author="Hayfa ZGAYA-BIAU" w:date="2025-06-12T18:32:00Z" w16du:dateUtc="2025-06-12T16:32:00Z">
            <w:rPr/>
          </w:rPrChange>
        </w:rPr>
        <w:t>Tobii</w:t>
      </w:r>
      <w:proofErr w:type="spellEnd"/>
      <w:r w:rsidRPr="008F3D9F">
        <w:rPr>
          <w:lang w:val="fr-FR"/>
          <w:rPrChange w:id="1041" w:author="Hayfa ZGAYA-BIAU" w:date="2025-06-12T18:32:00Z" w16du:dateUtc="2025-06-12T16:32:00Z">
            <w:rPr/>
          </w:rPrChange>
        </w:rPr>
        <w:t xml:space="preserve"> ou </w:t>
      </w:r>
      <w:proofErr w:type="spellStart"/>
      <w:r w:rsidRPr="008F3D9F">
        <w:rPr>
          <w:lang w:val="fr-FR"/>
          <w:rPrChange w:id="1042" w:author="Hayfa ZGAYA-BIAU" w:date="2025-06-12T18:32:00Z" w16du:dateUtc="2025-06-12T16:32:00Z">
            <w:rPr/>
          </w:rPrChange>
        </w:rPr>
        <w:t>EyeTech</w:t>
      </w:r>
      <w:proofErr w:type="spellEnd"/>
      <w:r w:rsidRPr="008F3D9F">
        <w:rPr>
          <w:lang w:val="fr-FR"/>
          <w:rPrChange w:id="1043" w:author="Hayfa ZGAYA-BIAU" w:date="2025-06-12T18:32:00Z" w16du:dateUtc="2025-06-12T16:32:00Z">
            <w:rPr/>
          </w:rPrChange>
        </w:rPr>
        <w:t xml:space="preserve"> Digital </w:t>
      </w:r>
      <w:proofErr w:type="spellStart"/>
      <w:r w:rsidRPr="008F3D9F">
        <w:rPr>
          <w:lang w:val="fr-FR"/>
          <w:rPrChange w:id="1044" w:author="Hayfa ZGAYA-BIAU" w:date="2025-06-12T18:32:00Z" w16du:dateUtc="2025-06-12T16:32:00Z">
            <w:rPr/>
          </w:rPrChange>
        </w:rPr>
        <w:t>Systems</w:t>
      </w:r>
      <w:proofErr w:type="spellEnd"/>
      <w:r w:rsidRPr="008F3D9F">
        <w:rPr>
          <w:lang w:val="fr-FR"/>
          <w:rPrChange w:id="1045" w:author="Hayfa ZGAYA-BIAU" w:date="2025-06-12T18:32:00Z" w16du:dateUtc="2025-06-12T16:32:00Z">
            <w:rPr/>
          </w:rPrChange>
        </w:rPr>
        <w:t xml:space="preserve"> reposent sur la détection du point de fixation du regard pour piloter une interface. Bien qu’efficaces pour certains profils d’utilisateurs, ils nécessitent un positionnement précis du visage, une immobilité relative, et sont fortement sensibles aux conditions d’éclairage. De plus, ils impliquent un apprentissage initial parfois long, une calibration fréquente, et restent coûteux à l’achat, limitant leur accessibilité dans les milieux hospitaliers ou familiaux à ressources limitées. Ils ne sont pas conçus pour interpréter des gestes subtils ou non standards, fréquents chez les personnes polyhandicapées.</w:t>
      </w:r>
    </w:p>
    <w:p w14:paraId="696E6A0B" w14:textId="77777777" w:rsidR="00F0408B" w:rsidRPr="008F3D9F" w:rsidRDefault="00000000">
      <w:pPr>
        <w:spacing w:before="240" w:after="240"/>
        <w:rPr>
          <w:lang w:val="fr-FR"/>
          <w:rPrChange w:id="1046" w:author="Hayfa ZGAYA-BIAU" w:date="2025-06-12T18:32:00Z" w16du:dateUtc="2025-06-12T16:32:00Z">
            <w:rPr/>
          </w:rPrChange>
        </w:rPr>
      </w:pPr>
      <w:r w:rsidRPr="008F3D9F">
        <w:rPr>
          <w:b/>
          <w:lang w:val="fr-FR"/>
          <w:rPrChange w:id="1047" w:author="Hayfa ZGAYA-BIAU" w:date="2025-06-12T18:32:00Z" w16du:dateUtc="2025-06-12T16:32:00Z">
            <w:rPr>
              <w:b/>
            </w:rPr>
          </w:rPrChange>
        </w:rPr>
        <w:t>2. Modèles de reconnaissance faciale classiques :</w:t>
      </w:r>
      <w:r w:rsidRPr="008F3D9F">
        <w:rPr>
          <w:b/>
          <w:lang w:val="fr-FR"/>
          <w:rPrChange w:id="1048" w:author="Hayfa ZGAYA-BIAU" w:date="2025-06-12T18:32:00Z" w16du:dateUtc="2025-06-12T16:32:00Z">
            <w:rPr>
              <w:b/>
            </w:rPr>
          </w:rPrChange>
        </w:rPr>
        <w:br/>
      </w:r>
      <w:r w:rsidRPr="008F3D9F">
        <w:rPr>
          <w:lang w:val="fr-FR"/>
          <w:rPrChange w:id="1049" w:author="Hayfa ZGAYA-BIAU" w:date="2025-06-12T18:32:00Z" w16du:dateUtc="2025-06-12T16:32:00Z">
            <w:rPr/>
          </w:rPrChange>
        </w:rPr>
        <w:t xml:space="preserve"> Les réseaux de neurones entraînés sur des bases d’images standards détectent généralement des émotions ou expressions faciales courantes (joie, colère, surprise). Ces bases sont construites à partir de visages valides, dans des contextes bien contrôlés. Or, les expressions faciales des personnes polyhandicapées peuvent être atypiques, atténuées ou asymétriques, ce qui réduit drastiquement l’efficacité des modèles généralistes. De plus, peu d’approches intègrent une modélisation temporelle nécessaire à l’interprétation de gestes dynamiques, comme un mouvement d’œil signifiant « oui ».</w:t>
      </w:r>
    </w:p>
    <w:p w14:paraId="4BE709C7" w14:textId="77777777" w:rsidR="00F0408B" w:rsidRPr="008F3D9F" w:rsidRDefault="00000000">
      <w:pPr>
        <w:spacing w:before="240" w:after="240"/>
        <w:rPr>
          <w:lang w:val="fr-FR"/>
          <w:rPrChange w:id="1050" w:author="Hayfa ZGAYA-BIAU" w:date="2025-06-12T18:32:00Z" w16du:dateUtc="2025-06-12T16:32:00Z">
            <w:rPr/>
          </w:rPrChange>
        </w:rPr>
      </w:pPr>
      <w:r w:rsidRPr="008F3D9F">
        <w:rPr>
          <w:b/>
          <w:lang w:val="fr-FR"/>
          <w:rPrChange w:id="1051" w:author="Hayfa ZGAYA-BIAU" w:date="2025-06-12T18:32:00Z" w16du:dateUtc="2025-06-12T16:32:00Z">
            <w:rPr>
              <w:b/>
            </w:rPr>
          </w:rPrChange>
        </w:rPr>
        <w:lastRenderedPageBreak/>
        <w:t>3. Interfaces binaires simplifiées :</w:t>
      </w:r>
      <w:r w:rsidRPr="008F3D9F">
        <w:rPr>
          <w:b/>
          <w:lang w:val="fr-FR"/>
          <w:rPrChange w:id="1052" w:author="Hayfa ZGAYA-BIAU" w:date="2025-06-12T18:32:00Z" w16du:dateUtc="2025-06-12T16:32:00Z">
            <w:rPr>
              <w:b/>
            </w:rPr>
          </w:rPrChange>
        </w:rPr>
        <w:br/>
      </w:r>
      <w:r w:rsidRPr="008F3D9F">
        <w:rPr>
          <w:lang w:val="fr-FR"/>
          <w:rPrChange w:id="1053" w:author="Hayfa ZGAYA-BIAU" w:date="2025-06-12T18:32:00Z" w16du:dateUtc="2025-06-12T16:32:00Z">
            <w:rPr/>
          </w:rPrChange>
        </w:rPr>
        <w:t xml:space="preserve"> Les interfaces arborescentes utilisant des réponses binaires représentent une solution pragmatique et intuitive pour guider l’utilisateur vers l’expression d’un besoin. Cependant, elles dépendent entièrement de la fiabilité du mécanisme de détection du « oui » et du « non ». Dans les dispositifs existants, cette détection repose souvent sur des capteurs musculaires, des contacteurs physiques ou des interrupteurs à souffle, qui ne conviennent pas aux patients totalement paralysés ou sans contrôle moteur périphérique.</w:t>
      </w:r>
    </w:p>
    <w:p w14:paraId="796EF2B4" w14:textId="77777777" w:rsidR="00F0408B" w:rsidRPr="008F3D9F" w:rsidRDefault="00000000">
      <w:pPr>
        <w:spacing w:before="240" w:after="240"/>
        <w:rPr>
          <w:b/>
          <w:lang w:val="fr-FR"/>
          <w:rPrChange w:id="1054" w:author="Hayfa ZGAYA-BIAU" w:date="2025-06-12T18:32:00Z" w16du:dateUtc="2025-06-12T16:32:00Z">
            <w:rPr>
              <w:b/>
            </w:rPr>
          </w:rPrChange>
        </w:rPr>
      </w:pPr>
      <w:r w:rsidRPr="008F3D9F">
        <w:rPr>
          <w:b/>
          <w:lang w:val="fr-FR"/>
          <w:rPrChange w:id="1055" w:author="Hayfa ZGAYA-BIAU" w:date="2025-06-12T18:32:00Z" w16du:dateUtc="2025-06-12T16:32:00Z">
            <w:rPr>
              <w:b/>
            </w:rPr>
          </w:rPrChange>
        </w:rPr>
        <w:t>Lacunes identifiées :</w:t>
      </w:r>
    </w:p>
    <w:p w14:paraId="3061D44F" w14:textId="77777777" w:rsidR="00F0408B" w:rsidRPr="008F3D9F" w:rsidRDefault="00000000">
      <w:pPr>
        <w:numPr>
          <w:ilvl w:val="0"/>
          <w:numId w:val="16"/>
        </w:numPr>
        <w:spacing w:before="240"/>
        <w:rPr>
          <w:lang w:val="fr-FR"/>
          <w:rPrChange w:id="1056" w:author="Hayfa ZGAYA-BIAU" w:date="2025-06-12T18:32:00Z" w16du:dateUtc="2025-06-12T16:32:00Z">
            <w:rPr/>
          </w:rPrChange>
        </w:rPr>
      </w:pPr>
      <w:r w:rsidRPr="008F3D9F">
        <w:rPr>
          <w:b/>
          <w:lang w:val="fr-FR"/>
          <w:rPrChange w:id="1057" w:author="Hayfa ZGAYA-BIAU" w:date="2025-06-12T18:32:00Z" w16du:dateUtc="2025-06-12T16:32:00Z">
            <w:rPr>
              <w:b/>
            </w:rPr>
          </w:rPrChange>
        </w:rPr>
        <w:t>Manque de personnalisation :</w:t>
      </w:r>
      <w:r w:rsidRPr="008F3D9F">
        <w:rPr>
          <w:lang w:val="fr-FR"/>
          <w:rPrChange w:id="1058" w:author="Hayfa ZGAYA-BIAU" w:date="2025-06-12T18:32:00Z" w16du:dateUtc="2025-06-12T16:32:00Z">
            <w:rPr/>
          </w:rPrChange>
        </w:rPr>
        <w:t xml:space="preserve"> Les systèmes actuels n’intègrent pas de mécanismes d’adaptation au profil moteur ou expressif spécifique de chaque utilisateur. Or, cette personnalisation est essentielle pour garantir l’efficacité de la communication.</w:t>
      </w:r>
      <w:r w:rsidRPr="008F3D9F">
        <w:rPr>
          <w:lang w:val="fr-FR"/>
          <w:rPrChange w:id="1059" w:author="Hayfa ZGAYA-BIAU" w:date="2025-06-12T18:32:00Z" w16du:dateUtc="2025-06-12T16:32:00Z">
            <w:rPr/>
          </w:rPrChange>
        </w:rPr>
        <w:br/>
      </w:r>
    </w:p>
    <w:p w14:paraId="341AAA59" w14:textId="77777777" w:rsidR="00F0408B" w:rsidRPr="008F3D9F" w:rsidRDefault="00000000">
      <w:pPr>
        <w:numPr>
          <w:ilvl w:val="0"/>
          <w:numId w:val="16"/>
        </w:numPr>
        <w:rPr>
          <w:lang w:val="fr-FR"/>
          <w:rPrChange w:id="1060" w:author="Hayfa ZGAYA-BIAU" w:date="2025-06-12T18:32:00Z" w16du:dateUtc="2025-06-12T16:32:00Z">
            <w:rPr/>
          </w:rPrChange>
        </w:rPr>
      </w:pPr>
      <w:r w:rsidRPr="008F3D9F">
        <w:rPr>
          <w:b/>
          <w:lang w:val="fr-FR"/>
          <w:rPrChange w:id="1061" w:author="Hayfa ZGAYA-BIAU" w:date="2025-06-12T18:32:00Z" w16du:dateUtc="2025-06-12T16:32:00Z">
            <w:rPr>
              <w:b/>
            </w:rPr>
          </w:rPrChange>
        </w:rPr>
        <w:t>Faible robustesse en conditions réelles :</w:t>
      </w:r>
      <w:r w:rsidRPr="008F3D9F">
        <w:rPr>
          <w:lang w:val="fr-FR"/>
          <w:rPrChange w:id="1062" w:author="Hayfa ZGAYA-BIAU" w:date="2025-06-12T18:32:00Z" w16du:dateUtc="2025-06-12T16:32:00Z">
            <w:rPr/>
          </w:rPrChange>
        </w:rPr>
        <w:t xml:space="preserve"> Les performances des dispositifs chutent considérablement hors de conditions idéales (éclairage, position, fatigue), ce qui limite leur usage quotidien.</w:t>
      </w:r>
      <w:r w:rsidRPr="008F3D9F">
        <w:rPr>
          <w:lang w:val="fr-FR"/>
          <w:rPrChange w:id="1063" w:author="Hayfa ZGAYA-BIAU" w:date="2025-06-12T18:32:00Z" w16du:dateUtc="2025-06-12T16:32:00Z">
            <w:rPr/>
          </w:rPrChange>
        </w:rPr>
        <w:br/>
      </w:r>
    </w:p>
    <w:p w14:paraId="7E05F564" w14:textId="77777777" w:rsidR="00F0408B" w:rsidRPr="008F3D9F" w:rsidRDefault="00000000">
      <w:pPr>
        <w:numPr>
          <w:ilvl w:val="0"/>
          <w:numId w:val="16"/>
        </w:numPr>
        <w:rPr>
          <w:lang w:val="fr-FR"/>
          <w:rPrChange w:id="1064" w:author="Hayfa ZGAYA-BIAU" w:date="2025-06-12T18:32:00Z" w16du:dateUtc="2025-06-12T16:32:00Z">
            <w:rPr/>
          </w:rPrChange>
        </w:rPr>
      </w:pPr>
      <w:r w:rsidRPr="008F3D9F">
        <w:rPr>
          <w:b/>
          <w:lang w:val="fr-FR"/>
          <w:rPrChange w:id="1065" w:author="Hayfa ZGAYA-BIAU" w:date="2025-06-12T18:32:00Z" w16du:dateUtc="2025-06-12T16:32:00Z">
            <w:rPr>
              <w:b/>
            </w:rPr>
          </w:rPrChange>
        </w:rPr>
        <w:t>Absence de modèles dynamiques :</w:t>
      </w:r>
      <w:r w:rsidRPr="008F3D9F">
        <w:rPr>
          <w:lang w:val="fr-FR"/>
          <w:rPrChange w:id="1066" w:author="Hayfa ZGAYA-BIAU" w:date="2025-06-12T18:32:00Z" w16du:dateUtc="2025-06-12T16:32:00Z">
            <w:rPr/>
          </w:rPrChange>
        </w:rPr>
        <w:t xml:space="preserve"> Peu de solutions intègrent la dimension temporelle des gestes faciaux, alors qu’un simple clignement ou mouvement d’œil peut nécessiter plusieurs frames pour être reconnu.</w:t>
      </w:r>
      <w:r w:rsidRPr="008F3D9F">
        <w:rPr>
          <w:lang w:val="fr-FR"/>
          <w:rPrChange w:id="1067" w:author="Hayfa ZGAYA-BIAU" w:date="2025-06-12T18:32:00Z" w16du:dateUtc="2025-06-12T16:32:00Z">
            <w:rPr/>
          </w:rPrChange>
        </w:rPr>
        <w:br/>
      </w:r>
    </w:p>
    <w:p w14:paraId="45A3EE18" w14:textId="77777777" w:rsidR="00F0408B" w:rsidRPr="008F3D9F" w:rsidRDefault="00000000">
      <w:pPr>
        <w:numPr>
          <w:ilvl w:val="0"/>
          <w:numId w:val="16"/>
        </w:numPr>
        <w:spacing w:after="240"/>
        <w:rPr>
          <w:lang w:val="fr-FR"/>
          <w:rPrChange w:id="1068" w:author="Hayfa ZGAYA-BIAU" w:date="2025-06-12T18:32:00Z" w16du:dateUtc="2025-06-12T16:32:00Z">
            <w:rPr/>
          </w:rPrChange>
        </w:rPr>
      </w:pPr>
      <w:r w:rsidRPr="008F3D9F">
        <w:rPr>
          <w:b/>
          <w:lang w:val="fr-FR"/>
          <w:rPrChange w:id="1069" w:author="Hayfa ZGAYA-BIAU" w:date="2025-06-12T18:32:00Z" w16du:dateUtc="2025-06-12T16:32:00Z">
            <w:rPr>
              <w:b/>
            </w:rPr>
          </w:rPrChange>
        </w:rPr>
        <w:t>Accessibilité technologique limitée :</w:t>
      </w:r>
      <w:r w:rsidRPr="008F3D9F">
        <w:rPr>
          <w:lang w:val="fr-FR"/>
          <w:rPrChange w:id="1070" w:author="Hayfa ZGAYA-BIAU" w:date="2025-06-12T18:32:00Z" w16du:dateUtc="2025-06-12T16:32:00Z">
            <w:rPr/>
          </w:rPrChange>
        </w:rPr>
        <w:t xml:space="preserve"> Le coût, la complexité d’installation ou la maintenance freinent la diffusion des solutions les plus avancées.</w:t>
      </w:r>
      <w:r w:rsidRPr="008F3D9F">
        <w:rPr>
          <w:lang w:val="fr-FR"/>
          <w:rPrChange w:id="1071" w:author="Hayfa ZGAYA-BIAU" w:date="2025-06-12T18:32:00Z" w16du:dateUtc="2025-06-12T16:32:00Z">
            <w:rPr/>
          </w:rPrChange>
        </w:rPr>
        <w:br/>
      </w:r>
    </w:p>
    <w:p w14:paraId="3CF1F6CB" w14:textId="77777777" w:rsidR="00F0408B" w:rsidRPr="008F3D9F" w:rsidRDefault="00000000">
      <w:pPr>
        <w:spacing w:before="240" w:after="240"/>
        <w:rPr>
          <w:lang w:val="fr-FR"/>
          <w:rPrChange w:id="1072" w:author="Hayfa ZGAYA-BIAU" w:date="2025-06-12T18:32:00Z" w16du:dateUtc="2025-06-12T16:32:00Z">
            <w:rPr/>
          </w:rPrChange>
        </w:rPr>
      </w:pPr>
      <w:r w:rsidRPr="008F3D9F">
        <w:rPr>
          <w:lang w:val="fr-FR"/>
          <w:rPrChange w:id="1073" w:author="Hayfa ZGAYA-BIAU" w:date="2025-06-12T18:32:00Z" w16du:dateUtc="2025-06-12T16:32:00Z">
            <w:rPr/>
          </w:rPrChange>
        </w:rPr>
        <w:t>Face à ces limites, l’approche proposée dans ce mémoire se distingue en combinant un modèle CNN-LSTM entraîné sur des séquences vidéo réelles avec un mécanisme d’adaptation individuelle. L’objectif est de permettre une reconnaissance robuste de gestes faciaux simples, dans des conditions non idéales, avec une précision suffisante pour guider l’utilisateur à travers une interface de dialogue simplifiée. Ce positionnement comble un vide méthodologique et technologique en mettant l’IA au service d’une accessibilité véritablement inclusive.</w:t>
      </w:r>
    </w:p>
    <w:p w14:paraId="2995AF0D" w14:textId="77777777" w:rsidR="00F0408B" w:rsidRPr="008F3D9F" w:rsidRDefault="00F0408B">
      <w:pPr>
        <w:pStyle w:val="Titre2"/>
        <w:rPr>
          <w:lang w:val="fr-FR"/>
          <w:rPrChange w:id="1074" w:author="Hayfa ZGAYA-BIAU" w:date="2025-06-12T18:32:00Z" w16du:dateUtc="2025-06-12T16:32:00Z">
            <w:rPr/>
          </w:rPrChange>
        </w:rPr>
      </w:pPr>
      <w:bookmarkStart w:id="1075" w:name="_m76cubwm1y90" w:colFirst="0" w:colLast="0"/>
      <w:bookmarkEnd w:id="1075"/>
    </w:p>
    <w:p w14:paraId="6E694F60" w14:textId="77777777" w:rsidR="00F0408B" w:rsidRPr="008F3D9F" w:rsidRDefault="00F0408B">
      <w:pPr>
        <w:pStyle w:val="Titre2"/>
        <w:rPr>
          <w:lang w:val="fr-FR"/>
          <w:rPrChange w:id="1076" w:author="Hayfa ZGAYA-BIAU" w:date="2025-06-12T18:32:00Z" w16du:dateUtc="2025-06-12T16:32:00Z">
            <w:rPr/>
          </w:rPrChange>
        </w:rPr>
      </w:pPr>
      <w:bookmarkStart w:id="1077" w:name="_zfmxb5cs8e9" w:colFirst="0" w:colLast="0"/>
      <w:bookmarkEnd w:id="1077"/>
    </w:p>
    <w:p w14:paraId="591704EB" w14:textId="77777777" w:rsidR="00F0408B" w:rsidRPr="008F3D9F" w:rsidRDefault="00F0408B">
      <w:pPr>
        <w:pStyle w:val="Titre2"/>
        <w:rPr>
          <w:lang w:val="fr-FR"/>
          <w:rPrChange w:id="1078" w:author="Hayfa ZGAYA-BIAU" w:date="2025-06-12T18:32:00Z" w16du:dateUtc="2025-06-12T16:32:00Z">
            <w:rPr/>
          </w:rPrChange>
        </w:rPr>
      </w:pPr>
      <w:bookmarkStart w:id="1079" w:name="_21lpwm1mim8e" w:colFirst="0" w:colLast="0"/>
      <w:bookmarkEnd w:id="1079"/>
    </w:p>
    <w:p w14:paraId="63248C8D" w14:textId="77777777" w:rsidR="00F0408B" w:rsidRPr="008F3D9F" w:rsidRDefault="00F0408B">
      <w:pPr>
        <w:pStyle w:val="Titre2"/>
        <w:rPr>
          <w:lang w:val="fr-FR"/>
          <w:rPrChange w:id="1080" w:author="Hayfa ZGAYA-BIAU" w:date="2025-06-12T18:32:00Z" w16du:dateUtc="2025-06-12T16:32:00Z">
            <w:rPr/>
          </w:rPrChange>
        </w:rPr>
      </w:pPr>
      <w:bookmarkStart w:id="1081" w:name="_k0sxdspqux38" w:colFirst="0" w:colLast="0"/>
      <w:bookmarkEnd w:id="1081"/>
    </w:p>
    <w:p w14:paraId="0C30ED9E" w14:textId="77777777" w:rsidR="00F0408B" w:rsidRPr="008F3D9F" w:rsidRDefault="00F0408B">
      <w:pPr>
        <w:pStyle w:val="Titre2"/>
        <w:rPr>
          <w:lang w:val="fr-FR"/>
          <w:rPrChange w:id="1082" w:author="Hayfa ZGAYA-BIAU" w:date="2025-06-12T18:32:00Z" w16du:dateUtc="2025-06-12T16:32:00Z">
            <w:rPr/>
          </w:rPrChange>
        </w:rPr>
      </w:pPr>
      <w:bookmarkStart w:id="1083" w:name="_ogkg7g2looyt" w:colFirst="0" w:colLast="0"/>
      <w:bookmarkEnd w:id="1083"/>
    </w:p>
    <w:p w14:paraId="4C188B8F" w14:textId="77777777" w:rsidR="00F0408B" w:rsidRPr="008F3D9F" w:rsidRDefault="00F0408B">
      <w:pPr>
        <w:pStyle w:val="Titre2"/>
        <w:rPr>
          <w:lang w:val="fr-FR"/>
          <w:rPrChange w:id="1084" w:author="Hayfa ZGAYA-BIAU" w:date="2025-06-12T18:32:00Z" w16du:dateUtc="2025-06-12T16:32:00Z">
            <w:rPr/>
          </w:rPrChange>
        </w:rPr>
      </w:pPr>
      <w:bookmarkStart w:id="1085" w:name="_l2vz81isw2xk" w:colFirst="0" w:colLast="0"/>
      <w:bookmarkEnd w:id="1085"/>
    </w:p>
    <w:p w14:paraId="64AEB986" w14:textId="77777777" w:rsidR="00F0408B" w:rsidRPr="008F3D9F" w:rsidRDefault="00F0408B">
      <w:pPr>
        <w:rPr>
          <w:lang w:val="fr-FR"/>
          <w:rPrChange w:id="1086" w:author="Hayfa ZGAYA-BIAU" w:date="2025-06-12T18:32:00Z" w16du:dateUtc="2025-06-12T16:32:00Z">
            <w:rPr/>
          </w:rPrChange>
        </w:rPr>
      </w:pPr>
    </w:p>
    <w:p w14:paraId="1E103BF3" w14:textId="77777777" w:rsidR="00F0408B" w:rsidRPr="008F3D9F" w:rsidRDefault="00F0408B">
      <w:pPr>
        <w:pStyle w:val="Titre2"/>
        <w:rPr>
          <w:lang w:val="fr-FR"/>
          <w:rPrChange w:id="1087" w:author="Hayfa ZGAYA-BIAU" w:date="2025-06-12T18:32:00Z" w16du:dateUtc="2025-06-12T16:32:00Z">
            <w:rPr/>
          </w:rPrChange>
        </w:rPr>
      </w:pPr>
      <w:bookmarkStart w:id="1088" w:name="_2gpvk1mc3a3b" w:colFirst="0" w:colLast="0"/>
      <w:bookmarkEnd w:id="1088"/>
    </w:p>
    <w:p w14:paraId="6FD88CD3" w14:textId="77777777" w:rsidR="00F0408B" w:rsidRPr="008F3D9F" w:rsidRDefault="00000000">
      <w:pPr>
        <w:pStyle w:val="Titre2"/>
        <w:rPr>
          <w:lang w:val="fr-FR"/>
          <w:rPrChange w:id="1089" w:author="Hayfa ZGAYA-BIAU" w:date="2025-06-12T18:32:00Z" w16du:dateUtc="2025-06-12T16:32:00Z">
            <w:rPr/>
          </w:rPrChange>
        </w:rPr>
      </w:pPr>
      <w:bookmarkStart w:id="1090" w:name="_xy6n8l8mnljp" w:colFirst="0" w:colLast="0"/>
      <w:bookmarkEnd w:id="1090"/>
      <w:r w:rsidRPr="008F3D9F">
        <w:rPr>
          <w:lang w:val="fr-FR"/>
          <w:rPrChange w:id="1091" w:author="Hayfa ZGAYA-BIAU" w:date="2025-06-12T18:32:00Z" w16du:dateUtc="2025-06-12T16:32:00Z">
            <w:rPr/>
          </w:rPrChange>
        </w:rPr>
        <w:t>11. Méthodologie / Solution proposée</w:t>
      </w:r>
    </w:p>
    <w:p w14:paraId="619F79A7" w14:textId="77777777" w:rsidR="00F0408B" w:rsidRPr="008F3D9F" w:rsidRDefault="00F0408B">
      <w:pPr>
        <w:rPr>
          <w:lang w:val="fr-FR"/>
          <w:rPrChange w:id="1092" w:author="Hayfa ZGAYA-BIAU" w:date="2025-06-12T18:32:00Z" w16du:dateUtc="2025-06-12T16:32:00Z">
            <w:rPr/>
          </w:rPrChange>
        </w:rPr>
      </w:pPr>
    </w:p>
    <w:p w14:paraId="3E0AF760" w14:textId="77777777" w:rsidR="00F0408B" w:rsidRPr="008F3D9F" w:rsidRDefault="00F0408B">
      <w:pPr>
        <w:rPr>
          <w:lang w:val="fr-FR"/>
          <w:rPrChange w:id="1093" w:author="Hayfa ZGAYA-BIAU" w:date="2025-06-12T18:32:00Z" w16du:dateUtc="2025-06-12T16:32:00Z">
            <w:rPr/>
          </w:rPrChange>
        </w:rPr>
      </w:pPr>
    </w:p>
    <w:p w14:paraId="45C0F371" w14:textId="77777777" w:rsidR="00F0408B" w:rsidRPr="008F3D9F" w:rsidRDefault="00F0408B">
      <w:pPr>
        <w:rPr>
          <w:lang w:val="fr-FR"/>
          <w:rPrChange w:id="1094" w:author="Hayfa ZGAYA-BIAU" w:date="2025-06-12T18:32:00Z" w16du:dateUtc="2025-06-12T16:32:00Z">
            <w:rPr/>
          </w:rPrChange>
        </w:rPr>
      </w:pPr>
    </w:p>
    <w:p w14:paraId="16482087" w14:textId="77777777" w:rsidR="00F0408B" w:rsidRPr="008F3D9F" w:rsidRDefault="00F0408B">
      <w:pPr>
        <w:rPr>
          <w:lang w:val="fr-FR"/>
          <w:rPrChange w:id="1095" w:author="Hayfa ZGAYA-BIAU" w:date="2025-06-12T18:32:00Z" w16du:dateUtc="2025-06-12T16:32:00Z">
            <w:rPr/>
          </w:rPrChange>
        </w:rPr>
      </w:pPr>
    </w:p>
    <w:p w14:paraId="681492CA" w14:textId="77777777" w:rsidR="00F0408B" w:rsidRPr="008F3D9F" w:rsidRDefault="00F0408B">
      <w:pPr>
        <w:rPr>
          <w:lang w:val="fr-FR"/>
          <w:rPrChange w:id="1096" w:author="Hayfa ZGAYA-BIAU" w:date="2025-06-12T18:32:00Z" w16du:dateUtc="2025-06-12T16:32:00Z">
            <w:rPr/>
          </w:rPrChange>
        </w:rPr>
      </w:pPr>
    </w:p>
    <w:p w14:paraId="78502E9D" w14:textId="77777777" w:rsidR="00F0408B" w:rsidRPr="008F3D9F" w:rsidRDefault="00F0408B">
      <w:pPr>
        <w:rPr>
          <w:lang w:val="fr-FR"/>
          <w:rPrChange w:id="1097" w:author="Hayfa ZGAYA-BIAU" w:date="2025-06-12T18:32:00Z" w16du:dateUtc="2025-06-12T16:32:00Z">
            <w:rPr/>
          </w:rPrChange>
        </w:rPr>
      </w:pPr>
    </w:p>
    <w:p w14:paraId="37193811" w14:textId="77777777" w:rsidR="00F0408B" w:rsidRPr="008F3D9F" w:rsidRDefault="00F0408B">
      <w:pPr>
        <w:rPr>
          <w:lang w:val="fr-FR"/>
          <w:rPrChange w:id="1098" w:author="Hayfa ZGAYA-BIAU" w:date="2025-06-12T18:32:00Z" w16du:dateUtc="2025-06-12T16:32:00Z">
            <w:rPr/>
          </w:rPrChange>
        </w:rPr>
      </w:pPr>
    </w:p>
    <w:p w14:paraId="5D88C7C1" w14:textId="77777777" w:rsidR="00F0408B" w:rsidRPr="008F3D9F" w:rsidRDefault="00F0408B">
      <w:pPr>
        <w:rPr>
          <w:lang w:val="fr-FR"/>
          <w:rPrChange w:id="1099" w:author="Hayfa ZGAYA-BIAU" w:date="2025-06-12T18:32:00Z" w16du:dateUtc="2025-06-12T16:32:00Z">
            <w:rPr/>
          </w:rPrChange>
        </w:rPr>
      </w:pPr>
    </w:p>
    <w:p w14:paraId="63642050" w14:textId="77777777" w:rsidR="00F0408B" w:rsidRPr="008F3D9F" w:rsidRDefault="00F0408B">
      <w:pPr>
        <w:rPr>
          <w:lang w:val="fr-FR"/>
          <w:rPrChange w:id="1100" w:author="Hayfa ZGAYA-BIAU" w:date="2025-06-12T18:32:00Z" w16du:dateUtc="2025-06-12T16:32:00Z">
            <w:rPr/>
          </w:rPrChange>
        </w:rPr>
      </w:pPr>
    </w:p>
    <w:p w14:paraId="133877CE" w14:textId="77777777" w:rsidR="00F0408B" w:rsidRPr="008F3D9F" w:rsidRDefault="00F0408B">
      <w:pPr>
        <w:rPr>
          <w:lang w:val="fr-FR"/>
          <w:rPrChange w:id="1101" w:author="Hayfa ZGAYA-BIAU" w:date="2025-06-12T18:32:00Z" w16du:dateUtc="2025-06-12T16:32:00Z">
            <w:rPr/>
          </w:rPrChange>
        </w:rPr>
      </w:pPr>
    </w:p>
    <w:p w14:paraId="7858CC09" w14:textId="77777777" w:rsidR="00F0408B" w:rsidRPr="008F3D9F" w:rsidRDefault="00F0408B">
      <w:pPr>
        <w:rPr>
          <w:lang w:val="fr-FR"/>
          <w:rPrChange w:id="1102" w:author="Hayfa ZGAYA-BIAU" w:date="2025-06-12T18:32:00Z" w16du:dateUtc="2025-06-12T16:32:00Z">
            <w:rPr/>
          </w:rPrChange>
        </w:rPr>
      </w:pPr>
    </w:p>
    <w:p w14:paraId="019869F0" w14:textId="77777777" w:rsidR="00F0408B" w:rsidRPr="008F3D9F" w:rsidRDefault="00F0408B">
      <w:pPr>
        <w:rPr>
          <w:lang w:val="fr-FR"/>
          <w:rPrChange w:id="1103" w:author="Hayfa ZGAYA-BIAU" w:date="2025-06-12T18:32:00Z" w16du:dateUtc="2025-06-12T16:32:00Z">
            <w:rPr/>
          </w:rPrChange>
        </w:rPr>
      </w:pPr>
    </w:p>
    <w:p w14:paraId="4F24C89F" w14:textId="77777777" w:rsidR="00F0408B" w:rsidRPr="008F3D9F" w:rsidRDefault="00F0408B">
      <w:pPr>
        <w:rPr>
          <w:lang w:val="fr-FR"/>
          <w:rPrChange w:id="1104" w:author="Hayfa ZGAYA-BIAU" w:date="2025-06-12T18:32:00Z" w16du:dateUtc="2025-06-12T16:32:00Z">
            <w:rPr/>
          </w:rPrChange>
        </w:rPr>
      </w:pPr>
    </w:p>
    <w:p w14:paraId="51314A96" w14:textId="77777777" w:rsidR="00F0408B" w:rsidRPr="008F3D9F" w:rsidRDefault="00F0408B">
      <w:pPr>
        <w:rPr>
          <w:lang w:val="fr-FR"/>
          <w:rPrChange w:id="1105" w:author="Hayfa ZGAYA-BIAU" w:date="2025-06-12T18:32:00Z" w16du:dateUtc="2025-06-12T16:32:00Z">
            <w:rPr/>
          </w:rPrChange>
        </w:rPr>
      </w:pPr>
    </w:p>
    <w:p w14:paraId="6B074517" w14:textId="77777777" w:rsidR="00F0408B" w:rsidRPr="008F3D9F" w:rsidRDefault="00F0408B">
      <w:pPr>
        <w:rPr>
          <w:lang w:val="fr-FR"/>
          <w:rPrChange w:id="1106" w:author="Hayfa ZGAYA-BIAU" w:date="2025-06-12T18:32:00Z" w16du:dateUtc="2025-06-12T16:32:00Z">
            <w:rPr/>
          </w:rPrChange>
        </w:rPr>
      </w:pPr>
    </w:p>
    <w:p w14:paraId="10F27314" w14:textId="77777777" w:rsidR="00F0408B" w:rsidRPr="008F3D9F" w:rsidRDefault="00F0408B">
      <w:pPr>
        <w:rPr>
          <w:lang w:val="fr-FR"/>
          <w:rPrChange w:id="1107" w:author="Hayfa ZGAYA-BIAU" w:date="2025-06-12T18:32:00Z" w16du:dateUtc="2025-06-12T16:32:00Z">
            <w:rPr/>
          </w:rPrChange>
        </w:rPr>
      </w:pPr>
    </w:p>
    <w:p w14:paraId="40357326" w14:textId="77777777" w:rsidR="00F0408B" w:rsidRPr="008F3D9F" w:rsidRDefault="00F0408B">
      <w:pPr>
        <w:rPr>
          <w:lang w:val="fr-FR"/>
          <w:rPrChange w:id="1108" w:author="Hayfa ZGAYA-BIAU" w:date="2025-06-12T18:32:00Z" w16du:dateUtc="2025-06-12T16:32:00Z">
            <w:rPr/>
          </w:rPrChange>
        </w:rPr>
      </w:pPr>
    </w:p>
    <w:p w14:paraId="5D8F4B13" w14:textId="77777777" w:rsidR="00F0408B" w:rsidRPr="008F3D9F" w:rsidRDefault="00F0408B">
      <w:pPr>
        <w:rPr>
          <w:lang w:val="fr-FR"/>
          <w:rPrChange w:id="1109" w:author="Hayfa ZGAYA-BIAU" w:date="2025-06-12T18:32:00Z" w16du:dateUtc="2025-06-12T16:32:00Z">
            <w:rPr/>
          </w:rPrChange>
        </w:rPr>
      </w:pPr>
    </w:p>
    <w:p w14:paraId="5D4002AC" w14:textId="77777777" w:rsidR="00F0408B" w:rsidRPr="008F3D9F" w:rsidRDefault="00F0408B">
      <w:pPr>
        <w:rPr>
          <w:lang w:val="fr-FR"/>
          <w:rPrChange w:id="1110" w:author="Hayfa ZGAYA-BIAU" w:date="2025-06-12T18:32:00Z" w16du:dateUtc="2025-06-12T16:32:00Z">
            <w:rPr/>
          </w:rPrChange>
        </w:rPr>
      </w:pPr>
    </w:p>
    <w:p w14:paraId="7BB37A77" w14:textId="77777777" w:rsidR="00F0408B" w:rsidRPr="008F3D9F" w:rsidRDefault="00F0408B">
      <w:pPr>
        <w:rPr>
          <w:lang w:val="fr-FR"/>
          <w:rPrChange w:id="1111" w:author="Hayfa ZGAYA-BIAU" w:date="2025-06-12T18:32:00Z" w16du:dateUtc="2025-06-12T16:32:00Z">
            <w:rPr/>
          </w:rPrChange>
        </w:rPr>
      </w:pPr>
    </w:p>
    <w:p w14:paraId="2F6E1C58" w14:textId="77777777" w:rsidR="00F0408B" w:rsidRPr="008F3D9F" w:rsidRDefault="00F0408B">
      <w:pPr>
        <w:rPr>
          <w:lang w:val="fr-FR"/>
          <w:rPrChange w:id="1112" w:author="Hayfa ZGAYA-BIAU" w:date="2025-06-12T18:32:00Z" w16du:dateUtc="2025-06-12T16:32:00Z">
            <w:rPr/>
          </w:rPrChange>
        </w:rPr>
      </w:pPr>
    </w:p>
    <w:p w14:paraId="2E423236" w14:textId="77777777" w:rsidR="00F0408B" w:rsidRPr="008F3D9F" w:rsidRDefault="00F0408B">
      <w:pPr>
        <w:rPr>
          <w:lang w:val="fr-FR"/>
          <w:rPrChange w:id="1113" w:author="Hayfa ZGAYA-BIAU" w:date="2025-06-12T18:32:00Z" w16du:dateUtc="2025-06-12T16:32:00Z">
            <w:rPr/>
          </w:rPrChange>
        </w:rPr>
      </w:pPr>
    </w:p>
    <w:p w14:paraId="3C8D1E14" w14:textId="77777777" w:rsidR="00F0408B" w:rsidRPr="008F3D9F" w:rsidRDefault="00F0408B">
      <w:pPr>
        <w:rPr>
          <w:lang w:val="fr-FR"/>
          <w:rPrChange w:id="1114" w:author="Hayfa ZGAYA-BIAU" w:date="2025-06-12T18:32:00Z" w16du:dateUtc="2025-06-12T16:32:00Z">
            <w:rPr/>
          </w:rPrChange>
        </w:rPr>
      </w:pPr>
    </w:p>
    <w:p w14:paraId="0CC7C4A7" w14:textId="77777777" w:rsidR="00F0408B" w:rsidRPr="008F3D9F" w:rsidRDefault="00F0408B">
      <w:pPr>
        <w:rPr>
          <w:lang w:val="fr-FR"/>
          <w:rPrChange w:id="1115" w:author="Hayfa ZGAYA-BIAU" w:date="2025-06-12T18:32:00Z" w16du:dateUtc="2025-06-12T16:32:00Z">
            <w:rPr/>
          </w:rPrChange>
        </w:rPr>
      </w:pPr>
    </w:p>
    <w:p w14:paraId="66CFF6E9" w14:textId="77777777" w:rsidR="00F0408B" w:rsidRPr="008F3D9F" w:rsidRDefault="00000000">
      <w:pPr>
        <w:pStyle w:val="Titre3"/>
        <w:keepNext w:val="0"/>
        <w:keepLines w:val="0"/>
        <w:rPr>
          <w:lang w:val="fr-FR"/>
          <w:rPrChange w:id="1116" w:author="Hayfa ZGAYA-BIAU" w:date="2025-06-12T18:32:00Z" w16du:dateUtc="2025-06-12T16:32:00Z">
            <w:rPr/>
          </w:rPrChange>
        </w:rPr>
      </w:pPr>
      <w:bookmarkStart w:id="1117" w:name="_v3ukrvtpy8or" w:colFirst="0" w:colLast="0"/>
      <w:bookmarkEnd w:id="1117"/>
      <w:r w:rsidRPr="008F3D9F">
        <w:rPr>
          <w:lang w:val="fr-FR"/>
          <w:rPrChange w:id="1118" w:author="Hayfa ZGAYA-BIAU" w:date="2025-06-12T18:32:00Z" w16du:dateUtc="2025-06-12T16:32:00Z">
            <w:rPr/>
          </w:rPrChange>
        </w:rPr>
        <w:lastRenderedPageBreak/>
        <w:t>11.1. Description du dispositif expérimental ou du modèle</w:t>
      </w:r>
    </w:p>
    <w:p w14:paraId="534023FB" w14:textId="77777777" w:rsidR="00F0408B" w:rsidRPr="008F3D9F" w:rsidRDefault="00000000">
      <w:pPr>
        <w:spacing w:before="240" w:after="240"/>
        <w:rPr>
          <w:lang w:val="fr-FR"/>
          <w:rPrChange w:id="1119" w:author="Hayfa ZGAYA-BIAU" w:date="2025-06-12T18:32:00Z" w16du:dateUtc="2025-06-12T16:32:00Z">
            <w:rPr/>
          </w:rPrChange>
        </w:rPr>
      </w:pPr>
      <w:r w:rsidRPr="008F3D9F">
        <w:rPr>
          <w:lang w:val="fr-FR"/>
          <w:rPrChange w:id="1120" w:author="Hayfa ZGAYA-BIAU" w:date="2025-06-12T18:32:00Z" w16du:dateUtc="2025-06-12T16:32:00Z">
            <w:rPr/>
          </w:rPrChange>
        </w:rPr>
        <w:t xml:space="preserve">Le dispositif expérimental développé dans le cadre de ce projet repose sur une architecture d’intelligence artificielle adaptative capable de reconnaître des gestes faciaux simples – en particulier des mouvements des yeux et des sourcils – pour les transcrire en intentions binaires (« oui », « non ») ou en état de repos (« normal »). Le cœur du système est un modèle de </w:t>
      </w:r>
      <w:proofErr w:type="spellStart"/>
      <w:r w:rsidRPr="008F3D9F">
        <w:rPr>
          <w:lang w:val="fr-FR"/>
          <w:rPrChange w:id="1121" w:author="Hayfa ZGAYA-BIAU" w:date="2025-06-12T18:32:00Z" w16du:dateUtc="2025-06-12T16:32:00Z">
            <w:rPr/>
          </w:rPrChange>
        </w:rPr>
        <w:t>deep</w:t>
      </w:r>
      <w:proofErr w:type="spellEnd"/>
      <w:r w:rsidRPr="008F3D9F">
        <w:rPr>
          <w:lang w:val="fr-FR"/>
          <w:rPrChange w:id="1122" w:author="Hayfa ZGAYA-BIAU" w:date="2025-06-12T18:32:00Z" w16du:dateUtc="2025-06-12T16:32:00Z">
            <w:rPr/>
          </w:rPrChange>
        </w:rPr>
        <w:t xml:space="preserve"> </w:t>
      </w:r>
      <w:proofErr w:type="spellStart"/>
      <w:r w:rsidRPr="008F3D9F">
        <w:rPr>
          <w:lang w:val="fr-FR"/>
          <w:rPrChange w:id="1123" w:author="Hayfa ZGAYA-BIAU" w:date="2025-06-12T18:32:00Z" w16du:dateUtc="2025-06-12T16:32:00Z">
            <w:rPr/>
          </w:rPrChange>
        </w:rPr>
        <w:t>learning</w:t>
      </w:r>
      <w:proofErr w:type="spellEnd"/>
      <w:r w:rsidRPr="008F3D9F">
        <w:rPr>
          <w:lang w:val="fr-FR"/>
          <w:rPrChange w:id="1124" w:author="Hayfa ZGAYA-BIAU" w:date="2025-06-12T18:32:00Z" w16du:dateUtc="2025-06-12T16:32:00Z">
            <w:rPr/>
          </w:rPrChange>
        </w:rPr>
        <w:t xml:space="preserve"> de type CNN-LSTM, spécialement conçu pour traiter des séquences vidéo courtes filmées en conditions réelles.</w:t>
      </w:r>
    </w:p>
    <w:p w14:paraId="5EB13E21" w14:textId="77777777" w:rsidR="00F0408B" w:rsidRPr="008F3D9F" w:rsidRDefault="00000000">
      <w:pPr>
        <w:spacing w:before="240" w:after="240"/>
        <w:rPr>
          <w:b/>
          <w:lang w:val="fr-FR"/>
          <w:rPrChange w:id="1125" w:author="Hayfa ZGAYA-BIAU" w:date="2025-06-12T18:32:00Z" w16du:dateUtc="2025-06-12T16:32:00Z">
            <w:rPr>
              <w:b/>
            </w:rPr>
          </w:rPrChange>
        </w:rPr>
      </w:pPr>
      <w:r w:rsidRPr="008F3D9F">
        <w:rPr>
          <w:b/>
          <w:lang w:val="fr-FR"/>
          <w:rPrChange w:id="1126" w:author="Hayfa ZGAYA-BIAU" w:date="2025-06-12T18:32:00Z" w16du:dateUtc="2025-06-12T16:32:00Z">
            <w:rPr>
              <w:b/>
            </w:rPr>
          </w:rPrChange>
        </w:rPr>
        <w:t>1. Architecture du modèle : CNN-LSTM</w:t>
      </w:r>
    </w:p>
    <w:p w14:paraId="50A9720C" w14:textId="77777777" w:rsidR="00F0408B" w:rsidRPr="008F3D9F" w:rsidRDefault="00000000">
      <w:pPr>
        <w:spacing w:before="240" w:after="240"/>
        <w:rPr>
          <w:lang w:val="fr-FR"/>
          <w:rPrChange w:id="1127" w:author="Hayfa ZGAYA-BIAU" w:date="2025-06-12T18:32:00Z" w16du:dateUtc="2025-06-12T16:32:00Z">
            <w:rPr/>
          </w:rPrChange>
        </w:rPr>
      </w:pPr>
      <w:r w:rsidRPr="008F3D9F">
        <w:rPr>
          <w:lang w:val="fr-FR"/>
          <w:rPrChange w:id="1128" w:author="Hayfa ZGAYA-BIAU" w:date="2025-06-12T18:32:00Z" w16du:dateUtc="2025-06-12T16:32:00Z">
            <w:rPr/>
          </w:rPrChange>
        </w:rPr>
        <w:t>L’architecture adoptée combine deux types de réseaux neuronaux complémentaires :</w:t>
      </w:r>
    </w:p>
    <w:p w14:paraId="0F890C15" w14:textId="77777777" w:rsidR="00F0408B" w:rsidRPr="008F3D9F" w:rsidRDefault="00000000">
      <w:pPr>
        <w:numPr>
          <w:ilvl w:val="0"/>
          <w:numId w:val="37"/>
        </w:numPr>
        <w:spacing w:before="240"/>
        <w:rPr>
          <w:lang w:val="fr-FR"/>
          <w:rPrChange w:id="1129" w:author="Hayfa ZGAYA-BIAU" w:date="2025-06-12T18:32:00Z" w16du:dateUtc="2025-06-12T16:32:00Z">
            <w:rPr/>
          </w:rPrChange>
        </w:rPr>
      </w:pPr>
      <w:r w:rsidRPr="008F3D9F">
        <w:rPr>
          <w:b/>
          <w:lang w:val="fr-FR"/>
          <w:rPrChange w:id="1130" w:author="Hayfa ZGAYA-BIAU" w:date="2025-06-12T18:32:00Z" w16du:dateUtc="2025-06-12T16:32:00Z">
            <w:rPr>
              <w:b/>
            </w:rPr>
          </w:rPrChange>
        </w:rPr>
        <w:t>Réseau de Neurones Convolutifs (CNN)</w:t>
      </w:r>
      <w:r w:rsidRPr="008F3D9F">
        <w:rPr>
          <w:lang w:val="fr-FR"/>
          <w:rPrChange w:id="1131" w:author="Hayfa ZGAYA-BIAU" w:date="2025-06-12T18:32:00Z" w16du:dateUtc="2025-06-12T16:32:00Z">
            <w:rPr/>
          </w:rPrChange>
        </w:rPr>
        <w:t xml:space="preserve"> : il est utilisé pour extraire les caractéristiques spatiales de chaque image. Il traite les régions d’intérêt (yeux et sourcils) extraites des frames et en déduit des représentations visuelles robustes.</w:t>
      </w:r>
      <w:r w:rsidRPr="008F3D9F">
        <w:rPr>
          <w:lang w:val="fr-FR"/>
          <w:rPrChange w:id="1132" w:author="Hayfa ZGAYA-BIAU" w:date="2025-06-12T18:32:00Z" w16du:dateUtc="2025-06-12T16:32:00Z">
            <w:rPr/>
          </w:rPrChange>
        </w:rPr>
        <w:br/>
      </w:r>
    </w:p>
    <w:p w14:paraId="17A12D51" w14:textId="77777777" w:rsidR="00F0408B" w:rsidRPr="008F3D9F" w:rsidRDefault="00000000">
      <w:pPr>
        <w:numPr>
          <w:ilvl w:val="0"/>
          <w:numId w:val="37"/>
        </w:numPr>
        <w:spacing w:after="240"/>
        <w:rPr>
          <w:lang w:val="fr-FR"/>
          <w:rPrChange w:id="1133" w:author="Hayfa ZGAYA-BIAU" w:date="2025-06-12T18:32:00Z" w16du:dateUtc="2025-06-12T16:32:00Z">
            <w:rPr/>
          </w:rPrChange>
        </w:rPr>
      </w:pPr>
      <w:r w:rsidRPr="008F3D9F">
        <w:rPr>
          <w:b/>
          <w:lang w:val="fr-FR"/>
          <w:rPrChange w:id="1134" w:author="Hayfa ZGAYA-BIAU" w:date="2025-06-12T18:32:00Z" w16du:dateUtc="2025-06-12T16:32:00Z">
            <w:rPr>
              <w:b/>
            </w:rPr>
          </w:rPrChange>
        </w:rPr>
        <w:t>Réseau à Mémoire Longue à Court Terme (LSTM)</w:t>
      </w:r>
      <w:r w:rsidRPr="008F3D9F">
        <w:rPr>
          <w:lang w:val="fr-FR"/>
          <w:rPrChange w:id="1135" w:author="Hayfa ZGAYA-BIAU" w:date="2025-06-12T18:32:00Z" w16du:dateUtc="2025-06-12T16:32:00Z">
            <w:rPr/>
          </w:rPrChange>
        </w:rPr>
        <w:t xml:space="preserve"> : il traite les séquences d’images extraites des vidéos pour capter la dynamique temporelle des gestes faciaux. Cela permet de distinguer un mouvement oculaire intentionnel d’un clignement spontané ou d’un bruit.</w:t>
      </w:r>
      <w:r w:rsidRPr="008F3D9F">
        <w:rPr>
          <w:lang w:val="fr-FR"/>
          <w:rPrChange w:id="1136" w:author="Hayfa ZGAYA-BIAU" w:date="2025-06-12T18:32:00Z" w16du:dateUtc="2025-06-12T16:32:00Z">
            <w:rPr/>
          </w:rPrChange>
        </w:rPr>
        <w:br/>
      </w:r>
    </w:p>
    <w:p w14:paraId="1D542BEF" w14:textId="77777777" w:rsidR="00F0408B" w:rsidRPr="008F3D9F" w:rsidRDefault="00000000">
      <w:pPr>
        <w:spacing w:before="240" w:after="240"/>
        <w:rPr>
          <w:lang w:val="fr-FR"/>
          <w:rPrChange w:id="1137" w:author="Hayfa ZGAYA-BIAU" w:date="2025-06-12T18:32:00Z" w16du:dateUtc="2025-06-12T16:32:00Z">
            <w:rPr/>
          </w:rPrChange>
        </w:rPr>
      </w:pPr>
      <w:r w:rsidRPr="008F3D9F">
        <w:rPr>
          <w:lang w:val="fr-FR"/>
          <w:rPrChange w:id="1138" w:author="Hayfa ZGAYA-BIAU" w:date="2025-06-12T18:32:00Z" w16du:dateUtc="2025-06-12T16:32:00Z">
            <w:rPr/>
          </w:rPrChange>
        </w:rPr>
        <w:t xml:space="preserve">L’ensemble est encapsulé dans un module </w:t>
      </w:r>
      <w:proofErr w:type="spellStart"/>
      <w:r w:rsidRPr="008F3D9F">
        <w:rPr>
          <w:rFonts w:ascii="Roboto Mono" w:eastAsia="Roboto Mono" w:hAnsi="Roboto Mono" w:cs="Roboto Mono"/>
          <w:color w:val="188038"/>
          <w:lang w:val="fr-FR"/>
          <w:rPrChange w:id="1139" w:author="Hayfa ZGAYA-BIAU" w:date="2025-06-12T18:32:00Z" w16du:dateUtc="2025-06-12T16:32:00Z">
            <w:rPr>
              <w:rFonts w:ascii="Roboto Mono" w:eastAsia="Roboto Mono" w:hAnsi="Roboto Mono" w:cs="Roboto Mono"/>
              <w:color w:val="188038"/>
            </w:rPr>
          </w:rPrChange>
        </w:rPr>
        <w:t>TimeDistributed</w:t>
      </w:r>
      <w:proofErr w:type="spellEnd"/>
      <w:r w:rsidRPr="008F3D9F">
        <w:rPr>
          <w:lang w:val="fr-FR"/>
          <w:rPrChange w:id="1140" w:author="Hayfa ZGAYA-BIAU" w:date="2025-06-12T18:32:00Z" w16du:dateUtc="2025-06-12T16:32:00Z">
            <w:rPr/>
          </w:rPrChange>
        </w:rPr>
        <w:t>, qui applique le CNN indépendamment à chaque image de la séquence avant d’envoyer les résultats au LSTM.</w:t>
      </w:r>
    </w:p>
    <w:p w14:paraId="41262972" w14:textId="77777777" w:rsidR="00F0408B" w:rsidRPr="008F3D9F" w:rsidRDefault="00000000">
      <w:pPr>
        <w:spacing w:before="240" w:after="240"/>
        <w:rPr>
          <w:b/>
          <w:lang w:val="fr-FR"/>
          <w:rPrChange w:id="1141" w:author="Hayfa ZGAYA-BIAU" w:date="2025-06-12T18:32:00Z" w16du:dateUtc="2025-06-12T16:32:00Z">
            <w:rPr>
              <w:b/>
            </w:rPr>
          </w:rPrChange>
        </w:rPr>
      </w:pPr>
      <w:r w:rsidRPr="008F3D9F">
        <w:rPr>
          <w:b/>
          <w:lang w:val="fr-FR"/>
          <w:rPrChange w:id="1142" w:author="Hayfa ZGAYA-BIAU" w:date="2025-06-12T18:32:00Z" w16du:dateUtc="2025-06-12T16:32:00Z">
            <w:rPr>
              <w:b/>
            </w:rPr>
          </w:rPrChange>
        </w:rPr>
        <w:t>2. Catégories de reconnaissance</w:t>
      </w:r>
    </w:p>
    <w:p w14:paraId="7010C80A" w14:textId="77777777" w:rsidR="00F0408B" w:rsidRPr="008F3D9F" w:rsidRDefault="00000000">
      <w:pPr>
        <w:spacing w:before="240" w:after="240"/>
        <w:rPr>
          <w:lang w:val="fr-FR"/>
          <w:rPrChange w:id="1143" w:author="Hayfa ZGAYA-BIAU" w:date="2025-06-12T18:32:00Z" w16du:dateUtc="2025-06-12T16:32:00Z">
            <w:rPr/>
          </w:rPrChange>
        </w:rPr>
      </w:pPr>
      <w:r w:rsidRPr="008F3D9F">
        <w:rPr>
          <w:lang w:val="fr-FR"/>
          <w:rPrChange w:id="1144" w:author="Hayfa ZGAYA-BIAU" w:date="2025-06-12T18:32:00Z" w16du:dateUtc="2025-06-12T16:32:00Z">
            <w:rPr/>
          </w:rPrChange>
        </w:rPr>
        <w:t>Le système est entraîné sur trois classes de gestes :</w:t>
      </w:r>
    </w:p>
    <w:p w14:paraId="4ED7085D" w14:textId="77777777" w:rsidR="00F0408B" w:rsidRPr="008F3D9F" w:rsidRDefault="00000000">
      <w:pPr>
        <w:numPr>
          <w:ilvl w:val="0"/>
          <w:numId w:val="23"/>
        </w:numPr>
        <w:spacing w:before="240"/>
        <w:rPr>
          <w:lang w:val="fr-FR"/>
          <w:rPrChange w:id="1145" w:author="Hayfa ZGAYA-BIAU" w:date="2025-06-12T18:32:00Z" w16du:dateUtc="2025-06-12T16:32:00Z">
            <w:rPr/>
          </w:rPrChange>
        </w:rPr>
      </w:pPr>
      <w:proofErr w:type="gramStart"/>
      <w:r w:rsidRPr="008F3D9F">
        <w:rPr>
          <w:b/>
          <w:lang w:val="fr-FR"/>
          <w:rPrChange w:id="1146" w:author="Hayfa ZGAYA-BIAU" w:date="2025-06-12T18:32:00Z" w16du:dateUtc="2025-06-12T16:32:00Z">
            <w:rPr>
              <w:b/>
            </w:rPr>
          </w:rPrChange>
        </w:rPr>
        <w:t>oui</w:t>
      </w:r>
      <w:proofErr w:type="gramEnd"/>
      <w:r w:rsidRPr="008F3D9F">
        <w:rPr>
          <w:lang w:val="fr-FR"/>
          <w:rPrChange w:id="1147" w:author="Hayfa ZGAYA-BIAU" w:date="2025-06-12T18:32:00Z" w16du:dateUtc="2025-06-12T16:32:00Z">
            <w:rPr/>
          </w:rPrChange>
        </w:rPr>
        <w:t xml:space="preserve"> : généralement un mouvement des yeux vers une direction précise ou un clignement maintenu.</w:t>
      </w:r>
      <w:r w:rsidRPr="008F3D9F">
        <w:rPr>
          <w:lang w:val="fr-FR"/>
          <w:rPrChange w:id="1148" w:author="Hayfa ZGAYA-BIAU" w:date="2025-06-12T18:32:00Z" w16du:dateUtc="2025-06-12T16:32:00Z">
            <w:rPr/>
          </w:rPrChange>
        </w:rPr>
        <w:br/>
      </w:r>
    </w:p>
    <w:p w14:paraId="2A68C4CF" w14:textId="77777777" w:rsidR="00F0408B" w:rsidRPr="008F3D9F" w:rsidRDefault="00000000">
      <w:pPr>
        <w:numPr>
          <w:ilvl w:val="0"/>
          <w:numId w:val="23"/>
        </w:numPr>
        <w:rPr>
          <w:lang w:val="fr-FR"/>
          <w:rPrChange w:id="1149" w:author="Hayfa ZGAYA-BIAU" w:date="2025-06-12T18:32:00Z" w16du:dateUtc="2025-06-12T16:32:00Z">
            <w:rPr/>
          </w:rPrChange>
        </w:rPr>
      </w:pPr>
      <w:proofErr w:type="gramStart"/>
      <w:r w:rsidRPr="008F3D9F">
        <w:rPr>
          <w:b/>
          <w:lang w:val="fr-FR"/>
          <w:rPrChange w:id="1150" w:author="Hayfa ZGAYA-BIAU" w:date="2025-06-12T18:32:00Z" w16du:dateUtc="2025-06-12T16:32:00Z">
            <w:rPr>
              <w:b/>
            </w:rPr>
          </w:rPrChange>
        </w:rPr>
        <w:t>non</w:t>
      </w:r>
      <w:proofErr w:type="gramEnd"/>
      <w:r w:rsidRPr="008F3D9F">
        <w:rPr>
          <w:lang w:val="fr-FR"/>
          <w:rPrChange w:id="1151" w:author="Hayfa ZGAYA-BIAU" w:date="2025-06-12T18:32:00Z" w16du:dateUtc="2025-06-12T16:32:00Z">
            <w:rPr/>
          </w:rPrChange>
        </w:rPr>
        <w:t xml:space="preserve"> : un autre type de mouvement distinct, souvent un va-et-vient ou un mouvement opposé.</w:t>
      </w:r>
      <w:r w:rsidRPr="008F3D9F">
        <w:rPr>
          <w:lang w:val="fr-FR"/>
          <w:rPrChange w:id="1152" w:author="Hayfa ZGAYA-BIAU" w:date="2025-06-12T18:32:00Z" w16du:dateUtc="2025-06-12T16:32:00Z">
            <w:rPr/>
          </w:rPrChange>
        </w:rPr>
        <w:br/>
      </w:r>
    </w:p>
    <w:p w14:paraId="1052F7B1" w14:textId="77777777" w:rsidR="00F0408B" w:rsidRPr="008F3D9F" w:rsidRDefault="00000000">
      <w:pPr>
        <w:numPr>
          <w:ilvl w:val="0"/>
          <w:numId w:val="23"/>
        </w:numPr>
        <w:spacing w:after="240"/>
        <w:rPr>
          <w:lang w:val="fr-FR"/>
          <w:rPrChange w:id="1153" w:author="Hayfa ZGAYA-BIAU" w:date="2025-06-12T18:32:00Z" w16du:dateUtc="2025-06-12T16:32:00Z">
            <w:rPr/>
          </w:rPrChange>
        </w:rPr>
      </w:pPr>
      <w:proofErr w:type="gramStart"/>
      <w:r w:rsidRPr="008F3D9F">
        <w:rPr>
          <w:b/>
          <w:lang w:val="fr-FR"/>
          <w:rPrChange w:id="1154" w:author="Hayfa ZGAYA-BIAU" w:date="2025-06-12T18:32:00Z" w16du:dateUtc="2025-06-12T16:32:00Z">
            <w:rPr>
              <w:b/>
            </w:rPr>
          </w:rPrChange>
        </w:rPr>
        <w:t>normal</w:t>
      </w:r>
      <w:proofErr w:type="gramEnd"/>
      <w:r w:rsidRPr="008F3D9F">
        <w:rPr>
          <w:lang w:val="fr-FR"/>
          <w:rPrChange w:id="1155" w:author="Hayfa ZGAYA-BIAU" w:date="2025-06-12T18:32:00Z" w16du:dateUtc="2025-06-12T16:32:00Z">
            <w:rPr/>
          </w:rPrChange>
        </w:rPr>
        <w:t xml:space="preserve"> : expression faciale neutre, sans intention de communication.</w:t>
      </w:r>
      <w:r w:rsidRPr="008F3D9F">
        <w:rPr>
          <w:lang w:val="fr-FR"/>
          <w:rPrChange w:id="1156" w:author="Hayfa ZGAYA-BIAU" w:date="2025-06-12T18:32:00Z" w16du:dateUtc="2025-06-12T16:32:00Z">
            <w:rPr/>
          </w:rPrChange>
        </w:rPr>
        <w:br/>
      </w:r>
    </w:p>
    <w:p w14:paraId="59F50782" w14:textId="77777777" w:rsidR="00F0408B" w:rsidRPr="008F3D9F" w:rsidRDefault="00000000">
      <w:pPr>
        <w:spacing w:before="240" w:after="240"/>
        <w:rPr>
          <w:b/>
          <w:lang w:val="fr-FR"/>
          <w:rPrChange w:id="1157" w:author="Hayfa ZGAYA-BIAU" w:date="2025-06-12T18:32:00Z" w16du:dateUtc="2025-06-12T16:32:00Z">
            <w:rPr>
              <w:b/>
            </w:rPr>
          </w:rPrChange>
        </w:rPr>
      </w:pPr>
      <w:r w:rsidRPr="008F3D9F">
        <w:rPr>
          <w:b/>
          <w:lang w:val="fr-FR"/>
          <w:rPrChange w:id="1158" w:author="Hayfa ZGAYA-BIAU" w:date="2025-06-12T18:32:00Z" w16du:dateUtc="2025-06-12T16:32:00Z">
            <w:rPr>
              <w:b/>
            </w:rPr>
          </w:rPrChange>
        </w:rPr>
        <w:t xml:space="preserve">3. Chaîne de </w:t>
      </w:r>
      <w:proofErr w:type="gramStart"/>
      <w:r w:rsidRPr="008F3D9F">
        <w:rPr>
          <w:b/>
          <w:lang w:val="fr-FR"/>
          <w:rPrChange w:id="1159" w:author="Hayfa ZGAYA-BIAU" w:date="2025-06-12T18:32:00Z" w16du:dateUtc="2025-06-12T16:32:00Z">
            <w:rPr>
              <w:b/>
            </w:rPr>
          </w:rPrChange>
        </w:rPr>
        <w:t>traitement expérimentale</w:t>
      </w:r>
      <w:proofErr w:type="gramEnd"/>
    </w:p>
    <w:p w14:paraId="282DE7A3" w14:textId="77777777" w:rsidR="00F0408B" w:rsidRPr="008F3D9F" w:rsidRDefault="00000000">
      <w:pPr>
        <w:spacing w:before="240" w:after="240"/>
        <w:rPr>
          <w:lang w:val="fr-FR"/>
          <w:rPrChange w:id="1160" w:author="Hayfa ZGAYA-BIAU" w:date="2025-06-12T18:32:00Z" w16du:dateUtc="2025-06-12T16:32:00Z">
            <w:rPr/>
          </w:rPrChange>
        </w:rPr>
      </w:pPr>
      <w:r w:rsidRPr="008F3D9F">
        <w:rPr>
          <w:lang w:val="fr-FR"/>
          <w:rPrChange w:id="1161" w:author="Hayfa ZGAYA-BIAU" w:date="2025-06-12T18:32:00Z" w16du:dateUtc="2025-06-12T16:32:00Z">
            <w:rPr/>
          </w:rPrChange>
        </w:rPr>
        <w:t>Le pipeline du dispositif comprend les étapes suivantes :</w:t>
      </w:r>
    </w:p>
    <w:p w14:paraId="041C10CA" w14:textId="77777777" w:rsidR="00F0408B" w:rsidRPr="008F3D9F" w:rsidRDefault="00000000">
      <w:pPr>
        <w:numPr>
          <w:ilvl w:val="0"/>
          <w:numId w:val="33"/>
        </w:numPr>
        <w:spacing w:before="240"/>
        <w:rPr>
          <w:lang w:val="fr-FR"/>
          <w:rPrChange w:id="1162" w:author="Hayfa ZGAYA-BIAU" w:date="2025-06-12T18:32:00Z" w16du:dateUtc="2025-06-12T16:32:00Z">
            <w:rPr/>
          </w:rPrChange>
        </w:rPr>
      </w:pPr>
      <w:r w:rsidRPr="008F3D9F">
        <w:rPr>
          <w:b/>
          <w:lang w:val="fr-FR"/>
          <w:rPrChange w:id="1163" w:author="Hayfa ZGAYA-BIAU" w:date="2025-06-12T18:32:00Z" w16du:dateUtc="2025-06-12T16:32:00Z">
            <w:rPr>
              <w:b/>
            </w:rPr>
          </w:rPrChange>
        </w:rPr>
        <w:t>Enregistrement vidéo (via webcam)</w:t>
      </w:r>
      <w:r w:rsidRPr="008F3D9F">
        <w:rPr>
          <w:lang w:val="fr-FR"/>
          <w:rPrChange w:id="1164" w:author="Hayfa ZGAYA-BIAU" w:date="2025-06-12T18:32:00Z" w16du:dateUtc="2025-06-12T16:32:00Z">
            <w:rPr/>
          </w:rPrChange>
        </w:rPr>
        <w:t xml:space="preserve"> : le patient ou un aidant filme des séquences de 1 seconde pour chaque geste, en les étiquetant par classe (« oui », « non », « normal »). </w:t>
      </w:r>
      <w:r w:rsidRPr="008F3D9F">
        <w:rPr>
          <w:lang w:val="fr-FR"/>
          <w:rPrChange w:id="1165" w:author="Hayfa ZGAYA-BIAU" w:date="2025-06-12T18:32:00Z" w16du:dateUtc="2025-06-12T16:32:00Z">
            <w:rPr/>
          </w:rPrChange>
        </w:rPr>
        <w:lastRenderedPageBreak/>
        <w:t>Ces vidéos servent de base d’apprentissage personnalisée.</w:t>
      </w:r>
      <w:r w:rsidRPr="008F3D9F">
        <w:rPr>
          <w:lang w:val="fr-FR"/>
          <w:rPrChange w:id="1166" w:author="Hayfa ZGAYA-BIAU" w:date="2025-06-12T18:32:00Z" w16du:dateUtc="2025-06-12T16:32:00Z">
            <w:rPr/>
          </w:rPrChange>
        </w:rPr>
        <w:br/>
      </w:r>
    </w:p>
    <w:p w14:paraId="43BCCE2E" w14:textId="77777777" w:rsidR="00F0408B" w:rsidRPr="008F3D9F" w:rsidRDefault="00000000">
      <w:pPr>
        <w:numPr>
          <w:ilvl w:val="0"/>
          <w:numId w:val="33"/>
        </w:numPr>
        <w:rPr>
          <w:lang w:val="fr-FR"/>
          <w:rPrChange w:id="1167" w:author="Hayfa ZGAYA-BIAU" w:date="2025-06-12T18:32:00Z" w16du:dateUtc="2025-06-12T16:32:00Z">
            <w:rPr/>
          </w:rPrChange>
        </w:rPr>
      </w:pPr>
      <w:r w:rsidRPr="008F3D9F">
        <w:rPr>
          <w:b/>
          <w:lang w:val="fr-FR"/>
          <w:rPrChange w:id="1168" w:author="Hayfa ZGAYA-BIAU" w:date="2025-06-12T18:32:00Z" w16du:dateUtc="2025-06-12T16:32:00Z">
            <w:rPr>
              <w:b/>
            </w:rPr>
          </w:rPrChange>
        </w:rPr>
        <w:t>Extraction d’images clés</w:t>
      </w:r>
      <w:r w:rsidRPr="008F3D9F">
        <w:rPr>
          <w:lang w:val="fr-FR"/>
          <w:rPrChange w:id="1169" w:author="Hayfa ZGAYA-BIAU" w:date="2025-06-12T18:32:00Z" w16du:dateUtc="2025-06-12T16:32:00Z">
            <w:rPr/>
          </w:rPrChange>
        </w:rPr>
        <w:t xml:space="preserve"> : chaque vidéo est transformée en une séquence de frames (images) à l’aide d’un script Python. Les images sont extraites à une fréquence constante pour former des séquences homogènes.</w:t>
      </w:r>
      <w:r w:rsidRPr="008F3D9F">
        <w:rPr>
          <w:lang w:val="fr-FR"/>
          <w:rPrChange w:id="1170" w:author="Hayfa ZGAYA-BIAU" w:date="2025-06-12T18:32:00Z" w16du:dateUtc="2025-06-12T16:32:00Z">
            <w:rPr/>
          </w:rPrChange>
        </w:rPr>
        <w:br/>
      </w:r>
    </w:p>
    <w:p w14:paraId="3D3E8869" w14:textId="77777777" w:rsidR="00F0408B" w:rsidRPr="008F3D9F" w:rsidRDefault="00000000">
      <w:pPr>
        <w:numPr>
          <w:ilvl w:val="0"/>
          <w:numId w:val="33"/>
        </w:numPr>
        <w:rPr>
          <w:lang w:val="fr-FR"/>
          <w:rPrChange w:id="1171" w:author="Hayfa ZGAYA-BIAU" w:date="2025-06-12T18:32:00Z" w16du:dateUtc="2025-06-12T16:32:00Z">
            <w:rPr/>
          </w:rPrChange>
        </w:rPr>
      </w:pPr>
      <w:r w:rsidRPr="008F3D9F">
        <w:rPr>
          <w:b/>
          <w:lang w:val="fr-FR"/>
          <w:rPrChange w:id="1172" w:author="Hayfa ZGAYA-BIAU" w:date="2025-06-12T18:32:00Z" w16du:dateUtc="2025-06-12T16:32:00Z">
            <w:rPr>
              <w:b/>
            </w:rPr>
          </w:rPrChange>
        </w:rPr>
        <w:t xml:space="preserve">Détection de </w:t>
      </w:r>
      <w:proofErr w:type="spellStart"/>
      <w:r w:rsidRPr="008F3D9F">
        <w:rPr>
          <w:b/>
          <w:lang w:val="fr-FR"/>
          <w:rPrChange w:id="1173" w:author="Hayfa ZGAYA-BIAU" w:date="2025-06-12T18:32:00Z" w16du:dateUtc="2025-06-12T16:32:00Z">
            <w:rPr>
              <w:b/>
            </w:rPr>
          </w:rPrChange>
        </w:rPr>
        <w:t>landmarks</w:t>
      </w:r>
      <w:proofErr w:type="spellEnd"/>
      <w:r w:rsidRPr="008F3D9F">
        <w:rPr>
          <w:b/>
          <w:lang w:val="fr-FR"/>
          <w:rPrChange w:id="1174" w:author="Hayfa ZGAYA-BIAU" w:date="2025-06-12T18:32:00Z" w16du:dateUtc="2025-06-12T16:32:00Z">
            <w:rPr>
              <w:b/>
            </w:rPr>
          </w:rPrChange>
        </w:rPr>
        <w:t xml:space="preserve"> faciaux</w:t>
      </w:r>
      <w:r w:rsidRPr="008F3D9F">
        <w:rPr>
          <w:lang w:val="fr-FR"/>
          <w:rPrChange w:id="1175" w:author="Hayfa ZGAYA-BIAU" w:date="2025-06-12T18:32:00Z" w16du:dateUtc="2025-06-12T16:32:00Z">
            <w:rPr/>
          </w:rPrChange>
        </w:rPr>
        <w:t xml:space="preserve"> : avec la bibliothèque </w:t>
      </w:r>
      <w:proofErr w:type="spellStart"/>
      <w:r w:rsidRPr="008F3D9F">
        <w:rPr>
          <w:rFonts w:ascii="Roboto Mono" w:eastAsia="Roboto Mono" w:hAnsi="Roboto Mono" w:cs="Roboto Mono"/>
          <w:color w:val="188038"/>
          <w:lang w:val="fr-FR"/>
          <w:rPrChange w:id="1176" w:author="Hayfa ZGAYA-BIAU" w:date="2025-06-12T18:32:00Z" w16du:dateUtc="2025-06-12T16:32:00Z">
            <w:rPr>
              <w:rFonts w:ascii="Roboto Mono" w:eastAsia="Roboto Mono" w:hAnsi="Roboto Mono" w:cs="Roboto Mono"/>
              <w:color w:val="188038"/>
            </w:rPr>
          </w:rPrChange>
        </w:rPr>
        <w:t>dlib</w:t>
      </w:r>
      <w:proofErr w:type="spellEnd"/>
      <w:r w:rsidRPr="008F3D9F">
        <w:rPr>
          <w:lang w:val="fr-FR"/>
          <w:rPrChange w:id="1177" w:author="Hayfa ZGAYA-BIAU" w:date="2025-06-12T18:32:00Z" w16du:dateUtc="2025-06-12T16:32:00Z">
            <w:rPr/>
          </w:rPrChange>
        </w:rPr>
        <w:t>, les 68 points de repère du visage sont détectés. À partir de ces points, les régions d’intérêt suivantes sont extraites : œil gauche, œil droit, sourcil gauche, sourcil droit.</w:t>
      </w:r>
      <w:r w:rsidRPr="008F3D9F">
        <w:rPr>
          <w:lang w:val="fr-FR"/>
          <w:rPrChange w:id="1178" w:author="Hayfa ZGAYA-BIAU" w:date="2025-06-12T18:32:00Z" w16du:dateUtc="2025-06-12T16:32:00Z">
            <w:rPr/>
          </w:rPrChange>
        </w:rPr>
        <w:br/>
      </w:r>
    </w:p>
    <w:p w14:paraId="23040BD9" w14:textId="77777777" w:rsidR="00F0408B" w:rsidRPr="008F3D9F" w:rsidRDefault="00000000">
      <w:pPr>
        <w:numPr>
          <w:ilvl w:val="0"/>
          <w:numId w:val="33"/>
        </w:numPr>
        <w:rPr>
          <w:lang w:val="fr-FR"/>
          <w:rPrChange w:id="1179" w:author="Hayfa ZGAYA-BIAU" w:date="2025-06-12T18:32:00Z" w16du:dateUtc="2025-06-12T16:32:00Z">
            <w:rPr/>
          </w:rPrChange>
        </w:rPr>
      </w:pPr>
      <w:r w:rsidRPr="008F3D9F">
        <w:rPr>
          <w:b/>
          <w:lang w:val="fr-FR"/>
          <w:rPrChange w:id="1180" w:author="Hayfa ZGAYA-BIAU" w:date="2025-06-12T18:32:00Z" w16du:dateUtc="2025-06-12T16:32:00Z">
            <w:rPr>
              <w:b/>
            </w:rPr>
          </w:rPrChange>
        </w:rPr>
        <w:t>Prétraitement des images</w:t>
      </w:r>
      <w:r w:rsidRPr="008F3D9F">
        <w:rPr>
          <w:lang w:val="fr-FR"/>
          <w:rPrChange w:id="1181" w:author="Hayfa ZGAYA-BIAU" w:date="2025-06-12T18:32:00Z" w16du:dateUtc="2025-06-12T16:32:00Z">
            <w:rPr/>
          </w:rPrChange>
        </w:rPr>
        <w:t xml:space="preserve"> : les régions sont converties en niveaux de gris, redimensionnées, normalisées, puis concaténées horizontalement pour créer une image composite représentative du geste facial sur chaque frame.</w:t>
      </w:r>
      <w:r w:rsidRPr="008F3D9F">
        <w:rPr>
          <w:lang w:val="fr-FR"/>
          <w:rPrChange w:id="1182" w:author="Hayfa ZGAYA-BIAU" w:date="2025-06-12T18:32:00Z" w16du:dateUtc="2025-06-12T16:32:00Z">
            <w:rPr/>
          </w:rPrChange>
        </w:rPr>
        <w:br/>
      </w:r>
    </w:p>
    <w:p w14:paraId="6D47464A" w14:textId="77777777" w:rsidR="00F0408B" w:rsidRPr="008F3D9F" w:rsidRDefault="00000000">
      <w:pPr>
        <w:numPr>
          <w:ilvl w:val="0"/>
          <w:numId w:val="33"/>
        </w:numPr>
        <w:rPr>
          <w:lang w:val="fr-FR"/>
          <w:rPrChange w:id="1183" w:author="Hayfa ZGAYA-BIAU" w:date="2025-06-12T18:32:00Z" w16du:dateUtc="2025-06-12T16:32:00Z">
            <w:rPr/>
          </w:rPrChange>
        </w:rPr>
      </w:pPr>
      <w:r w:rsidRPr="008F3D9F">
        <w:rPr>
          <w:b/>
          <w:lang w:val="fr-FR"/>
          <w:rPrChange w:id="1184" w:author="Hayfa ZGAYA-BIAU" w:date="2025-06-12T18:32:00Z" w16du:dateUtc="2025-06-12T16:32:00Z">
            <w:rPr>
              <w:b/>
            </w:rPr>
          </w:rPrChange>
        </w:rPr>
        <w:t>Formation de séquences</w:t>
      </w:r>
      <w:r w:rsidRPr="008F3D9F">
        <w:rPr>
          <w:lang w:val="fr-FR"/>
          <w:rPrChange w:id="1185" w:author="Hayfa ZGAYA-BIAU" w:date="2025-06-12T18:32:00Z" w16du:dateUtc="2025-06-12T16:32:00Z">
            <w:rPr/>
          </w:rPrChange>
        </w:rPr>
        <w:t xml:space="preserve"> : </w:t>
      </w:r>
      <w:proofErr w:type="gramStart"/>
      <w:r w:rsidRPr="008F3D9F">
        <w:rPr>
          <w:lang w:val="fr-FR"/>
          <w:rPrChange w:id="1186" w:author="Hayfa ZGAYA-BIAU" w:date="2025-06-12T18:32:00Z" w16du:dateUtc="2025-06-12T16:32:00Z">
            <w:rPr/>
          </w:rPrChange>
        </w:rPr>
        <w:t>les frames prétraitées</w:t>
      </w:r>
      <w:proofErr w:type="gramEnd"/>
      <w:r w:rsidRPr="008F3D9F">
        <w:rPr>
          <w:lang w:val="fr-FR"/>
          <w:rPrChange w:id="1187" w:author="Hayfa ZGAYA-BIAU" w:date="2025-06-12T18:32:00Z" w16du:dateUtc="2025-06-12T16:32:00Z">
            <w:rPr/>
          </w:rPrChange>
        </w:rPr>
        <w:t xml:space="preserve"> sont empilées pour former des tenseurs vidéo 4D qui sont utilisés comme entrées du modèle.</w:t>
      </w:r>
      <w:r w:rsidRPr="008F3D9F">
        <w:rPr>
          <w:lang w:val="fr-FR"/>
          <w:rPrChange w:id="1188" w:author="Hayfa ZGAYA-BIAU" w:date="2025-06-12T18:32:00Z" w16du:dateUtc="2025-06-12T16:32:00Z">
            <w:rPr/>
          </w:rPrChange>
        </w:rPr>
        <w:br/>
      </w:r>
    </w:p>
    <w:p w14:paraId="62608981" w14:textId="77777777" w:rsidR="00F0408B" w:rsidRPr="008F3D9F" w:rsidRDefault="00000000">
      <w:pPr>
        <w:numPr>
          <w:ilvl w:val="0"/>
          <w:numId w:val="33"/>
        </w:numPr>
        <w:rPr>
          <w:lang w:val="fr-FR"/>
          <w:rPrChange w:id="1189" w:author="Hayfa ZGAYA-BIAU" w:date="2025-06-12T18:32:00Z" w16du:dateUtc="2025-06-12T16:32:00Z">
            <w:rPr/>
          </w:rPrChange>
        </w:rPr>
      </w:pPr>
      <w:r w:rsidRPr="008F3D9F">
        <w:rPr>
          <w:b/>
          <w:lang w:val="fr-FR"/>
          <w:rPrChange w:id="1190" w:author="Hayfa ZGAYA-BIAU" w:date="2025-06-12T18:32:00Z" w16du:dateUtc="2025-06-12T16:32:00Z">
            <w:rPr>
              <w:b/>
            </w:rPr>
          </w:rPrChange>
        </w:rPr>
        <w:t>Entraînement du modèle</w:t>
      </w:r>
      <w:r w:rsidRPr="008F3D9F">
        <w:rPr>
          <w:lang w:val="fr-FR"/>
          <w:rPrChange w:id="1191" w:author="Hayfa ZGAYA-BIAU" w:date="2025-06-12T18:32:00Z" w16du:dateUtc="2025-06-12T16:32:00Z">
            <w:rPr/>
          </w:rPrChange>
        </w:rPr>
        <w:t xml:space="preserve"> : le CNN-LSTM est entraîné sur les séquences, avec une validation croisée et l’utilisation de callbacks tels que </w:t>
      </w:r>
      <w:proofErr w:type="spellStart"/>
      <w:r w:rsidRPr="008F3D9F">
        <w:rPr>
          <w:rFonts w:ascii="Roboto Mono" w:eastAsia="Roboto Mono" w:hAnsi="Roboto Mono" w:cs="Roboto Mono"/>
          <w:color w:val="188038"/>
          <w:lang w:val="fr-FR"/>
          <w:rPrChange w:id="1192" w:author="Hayfa ZGAYA-BIAU" w:date="2025-06-12T18:32:00Z" w16du:dateUtc="2025-06-12T16:32:00Z">
            <w:rPr>
              <w:rFonts w:ascii="Roboto Mono" w:eastAsia="Roboto Mono" w:hAnsi="Roboto Mono" w:cs="Roboto Mono"/>
              <w:color w:val="188038"/>
            </w:rPr>
          </w:rPrChange>
        </w:rPr>
        <w:t>EarlyStopping</w:t>
      </w:r>
      <w:proofErr w:type="spellEnd"/>
      <w:r w:rsidRPr="008F3D9F">
        <w:rPr>
          <w:lang w:val="fr-FR"/>
          <w:rPrChange w:id="1193" w:author="Hayfa ZGAYA-BIAU" w:date="2025-06-12T18:32:00Z" w16du:dateUtc="2025-06-12T16:32:00Z">
            <w:rPr/>
          </w:rPrChange>
        </w:rPr>
        <w:t xml:space="preserve"> et </w:t>
      </w:r>
      <w:proofErr w:type="spellStart"/>
      <w:r w:rsidRPr="008F3D9F">
        <w:rPr>
          <w:rFonts w:ascii="Roboto Mono" w:eastAsia="Roboto Mono" w:hAnsi="Roboto Mono" w:cs="Roboto Mono"/>
          <w:color w:val="188038"/>
          <w:lang w:val="fr-FR"/>
          <w:rPrChange w:id="1194" w:author="Hayfa ZGAYA-BIAU" w:date="2025-06-12T18:32:00Z" w16du:dateUtc="2025-06-12T16:32:00Z">
            <w:rPr>
              <w:rFonts w:ascii="Roboto Mono" w:eastAsia="Roboto Mono" w:hAnsi="Roboto Mono" w:cs="Roboto Mono"/>
              <w:color w:val="188038"/>
            </w:rPr>
          </w:rPrChange>
        </w:rPr>
        <w:t>ModelCheckpoint</w:t>
      </w:r>
      <w:proofErr w:type="spellEnd"/>
      <w:r w:rsidRPr="008F3D9F">
        <w:rPr>
          <w:lang w:val="fr-FR"/>
          <w:rPrChange w:id="1195" w:author="Hayfa ZGAYA-BIAU" w:date="2025-06-12T18:32:00Z" w16du:dateUtc="2025-06-12T16:32:00Z">
            <w:rPr/>
          </w:rPrChange>
        </w:rPr>
        <w:t xml:space="preserve"> pour optimiser les performances sans surapprentissage.</w:t>
      </w:r>
      <w:r w:rsidRPr="008F3D9F">
        <w:rPr>
          <w:lang w:val="fr-FR"/>
          <w:rPrChange w:id="1196" w:author="Hayfa ZGAYA-BIAU" w:date="2025-06-12T18:32:00Z" w16du:dateUtc="2025-06-12T16:32:00Z">
            <w:rPr/>
          </w:rPrChange>
        </w:rPr>
        <w:br/>
      </w:r>
    </w:p>
    <w:p w14:paraId="2C880709" w14:textId="77777777" w:rsidR="00F0408B" w:rsidRPr="008F3D9F" w:rsidRDefault="00000000">
      <w:pPr>
        <w:numPr>
          <w:ilvl w:val="0"/>
          <w:numId w:val="33"/>
        </w:numPr>
        <w:spacing w:after="240"/>
        <w:rPr>
          <w:lang w:val="fr-FR"/>
          <w:rPrChange w:id="1197" w:author="Hayfa ZGAYA-BIAU" w:date="2025-06-12T18:32:00Z" w16du:dateUtc="2025-06-12T16:32:00Z">
            <w:rPr/>
          </w:rPrChange>
        </w:rPr>
      </w:pPr>
      <w:r w:rsidRPr="008F3D9F">
        <w:rPr>
          <w:b/>
          <w:lang w:val="fr-FR"/>
          <w:rPrChange w:id="1198" w:author="Hayfa ZGAYA-BIAU" w:date="2025-06-12T18:32:00Z" w16du:dateUtc="2025-06-12T16:32:00Z">
            <w:rPr>
              <w:b/>
            </w:rPr>
          </w:rPrChange>
        </w:rPr>
        <w:t>Prédiction en temps réel</w:t>
      </w:r>
      <w:r w:rsidRPr="008F3D9F">
        <w:rPr>
          <w:lang w:val="fr-FR"/>
          <w:rPrChange w:id="1199" w:author="Hayfa ZGAYA-BIAU" w:date="2025-06-12T18:32:00Z" w16du:dateUtc="2025-06-12T16:32:00Z">
            <w:rPr/>
          </w:rPrChange>
        </w:rPr>
        <w:t xml:space="preserve"> : lors de l’utilisation, une séquence continue de frames est captée en direct, traitée de la même manière, et prédite par le modèle. Le label le plus probable est affiché ou transmis à l’interface de dialogue.</w:t>
      </w:r>
      <w:r w:rsidRPr="008F3D9F">
        <w:rPr>
          <w:lang w:val="fr-FR"/>
          <w:rPrChange w:id="1200" w:author="Hayfa ZGAYA-BIAU" w:date="2025-06-12T18:32:00Z" w16du:dateUtc="2025-06-12T16:32:00Z">
            <w:rPr/>
          </w:rPrChange>
        </w:rPr>
        <w:br/>
      </w:r>
    </w:p>
    <w:p w14:paraId="7982B0B1" w14:textId="77777777" w:rsidR="00F0408B" w:rsidRPr="008F3D9F" w:rsidRDefault="00000000">
      <w:pPr>
        <w:spacing w:before="240" w:after="240"/>
        <w:rPr>
          <w:b/>
          <w:lang w:val="fr-FR"/>
          <w:rPrChange w:id="1201" w:author="Hayfa ZGAYA-BIAU" w:date="2025-06-12T18:32:00Z" w16du:dateUtc="2025-06-12T16:32:00Z">
            <w:rPr>
              <w:b/>
            </w:rPr>
          </w:rPrChange>
        </w:rPr>
      </w:pPr>
      <w:r w:rsidRPr="008F3D9F">
        <w:rPr>
          <w:b/>
          <w:lang w:val="fr-FR"/>
          <w:rPrChange w:id="1202" w:author="Hayfa ZGAYA-BIAU" w:date="2025-06-12T18:32:00Z" w16du:dateUtc="2025-06-12T16:32:00Z">
            <w:rPr>
              <w:b/>
            </w:rPr>
          </w:rPrChange>
        </w:rPr>
        <w:t>4. Environnement technique</w:t>
      </w:r>
    </w:p>
    <w:p w14:paraId="25C180FF" w14:textId="77777777" w:rsidR="00F0408B" w:rsidRPr="008F3D9F" w:rsidRDefault="00000000">
      <w:pPr>
        <w:numPr>
          <w:ilvl w:val="0"/>
          <w:numId w:val="35"/>
        </w:numPr>
        <w:spacing w:before="240"/>
        <w:rPr>
          <w:lang w:val="fr-FR"/>
          <w:rPrChange w:id="1203" w:author="Hayfa ZGAYA-BIAU" w:date="2025-06-12T18:32:00Z" w16du:dateUtc="2025-06-12T16:32:00Z">
            <w:rPr/>
          </w:rPrChange>
        </w:rPr>
      </w:pPr>
      <w:r w:rsidRPr="008F3D9F">
        <w:rPr>
          <w:b/>
          <w:lang w:val="fr-FR"/>
          <w:rPrChange w:id="1204" w:author="Hayfa ZGAYA-BIAU" w:date="2025-06-12T18:32:00Z" w16du:dateUtc="2025-06-12T16:32:00Z">
            <w:rPr>
              <w:b/>
            </w:rPr>
          </w:rPrChange>
        </w:rPr>
        <w:t>Langage</w:t>
      </w:r>
      <w:r w:rsidRPr="008F3D9F">
        <w:rPr>
          <w:lang w:val="fr-FR"/>
          <w:rPrChange w:id="1205" w:author="Hayfa ZGAYA-BIAU" w:date="2025-06-12T18:32:00Z" w16du:dateUtc="2025-06-12T16:32:00Z">
            <w:rPr/>
          </w:rPrChange>
        </w:rPr>
        <w:t xml:space="preserve"> : Python 3</w:t>
      </w:r>
      <w:r w:rsidRPr="008F3D9F">
        <w:rPr>
          <w:lang w:val="fr-FR"/>
          <w:rPrChange w:id="1206" w:author="Hayfa ZGAYA-BIAU" w:date="2025-06-12T18:32:00Z" w16du:dateUtc="2025-06-12T16:32:00Z">
            <w:rPr/>
          </w:rPrChange>
        </w:rPr>
        <w:br/>
      </w:r>
    </w:p>
    <w:p w14:paraId="0B7E7282" w14:textId="77777777" w:rsidR="00F0408B" w:rsidRPr="008F3D9F" w:rsidRDefault="00000000">
      <w:pPr>
        <w:numPr>
          <w:ilvl w:val="0"/>
          <w:numId w:val="35"/>
        </w:numPr>
        <w:rPr>
          <w:lang w:val="fr-FR"/>
          <w:rPrChange w:id="1207" w:author="Hayfa ZGAYA-BIAU" w:date="2025-06-12T18:32:00Z" w16du:dateUtc="2025-06-12T16:32:00Z">
            <w:rPr/>
          </w:rPrChange>
        </w:rPr>
      </w:pPr>
      <w:r w:rsidRPr="008F3D9F">
        <w:rPr>
          <w:b/>
          <w:lang w:val="fr-FR"/>
          <w:rPrChange w:id="1208" w:author="Hayfa ZGAYA-BIAU" w:date="2025-06-12T18:32:00Z" w16du:dateUtc="2025-06-12T16:32:00Z">
            <w:rPr>
              <w:b/>
            </w:rPr>
          </w:rPrChange>
        </w:rPr>
        <w:t>Librairies principales</w:t>
      </w:r>
      <w:r w:rsidRPr="008F3D9F">
        <w:rPr>
          <w:lang w:val="fr-FR"/>
          <w:rPrChange w:id="1209" w:author="Hayfa ZGAYA-BIAU" w:date="2025-06-12T18:32:00Z" w16du:dateUtc="2025-06-12T16:32:00Z">
            <w:rPr/>
          </w:rPrChange>
        </w:rPr>
        <w:t xml:space="preserve"> : </w:t>
      </w:r>
      <w:proofErr w:type="spellStart"/>
      <w:r w:rsidRPr="008F3D9F">
        <w:rPr>
          <w:lang w:val="fr-FR"/>
          <w:rPrChange w:id="1210" w:author="Hayfa ZGAYA-BIAU" w:date="2025-06-12T18:32:00Z" w16du:dateUtc="2025-06-12T16:32:00Z">
            <w:rPr/>
          </w:rPrChange>
        </w:rPr>
        <w:t>TensorFlow</w:t>
      </w:r>
      <w:proofErr w:type="spellEnd"/>
      <w:r w:rsidRPr="008F3D9F">
        <w:rPr>
          <w:lang w:val="fr-FR"/>
          <w:rPrChange w:id="1211" w:author="Hayfa ZGAYA-BIAU" w:date="2025-06-12T18:32:00Z" w16du:dateUtc="2025-06-12T16:32:00Z">
            <w:rPr/>
          </w:rPrChange>
        </w:rPr>
        <w:t xml:space="preserve"> (</w:t>
      </w:r>
      <w:proofErr w:type="spellStart"/>
      <w:r w:rsidRPr="008F3D9F">
        <w:rPr>
          <w:lang w:val="fr-FR"/>
          <w:rPrChange w:id="1212" w:author="Hayfa ZGAYA-BIAU" w:date="2025-06-12T18:32:00Z" w16du:dateUtc="2025-06-12T16:32:00Z">
            <w:rPr/>
          </w:rPrChange>
        </w:rPr>
        <w:t>Keras</w:t>
      </w:r>
      <w:proofErr w:type="spellEnd"/>
      <w:r w:rsidRPr="008F3D9F">
        <w:rPr>
          <w:lang w:val="fr-FR"/>
          <w:rPrChange w:id="1213" w:author="Hayfa ZGAYA-BIAU" w:date="2025-06-12T18:32:00Z" w16du:dateUtc="2025-06-12T16:32:00Z">
            <w:rPr/>
          </w:rPrChange>
        </w:rPr>
        <w:t xml:space="preserve">), </w:t>
      </w:r>
      <w:proofErr w:type="spellStart"/>
      <w:r w:rsidRPr="008F3D9F">
        <w:rPr>
          <w:lang w:val="fr-FR"/>
          <w:rPrChange w:id="1214" w:author="Hayfa ZGAYA-BIAU" w:date="2025-06-12T18:32:00Z" w16du:dateUtc="2025-06-12T16:32:00Z">
            <w:rPr/>
          </w:rPrChange>
        </w:rPr>
        <w:t>dlib</w:t>
      </w:r>
      <w:proofErr w:type="spellEnd"/>
      <w:r w:rsidRPr="008F3D9F">
        <w:rPr>
          <w:lang w:val="fr-FR"/>
          <w:rPrChange w:id="1215" w:author="Hayfa ZGAYA-BIAU" w:date="2025-06-12T18:32:00Z" w16du:dateUtc="2025-06-12T16:32:00Z">
            <w:rPr/>
          </w:rPrChange>
        </w:rPr>
        <w:t xml:space="preserve">, </w:t>
      </w:r>
      <w:proofErr w:type="spellStart"/>
      <w:r w:rsidRPr="008F3D9F">
        <w:rPr>
          <w:lang w:val="fr-FR"/>
          <w:rPrChange w:id="1216" w:author="Hayfa ZGAYA-BIAU" w:date="2025-06-12T18:32:00Z" w16du:dateUtc="2025-06-12T16:32:00Z">
            <w:rPr/>
          </w:rPrChange>
        </w:rPr>
        <w:t>OpenCV</w:t>
      </w:r>
      <w:proofErr w:type="spellEnd"/>
      <w:r w:rsidRPr="008F3D9F">
        <w:rPr>
          <w:lang w:val="fr-FR"/>
          <w:rPrChange w:id="1217" w:author="Hayfa ZGAYA-BIAU" w:date="2025-06-12T18:32:00Z" w16du:dateUtc="2025-06-12T16:32:00Z">
            <w:rPr/>
          </w:rPrChange>
        </w:rPr>
        <w:t xml:space="preserve">, </w:t>
      </w:r>
      <w:proofErr w:type="spellStart"/>
      <w:r w:rsidRPr="008F3D9F">
        <w:rPr>
          <w:lang w:val="fr-FR"/>
          <w:rPrChange w:id="1218" w:author="Hayfa ZGAYA-BIAU" w:date="2025-06-12T18:32:00Z" w16du:dateUtc="2025-06-12T16:32:00Z">
            <w:rPr/>
          </w:rPrChange>
        </w:rPr>
        <w:t>NumPy</w:t>
      </w:r>
      <w:proofErr w:type="spellEnd"/>
      <w:r w:rsidRPr="008F3D9F">
        <w:rPr>
          <w:lang w:val="fr-FR"/>
          <w:rPrChange w:id="1219" w:author="Hayfa ZGAYA-BIAU" w:date="2025-06-12T18:32:00Z" w16du:dateUtc="2025-06-12T16:32:00Z">
            <w:rPr/>
          </w:rPrChange>
        </w:rPr>
        <w:br/>
      </w:r>
    </w:p>
    <w:p w14:paraId="0CFB9DBA" w14:textId="77777777" w:rsidR="00F0408B" w:rsidRPr="008F3D9F" w:rsidRDefault="00000000">
      <w:pPr>
        <w:numPr>
          <w:ilvl w:val="0"/>
          <w:numId w:val="35"/>
        </w:numPr>
        <w:spacing w:after="240"/>
        <w:rPr>
          <w:lang w:val="fr-FR"/>
          <w:rPrChange w:id="1220" w:author="Hayfa ZGAYA-BIAU" w:date="2025-06-12T18:32:00Z" w16du:dateUtc="2025-06-12T16:32:00Z">
            <w:rPr/>
          </w:rPrChange>
        </w:rPr>
      </w:pPr>
      <w:r w:rsidRPr="008F3D9F">
        <w:rPr>
          <w:b/>
          <w:lang w:val="fr-FR"/>
          <w:rPrChange w:id="1221" w:author="Hayfa ZGAYA-BIAU" w:date="2025-06-12T18:32:00Z" w16du:dateUtc="2025-06-12T16:32:00Z">
            <w:rPr>
              <w:b/>
            </w:rPr>
          </w:rPrChange>
        </w:rPr>
        <w:t>Matériel requis</w:t>
      </w:r>
      <w:r w:rsidRPr="008F3D9F">
        <w:rPr>
          <w:lang w:val="fr-FR"/>
          <w:rPrChange w:id="1222" w:author="Hayfa ZGAYA-BIAU" w:date="2025-06-12T18:32:00Z" w16du:dateUtc="2025-06-12T16:32:00Z">
            <w:rPr/>
          </w:rPrChange>
        </w:rPr>
        <w:t xml:space="preserve"> : Webcam standard, ordinateur avec GPU recommandé pour l’entraînement</w:t>
      </w:r>
      <w:r w:rsidRPr="008F3D9F">
        <w:rPr>
          <w:lang w:val="fr-FR"/>
          <w:rPrChange w:id="1223" w:author="Hayfa ZGAYA-BIAU" w:date="2025-06-12T18:32:00Z" w16du:dateUtc="2025-06-12T16:32:00Z">
            <w:rPr/>
          </w:rPrChange>
        </w:rPr>
        <w:br/>
      </w:r>
    </w:p>
    <w:p w14:paraId="2BDE9A66" w14:textId="77777777" w:rsidR="00F0408B" w:rsidRPr="008F3D9F" w:rsidRDefault="00000000">
      <w:pPr>
        <w:spacing w:before="240" w:after="240"/>
        <w:rPr>
          <w:lang w:val="fr-FR"/>
          <w:rPrChange w:id="1224" w:author="Hayfa ZGAYA-BIAU" w:date="2025-06-12T18:32:00Z" w16du:dateUtc="2025-06-12T16:32:00Z">
            <w:rPr/>
          </w:rPrChange>
        </w:rPr>
      </w:pPr>
      <w:r w:rsidRPr="008F3D9F">
        <w:rPr>
          <w:lang w:val="fr-FR"/>
          <w:rPrChange w:id="1225" w:author="Hayfa ZGAYA-BIAU" w:date="2025-06-12T18:32:00Z" w16du:dateUtc="2025-06-12T16:32:00Z">
            <w:rPr/>
          </w:rPrChange>
        </w:rPr>
        <w:t>Ce dispositif expérimental, entièrement personnalisable, permet non seulement de reconnaître les gestes d’un individu spécifique mais aussi d’être intégré à une interface de communication interactive, destinée à guider l’utilisateur vers l’expression d’un besoin, tout en respectant son rythme et ses capacités.</w:t>
      </w:r>
    </w:p>
    <w:p w14:paraId="15D60CE1" w14:textId="77777777" w:rsidR="00F0408B" w:rsidRPr="008F3D9F" w:rsidRDefault="00F0408B">
      <w:pPr>
        <w:rPr>
          <w:lang w:val="fr-FR"/>
          <w:rPrChange w:id="1226" w:author="Hayfa ZGAYA-BIAU" w:date="2025-06-12T18:32:00Z" w16du:dateUtc="2025-06-12T16:32:00Z">
            <w:rPr/>
          </w:rPrChange>
        </w:rPr>
      </w:pPr>
    </w:p>
    <w:p w14:paraId="4FB8D4B3" w14:textId="77777777" w:rsidR="00F0408B" w:rsidRPr="008F3D9F" w:rsidRDefault="00F0408B">
      <w:pPr>
        <w:rPr>
          <w:lang w:val="fr-FR"/>
          <w:rPrChange w:id="1227" w:author="Hayfa ZGAYA-BIAU" w:date="2025-06-12T18:32:00Z" w16du:dateUtc="2025-06-12T16:32:00Z">
            <w:rPr/>
          </w:rPrChange>
        </w:rPr>
      </w:pPr>
    </w:p>
    <w:p w14:paraId="00C4C361" w14:textId="77777777" w:rsidR="00F0408B" w:rsidRPr="008F3D9F" w:rsidRDefault="00000000">
      <w:pPr>
        <w:pStyle w:val="Titre3"/>
        <w:keepNext w:val="0"/>
        <w:keepLines w:val="0"/>
        <w:rPr>
          <w:lang w:val="fr-FR"/>
          <w:rPrChange w:id="1228" w:author="Hayfa ZGAYA-BIAU" w:date="2025-06-12T18:32:00Z" w16du:dateUtc="2025-06-12T16:32:00Z">
            <w:rPr/>
          </w:rPrChange>
        </w:rPr>
      </w:pPr>
      <w:bookmarkStart w:id="1229" w:name="_jg1zwmdeussd" w:colFirst="0" w:colLast="0"/>
      <w:bookmarkEnd w:id="1229"/>
      <w:r w:rsidRPr="008F3D9F">
        <w:rPr>
          <w:lang w:val="fr-FR"/>
          <w:rPrChange w:id="1230" w:author="Hayfa ZGAYA-BIAU" w:date="2025-06-12T18:32:00Z" w16du:dateUtc="2025-06-12T16:32:00Z">
            <w:rPr/>
          </w:rPrChange>
        </w:rPr>
        <w:lastRenderedPageBreak/>
        <w:t>11.2. Jeux de données, protocoles de collecte et de prétraitement</w:t>
      </w:r>
    </w:p>
    <w:p w14:paraId="17880661" w14:textId="77777777" w:rsidR="00F0408B" w:rsidRPr="008F3D9F" w:rsidRDefault="00000000">
      <w:pPr>
        <w:spacing w:before="240" w:after="240"/>
        <w:rPr>
          <w:lang w:val="fr-FR"/>
          <w:rPrChange w:id="1231" w:author="Hayfa ZGAYA-BIAU" w:date="2025-06-12T18:32:00Z" w16du:dateUtc="2025-06-12T16:32:00Z">
            <w:rPr/>
          </w:rPrChange>
        </w:rPr>
      </w:pPr>
      <w:r w:rsidRPr="008F3D9F">
        <w:rPr>
          <w:lang w:val="fr-FR"/>
          <w:rPrChange w:id="1232" w:author="Hayfa ZGAYA-BIAU" w:date="2025-06-12T18:32:00Z" w16du:dateUtc="2025-06-12T16:32:00Z">
            <w:rPr/>
          </w:rPrChange>
        </w:rPr>
        <w:t xml:space="preserve">La conception du modèle s’appuie sur un jeu de données original, spécifiquement créé pour les besoins du projet. Ce jeu de données est constitué de courtes séquences vidéo, filmées dans des conditions réalistes, mettant en scène les gestes oculaires de l’utilisateur. Trois classes ont été définies : </w:t>
      </w:r>
      <w:r w:rsidRPr="008F3D9F">
        <w:rPr>
          <w:b/>
          <w:lang w:val="fr-FR"/>
          <w:rPrChange w:id="1233" w:author="Hayfa ZGAYA-BIAU" w:date="2025-06-12T18:32:00Z" w16du:dateUtc="2025-06-12T16:32:00Z">
            <w:rPr>
              <w:b/>
            </w:rPr>
          </w:rPrChange>
        </w:rPr>
        <w:t>« oui »</w:t>
      </w:r>
      <w:r w:rsidRPr="008F3D9F">
        <w:rPr>
          <w:lang w:val="fr-FR"/>
          <w:rPrChange w:id="1234" w:author="Hayfa ZGAYA-BIAU" w:date="2025-06-12T18:32:00Z" w16du:dateUtc="2025-06-12T16:32:00Z">
            <w:rPr/>
          </w:rPrChange>
        </w:rPr>
        <w:t xml:space="preserve">, </w:t>
      </w:r>
      <w:r w:rsidRPr="008F3D9F">
        <w:rPr>
          <w:b/>
          <w:lang w:val="fr-FR"/>
          <w:rPrChange w:id="1235" w:author="Hayfa ZGAYA-BIAU" w:date="2025-06-12T18:32:00Z" w16du:dateUtc="2025-06-12T16:32:00Z">
            <w:rPr>
              <w:b/>
            </w:rPr>
          </w:rPrChange>
        </w:rPr>
        <w:t>« non »</w:t>
      </w:r>
      <w:r w:rsidRPr="008F3D9F">
        <w:rPr>
          <w:lang w:val="fr-FR"/>
          <w:rPrChange w:id="1236" w:author="Hayfa ZGAYA-BIAU" w:date="2025-06-12T18:32:00Z" w16du:dateUtc="2025-06-12T16:32:00Z">
            <w:rPr/>
          </w:rPrChange>
        </w:rPr>
        <w:t xml:space="preserve"> et </w:t>
      </w:r>
      <w:r w:rsidRPr="008F3D9F">
        <w:rPr>
          <w:b/>
          <w:lang w:val="fr-FR"/>
          <w:rPrChange w:id="1237" w:author="Hayfa ZGAYA-BIAU" w:date="2025-06-12T18:32:00Z" w16du:dateUtc="2025-06-12T16:32:00Z">
            <w:rPr>
              <w:b/>
            </w:rPr>
          </w:rPrChange>
        </w:rPr>
        <w:t>« normal »</w:t>
      </w:r>
      <w:r w:rsidRPr="008F3D9F">
        <w:rPr>
          <w:lang w:val="fr-FR"/>
          <w:rPrChange w:id="1238" w:author="Hayfa ZGAYA-BIAU" w:date="2025-06-12T18:32:00Z" w16du:dateUtc="2025-06-12T16:32:00Z">
            <w:rPr/>
          </w:rPrChange>
        </w:rPr>
        <w:t>. L’ensemble du processus de constitution des données suit un protocole rigoureux de collecte et de prétraitement afin de garantir la qualité et la pertinence des entrées du modèle.</w:t>
      </w:r>
    </w:p>
    <w:p w14:paraId="58697C2C" w14:textId="77777777" w:rsidR="00F0408B" w:rsidRPr="008F3D9F" w:rsidRDefault="00000000">
      <w:pPr>
        <w:pStyle w:val="Titre4"/>
        <w:keepNext w:val="0"/>
        <w:keepLines w:val="0"/>
        <w:spacing w:before="240" w:after="40"/>
        <w:rPr>
          <w:b/>
          <w:color w:val="000000"/>
          <w:sz w:val="22"/>
          <w:szCs w:val="22"/>
          <w:lang w:val="fr-FR"/>
          <w:rPrChange w:id="1239" w:author="Hayfa ZGAYA-BIAU" w:date="2025-06-12T18:32:00Z" w16du:dateUtc="2025-06-12T16:32:00Z">
            <w:rPr>
              <w:b/>
              <w:color w:val="000000"/>
              <w:sz w:val="22"/>
              <w:szCs w:val="22"/>
            </w:rPr>
          </w:rPrChange>
        </w:rPr>
      </w:pPr>
      <w:bookmarkStart w:id="1240" w:name="_t2kmg8zhih2k" w:colFirst="0" w:colLast="0"/>
      <w:bookmarkEnd w:id="1240"/>
      <w:r w:rsidRPr="008F3D9F">
        <w:rPr>
          <w:b/>
          <w:color w:val="000000"/>
          <w:sz w:val="22"/>
          <w:szCs w:val="22"/>
          <w:lang w:val="fr-FR"/>
          <w:rPrChange w:id="1241" w:author="Hayfa ZGAYA-BIAU" w:date="2025-06-12T18:32:00Z" w16du:dateUtc="2025-06-12T16:32:00Z">
            <w:rPr>
              <w:b/>
              <w:color w:val="000000"/>
              <w:sz w:val="22"/>
              <w:szCs w:val="22"/>
            </w:rPr>
          </w:rPrChange>
        </w:rPr>
        <w:t>1. Collecte des données vidéo</w:t>
      </w:r>
    </w:p>
    <w:p w14:paraId="61CD8D85" w14:textId="77777777" w:rsidR="00F0408B" w:rsidRPr="008F3D9F" w:rsidRDefault="00000000">
      <w:pPr>
        <w:numPr>
          <w:ilvl w:val="0"/>
          <w:numId w:val="2"/>
        </w:numPr>
        <w:spacing w:before="240"/>
        <w:rPr>
          <w:lang w:val="fr-FR"/>
          <w:rPrChange w:id="1242" w:author="Hayfa ZGAYA-BIAU" w:date="2025-06-12T18:32:00Z" w16du:dateUtc="2025-06-12T16:32:00Z">
            <w:rPr/>
          </w:rPrChange>
        </w:rPr>
      </w:pPr>
      <w:r w:rsidRPr="008F3D9F">
        <w:rPr>
          <w:b/>
          <w:lang w:val="fr-FR"/>
          <w:rPrChange w:id="1243" w:author="Hayfa ZGAYA-BIAU" w:date="2025-06-12T18:32:00Z" w16du:dateUtc="2025-06-12T16:32:00Z">
            <w:rPr>
              <w:b/>
            </w:rPr>
          </w:rPrChange>
        </w:rPr>
        <w:t>Matériel utilisé</w:t>
      </w:r>
      <w:r w:rsidRPr="008F3D9F">
        <w:rPr>
          <w:lang w:val="fr-FR"/>
          <w:rPrChange w:id="1244" w:author="Hayfa ZGAYA-BIAU" w:date="2025-06-12T18:32:00Z" w16du:dateUtc="2025-06-12T16:32:00Z">
            <w:rPr/>
          </w:rPrChange>
        </w:rPr>
        <w:t xml:space="preserve"> : une webcam standard connectée à un ordinateur portable.</w:t>
      </w:r>
      <w:r w:rsidRPr="008F3D9F">
        <w:rPr>
          <w:lang w:val="fr-FR"/>
          <w:rPrChange w:id="1245" w:author="Hayfa ZGAYA-BIAU" w:date="2025-06-12T18:32:00Z" w16du:dateUtc="2025-06-12T16:32:00Z">
            <w:rPr/>
          </w:rPrChange>
        </w:rPr>
        <w:br/>
      </w:r>
    </w:p>
    <w:p w14:paraId="25BB0E45" w14:textId="77777777" w:rsidR="00F0408B" w:rsidRPr="008F3D9F" w:rsidRDefault="00000000">
      <w:pPr>
        <w:numPr>
          <w:ilvl w:val="0"/>
          <w:numId w:val="2"/>
        </w:numPr>
        <w:rPr>
          <w:lang w:val="fr-FR"/>
          <w:rPrChange w:id="1246" w:author="Hayfa ZGAYA-BIAU" w:date="2025-06-12T18:32:00Z" w16du:dateUtc="2025-06-12T16:32:00Z">
            <w:rPr/>
          </w:rPrChange>
        </w:rPr>
      </w:pPr>
      <w:r w:rsidRPr="008F3D9F">
        <w:rPr>
          <w:b/>
          <w:lang w:val="fr-FR"/>
          <w:rPrChange w:id="1247" w:author="Hayfa ZGAYA-BIAU" w:date="2025-06-12T18:32:00Z" w16du:dateUtc="2025-06-12T16:32:00Z">
            <w:rPr>
              <w:b/>
            </w:rPr>
          </w:rPrChange>
        </w:rPr>
        <w:t>Durée des vidéos</w:t>
      </w:r>
      <w:r w:rsidRPr="008F3D9F">
        <w:rPr>
          <w:lang w:val="fr-FR"/>
          <w:rPrChange w:id="1248" w:author="Hayfa ZGAYA-BIAU" w:date="2025-06-12T18:32:00Z" w16du:dateUtc="2025-06-12T16:32:00Z">
            <w:rPr/>
          </w:rPrChange>
        </w:rPr>
        <w:t xml:space="preserve"> : chaque séquence enregistrée dure environ </w:t>
      </w:r>
      <w:r w:rsidRPr="008F3D9F">
        <w:rPr>
          <w:b/>
          <w:lang w:val="fr-FR"/>
          <w:rPrChange w:id="1249" w:author="Hayfa ZGAYA-BIAU" w:date="2025-06-12T18:32:00Z" w16du:dateUtc="2025-06-12T16:32:00Z">
            <w:rPr>
              <w:b/>
            </w:rPr>
          </w:rPrChange>
        </w:rPr>
        <w:t>1 seconde</w:t>
      </w:r>
      <w:r w:rsidRPr="008F3D9F">
        <w:rPr>
          <w:lang w:val="fr-FR"/>
          <w:rPrChange w:id="1250" w:author="Hayfa ZGAYA-BIAU" w:date="2025-06-12T18:32:00Z" w16du:dateUtc="2025-06-12T16:32:00Z">
            <w:rPr/>
          </w:rPrChange>
        </w:rPr>
        <w:t>.</w:t>
      </w:r>
      <w:r w:rsidRPr="008F3D9F">
        <w:rPr>
          <w:lang w:val="fr-FR"/>
          <w:rPrChange w:id="1251" w:author="Hayfa ZGAYA-BIAU" w:date="2025-06-12T18:32:00Z" w16du:dateUtc="2025-06-12T16:32:00Z">
            <w:rPr/>
          </w:rPrChange>
        </w:rPr>
        <w:br/>
      </w:r>
    </w:p>
    <w:p w14:paraId="141F3693" w14:textId="77777777" w:rsidR="00F0408B" w:rsidRPr="008F3D9F" w:rsidRDefault="00000000">
      <w:pPr>
        <w:numPr>
          <w:ilvl w:val="0"/>
          <w:numId w:val="2"/>
        </w:numPr>
        <w:rPr>
          <w:lang w:val="fr-FR"/>
          <w:rPrChange w:id="1252" w:author="Hayfa ZGAYA-BIAU" w:date="2025-06-12T18:32:00Z" w16du:dateUtc="2025-06-12T16:32:00Z">
            <w:rPr/>
          </w:rPrChange>
        </w:rPr>
      </w:pPr>
      <w:r w:rsidRPr="008F3D9F">
        <w:rPr>
          <w:b/>
          <w:lang w:val="fr-FR"/>
          <w:rPrChange w:id="1253" w:author="Hayfa ZGAYA-BIAU" w:date="2025-06-12T18:32:00Z" w16du:dateUtc="2025-06-12T16:32:00Z">
            <w:rPr>
              <w:b/>
            </w:rPr>
          </w:rPrChange>
        </w:rPr>
        <w:t>Fréquence</w:t>
      </w:r>
      <w:r w:rsidRPr="008F3D9F">
        <w:rPr>
          <w:lang w:val="fr-FR"/>
          <w:rPrChange w:id="1254" w:author="Hayfa ZGAYA-BIAU" w:date="2025-06-12T18:32:00Z" w16du:dateUtc="2025-06-12T16:32:00Z">
            <w:rPr/>
          </w:rPrChange>
        </w:rPr>
        <w:t xml:space="preserve"> : les vidéos sont capturées à environ 20–30 images par seconde (selon la configuration).</w:t>
      </w:r>
      <w:r w:rsidRPr="008F3D9F">
        <w:rPr>
          <w:lang w:val="fr-FR"/>
          <w:rPrChange w:id="1255" w:author="Hayfa ZGAYA-BIAU" w:date="2025-06-12T18:32:00Z" w16du:dateUtc="2025-06-12T16:32:00Z">
            <w:rPr/>
          </w:rPrChange>
        </w:rPr>
        <w:br/>
      </w:r>
    </w:p>
    <w:p w14:paraId="0C7D6026" w14:textId="77777777" w:rsidR="00F0408B" w:rsidRPr="008F3D9F" w:rsidRDefault="00000000">
      <w:pPr>
        <w:numPr>
          <w:ilvl w:val="0"/>
          <w:numId w:val="2"/>
        </w:numPr>
        <w:rPr>
          <w:lang w:val="fr-FR"/>
          <w:rPrChange w:id="1256" w:author="Hayfa ZGAYA-BIAU" w:date="2025-06-12T18:32:00Z" w16du:dateUtc="2025-06-12T16:32:00Z">
            <w:rPr/>
          </w:rPrChange>
        </w:rPr>
      </w:pPr>
      <w:r w:rsidRPr="008F3D9F">
        <w:rPr>
          <w:b/>
          <w:lang w:val="fr-FR"/>
          <w:rPrChange w:id="1257" w:author="Hayfa ZGAYA-BIAU" w:date="2025-06-12T18:32:00Z" w16du:dateUtc="2025-06-12T16:32:00Z">
            <w:rPr>
              <w:b/>
            </w:rPr>
          </w:rPrChange>
        </w:rPr>
        <w:t>Nombre d’échantillons</w:t>
      </w:r>
      <w:r w:rsidRPr="008F3D9F">
        <w:rPr>
          <w:lang w:val="fr-FR"/>
          <w:rPrChange w:id="1258" w:author="Hayfa ZGAYA-BIAU" w:date="2025-06-12T18:32:00Z" w16du:dateUtc="2025-06-12T16:32:00Z">
            <w:rPr/>
          </w:rPrChange>
        </w:rPr>
        <w:t xml:space="preserve"> : environ 300 vidéos ont été enregistrées manuellement, réparties équitablement entre les trois classes (« oui », « non », « normal »).</w:t>
      </w:r>
      <w:r w:rsidRPr="008F3D9F">
        <w:rPr>
          <w:lang w:val="fr-FR"/>
          <w:rPrChange w:id="1259" w:author="Hayfa ZGAYA-BIAU" w:date="2025-06-12T18:32:00Z" w16du:dateUtc="2025-06-12T16:32:00Z">
            <w:rPr/>
          </w:rPrChange>
        </w:rPr>
        <w:br/>
      </w:r>
    </w:p>
    <w:p w14:paraId="40DE54DE" w14:textId="77777777" w:rsidR="00F0408B" w:rsidRPr="008F3D9F" w:rsidRDefault="00000000">
      <w:pPr>
        <w:numPr>
          <w:ilvl w:val="0"/>
          <w:numId w:val="2"/>
        </w:numPr>
        <w:spacing w:after="240"/>
        <w:rPr>
          <w:lang w:val="fr-FR"/>
          <w:rPrChange w:id="1260" w:author="Hayfa ZGAYA-BIAU" w:date="2025-06-12T18:32:00Z" w16du:dateUtc="2025-06-12T16:32:00Z">
            <w:rPr/>
          </w:rPrChange>
        </w:rPr>
      </w:pPr>
      <w:r w:rsidRPr="008F3D9F">
        <w:rPr>
          <w:b/>
          <w:lang w:val="fr-FR"/>
          <w:rPrChange w:id="1261" w:author="Hayfa ZGAYA-BIAU" w:date="2025-06-12T18:32:00Z" w16du:dateUtc="2025-06-12T16:32:00Z">
            <w:rPr>
              <w:b/>
            </w:rPr>
          </w:rPrChange>
        </w:rPr>
        <w:t>Étiquetage</w:t>
      </w:r>
      <w:r w:rsidRPr="008F3D9F">
        <w:rPr>
          <w:lang w:val="fr-FR"/>
          <w:rPrChange w:id="1262" w:author="Hayfa ZGAYA-BIAU" w:date="2025-06-12T18:32:00Z" w16du:dateUtc="2025-06-12T16:32:00Z">
            <w:rPr/>
          </w:rPrChange>
        </w:rPr>
        <w:t xml:space="preserve"> : chaque vidéo est associée à une étiquette correspondant à l’intention de l’utilisateur, saisie lors de l’enregistrement.</w:t>
      </w:r>
      <w:r w:rsidRPr="008F3D9F">
        <w:rPr>
          <w:lang w:val="fr-FR"/>
          <w:rPrChange w:id="1263" w:author="Hayfa ZGAYA-BIAU" w:date="2025-06-12T18:32:00Z" w16du:dateUtc="2025-06-12T16:32:00Z">
            <w:rPr/>
          </w:rPrChange>
        </w:rPr>
        <w:br/>
      </w:r>
    </w:p>
    <w:p w14:paraId="2C6A91EE" w14:textId="77777777" w:rsidR="00F0408B" w:rsidRPr="008F3D9F" w:rsidRDefault="00000000">
      <w:pPr>
        <w:pStyle w:val="Titre4"/>
        <w:keepNext w:val="0"/>
        <w:keepLines w:val="0"/>
        <w:spacing w:before="240" w:after="40"/>
        <w:rPr>
          <w:b/>
          <w:color w:val="000000"/>
          <w:sz w:val="22"/>
          <w:szCs w:val="22"/>
          <w:lang w:val="fr-FR"/>
          <w:rPrChange w:id="1264" w:author="Hayfa ZGAYA-BIAU" w:date="2025-06-12T18:32:00Z" w16du:dateUtc="2025-06-12T16:32:00Z">
            <w:rPr>
              <w:b/>
              <w:color w:val="000000"/>
              <w:sz w:val="22"/>
              <w:szCs w:val="22"/>
            </w:rPr>
          </w:rPrChange>
        </w:rPr>
      </w:pPr>
      <w:bookmarkStart w:id="1265" w:name="_nutcp05r2c8h" w:colFirst="0" w:colLast="0"/>
      <w:bookmarkEnd w:id="1265"/>
      <w:r w:rsidRPr="008F3D9F">
        <w:rPr>
          <w:b/>
          <w:color w:val="000000"/>
          <w:sz w:val="22"/>
          <w:szCs w:val="22"/>
          <w:lang w:val="fr-FR"/>
          <w:rPrChange w:id="1266" w:author="Hayfa ZGAYA-BIAU" w:date="2025-06-12T18:32:00Z" w16du:dateUtc="2025-06-12T16:32:00Z">
            <w:rPr>
              <w:b/>
              <w:color w:val="000000"/>
              <w:sz w:val="22"/>
              <w:szCs w:val="22"/>
            </w:rPr>
          </w:rPrChange>
        </w:rPr>
        <w:t>2. Extraction des frames</w:t>
      </w:r>
    </w:p>
    <w:p w14:paraId="0F6D23AB" w14:textId="77777777" w:rsidR="00F0408B" w:rsidRPr="008F3D9F" w:rsidRDefault="00000000">
      <w:pPr>
        <w:numPr>
          <w:ilvl w:val="0"/>
          <w:numId w:val="36"/>
        </w:numPr>
        <w:spacing w:before="240"/>
        <w:rPr>
          <w:lang w:val="fr-FR"/>
          <w:rPrChange w:id="1267" w:author="Hayfa ZGAYA-BIAU" w:date="2025-06-12T18:32:00Z" w16du:dateUtc="2025-06-12T16:32:00Z">
            <w:rPr/>
          </w:rPrChange>
        </w:rPr>
      </w:pPr>
      <w:r w:rsidRPr="008F3D9F">
        <w:rPr>
          <w:lang w:val="fr-FR"/>
          <w:rPrChange w:id="1268" w:author="Hayfa ZGAYA-BIAU" w:date="2025-06-12T18:32:00Z" w16du:dateUtc="2025-06-12T16:32:00Z">
            <w:rPr/>
          </w:rPrChange>
        </w:rPr>
        <w:t>Chaque vidéo est transformée en une séquence d’images (frames) à l’aide d’un script dédié (</w:t>
      </w:r>
      <w:r w:rsidRPr="008F3D9F">
        <w:rPr>
          <w:rFonts w:ascii="Roboto Mono" w:eastAsia="Roboto Mono" w:hAnsi="Roboto Mono" w:cs="Roboto Mono"/>
          <w:color w:val="188038"/>
          <w:lang w:val="fr-FR"/>
          <w:rPrChange w:id="1269" w:author="Hayfa ZGAYA-BIAU" w:date="2025-06-12T18:32:00Z" w16du:dateUtc="2025-06-12T16:32:00Z">
            <w:rPr>
              <w:rFonts w:ascii="Roboto Mono" w:eastAsia="Roboto Mono" w:hAnsi="Roboto Mono" w:cs="Roboto Mono"/>
              <w:color w:val="188038"/>
            </w:rPr>
          </w:rPrChange>
        </w:rPr>
        <w:t>frame_extraction.py</w:t>
      </w:r>
      <w:r w:rsidRPr="008F3D9F">
        <w:rPr>
          <w:lang w:val="fr-FR"/>
          <w:rPrChange w:id="1270" w:author="Hayfa ZGAYA-BIAU" w:date="2025-06-12T18:32:00Z" w16du:dateUtc="2025-06-12T16:32:00Z">
            <w:rPr/>
          </w:rPrChange>
        </w:rPr>
        <w:t>).</w:t>
      </w:r>
      <w:r w:rsidRPr="008F3D9F">
        <w:rPr>
          <w:lang w:val="fr-FR"/>
          <w:rPrChange w:id="1271" w:author="Hayfa ZGAYA-BIAU" w:date="2025-06-12T18:32:00Z" w16du:dateUtc="2025-06-12T16:32:00Z">
            <w:rPr/>
          </w:rPrChange>
        </w:rPr>
        <w:br/>
      </w:r>
    </w:p>
    <w:p w14:paraId="68FE002E" w14:textId="77777777" w:rsidR="00F0408B" w:rsidRPr="008F3D9F" w:rsidRDefault="00000000">
      <w:pPr>
        <w:numPr>
          <w:ilvl w:val="0"/>
          <w:numId w:val="36"/>
        </w:numPr>
        <w:spacing w:after="240"/>
        <w:rPr>
          <w:lang w:val="fr-FR"/>
          <w:rPrChange w:id="1272" w:author="Hayfa ZGAYA-BIAU" w:date="2025-06-12T18:32:00Z" w16du:dateUtc="2025-06-12T16:32:00Z">
            <w:rPr/>
          </w:rPrChange>
        </w:rPr>
      </w:pPr>
      <w:r w:rsidRPr="008F3D9F">
        <w:rPr>
          <w:lang w:val="fr-FR"/>
          <w:rPrChange w:id="1273" w:author="Hayfa ZGAYA-BIAU" w:date="2025-06-12T18:32:00Z" w16du:dateUtc="2025-06-12T16:32:00Z">
            <w:rPr/>
          </w:rPrChange>
        </w:rPr>
        <w:t xml:space="preserve">Les images sont extraites et enregistrées dans un répertoire structuré selon la classe et l’identifiant de la vidéo (par exemple : </w:t>
      </w:r>
      <w:proofErr w:type="spellStart"/>
      <w:r w:rsidRPr="008F3D9F">
        <w:rPr>
          <w:rFonts w:ascii="Roboto Mono" w:eastAsia="Roboto Mono" w:hAnsi="Roboto Mono" w:cs="Roboto Mono"/>
          <w:color w:val="188038"/>
          <w:lang w:val="fr-FR"/>
          <w:rPrChange w:id="1274" w:author="Hayfa ZGAYA-BIAU" w:date="2025-06-12T18:32:00Z" w16du:dateUtc="2025-06-12T16:32:00Z">
            <w:rPr>
              <w:rFonts w:ascii="Roboto Mono" w:eastAsia="Roboto Mono" w:hAnsi="Roboto Mono" w:cs="Roboto Mono"/>
              <w:color w:val="188038"/>
            </w:rPr>
          </w:rPrChange>
        </w:rPr>
        <w:t>dataset</w:t>
      </w:r>
      <w:proofErr w:type="spellEnd"/>
      <w:r w:rsidRPr="008F3D9F">
        <w:rPr>
          <w:rFonts w:ascii="Roboto Mono" w:eastAsia="Roboto Mono" w:hAnsi="Roboto Mono" w:cs="Roboto Mono"/>
          <w:color w:val="188038"/>
          <w:lang w:val="fr-FR"/>
          <w:rPrChange w:id="1275" w:author="Hayfa ZGAYA-BIAU" w:date="2025-06-12T18:32:00Z" w16du:dateUtc="2025-06-12T16:32:00Z">
            <w:rPr>
              <w:rFonts w:ascii="Roboto Mono" w:eastAsia="Roboto Mono" w:hAnsi="Roboto Mono" w:cs="Roboto Mono"/>
              <w:color w:val="188038"/>
            </w:rPr>
          </w:rPrChange>
        </w:rPr>
        <w:t>/oui/video_01/</w:t>
      </w:r>
      <w:r w:rsidRPr="008F3D9F">
        <w:rPr>
          <w:lang w:val="fr-FR"/>
          <w:rPrChange w:id="1276" w:author="Hayfa ZGAYA-BIAU" w:date="2025-06-12T18:32:00Z" w16du:dateUtc="2025-06-12T16:32:00Z">
            <w:rPr/>
          </w:rPrChange>
        </w:rPr>
        <w:t>).</w:t>
      </w:r>
      <w:r w:rsidRPr="008F3D9F">
        <w:rPr>
          <w:lang w:val="fr-FR"/>
          <w:rPrChange w:id="1277" w:author="Hayfa ZGAYA-BIAU" w:date="2025-06-12T18:32:00Z" w16du:dateUtc="2025-06-12T16:32:00Z">
            <w:rPr/>
          </w:rPrChange>
        </w:rPr>
        <w:br/>
      </w:r>
    </w:p>
    <w:p w14:paraId="7359D33A" w14:textId="77777777" w:rsidR="00F0408B" w:rsidRPr="008F3D9F" w:rsidRDefault="00000000">
      <w:pPr>
        <w:pStyle w:val="Titre4"/>
        <w:keepNext w:val="0"/>
        <w:keepLines w:val="0"/>
        <w:spacing w:before="240" w:after="40"/>
        <w:rPr>
          <w:b/>
          <w:color w:val="000000"/>
          <w:sz w:val="22"/>
          <w:szCs w:val="22"/>
          <w:lang w:val="fr-FR"/>
          <w:rPrChange w:id="1278" w:author="Hayfa ZGAYA-BIAU" w:date="2025-06-12T18:32:00Z" w16du:dateUtc="2025-06-12T16:32:00Z">
            <w:rPr>
              <w:b/>
              <w:color w:val="000000"/>
              <w:sz w:val="22"/>
              <w:szCs w:val="22"/>
            </w:rPr>
          </w:rPrChange>
        </w:rPr>
      </w:pPr>
      <w:bookmarkStart w:id="1279" w:name="_po3v9i7dlzu" w:colFirst="0" w:colLast="0"/>
      <w:bookmarkEnd w:id="1279"/>
      <w:r w:rsidRPr="008F3D9F">
        <w:rPr>
          <w:b/>
          <w:color w:val="000000"/>
          <w:sz w:val="22"/>
          <w:szCs w:val="22"/>
          <w:lang w:val="fr-FR"/>
          <w:rPrChange w:id="1280" w:author="Hayfa ZGAYA-BIAU" w:date="2025-06-12T18:32:00Z" w16du:dateUtc="2025-06-12T16:32:00Z">
            <w:rPr>
              <w:b/>
              <w:color w:val="000000"/>
              <w:sz w:val="22"/>
              <w:szCs w:val="22"/>
            </w:rPr>
          </w:rPrChange>
        </w:rPr>
        <w:t xml:space="preserve">3. Détection des </w:t>
      </w:r>
      <w:proofErr w:type="spellStart"/>
      <w:r w:rsidRPr="008F3D9F">
        <w:rPr>
          <w:b/>
          <w:color w:val="000000"/>
          <w:sz w:val="22"/>
          <w:szCs w:val="22"/>
          <w:lang w:val="fr-FR"/>
          <w:rPrChange w:id="1281" w:author="Hayfa ZGAYA-BIAU" w:date="2025-06-12T18:32:00Z" w16du:dateUtc="2025-06-12T16:32:00Z">
            <w:rPr>
              <w:b/>
              <w:color w:val="000000"/>
              <w:sz w:val="22"/>
              <w:szCs w:val="22"/>
            </w:rPr>
          </w:rPrChange>
        </w:rPr>
        <w:t>landmarks</w:t>
      </w:r>
      <w:proofErr w:type="spellEnd"/>
      <w:r w:rsidRPr="008F3D9F">
        <w:rPr>
          <w:b/>
          <w:color w:val="000000"/>
          <w:sz w:val="22"/>
          <w:szCs w:val="22"/>
          <w:lang w:val="fr-FR"/>
          <w:rPrChange w:id="1282" w:author="Hayfa ZGAYA-BIAU" w:date="2025-06-12T18:32:00Z" w16du:dateUtc="2025-06-12T16:32:00Z">
            <w:rPr>
              <w:b/>
              <w:color w:val="000000"/>
              <w:sz w:val="22"/>
              <w:szCs w:val="22"/>
            </w:rPr>
          </w:rPrChange>
        </w:rPr>
        <w:t xml:space="preserve"> faciaux</w:t>
      </w:r>
    </w:p>
    <w:p w14:paraId="58095533" w14:textId="77777777" w:rsidR="00F0408B" w:rsidRPr="008F3D9F" w:rsidRDefault="00000000">
      <w:pPr>
        <w:numPr>
          <w:ilvl w:val="0"/>
          <w:numId w:val="24"/>
        </w:numPr>
        <w:spacing w:before="240"/>
        <w:rPr>
          <w:lang w:val="fr-FR"/>
          <w:rPrChange w:id="1283" w:author="Hayfa ZGAYA-BIAU" w:date="2025-06-12T18:32:00Z" w16du:dateUtc="2025-06-12T16:32:00Z">
            <w:rPr/>
          </w:rPrChange>
        </w:rPr>
      </w:pPr>
      <w:r w:rsidRPr="008F3D9F">
        <w:rPr>
          <w:lang w:val="fr-FR"/>
          <w:rPrChange w:id="1284" w:author="Hayfa ZGAYA-BIAU" w:date="2025-06-12T18:32:00Z" w16du:dateUtc="2025-06-12T16:32:00Z">
            <w:rPr/>
          </w:rPrChange>
        </w:rPr>
        <w:t xml:space="preserve">La bibliothèque </w:t>
      </w:r>
      <w:proofErr w:type="spellStart"/>
      <w:r w:rsidRPr="008F3D9F">
        <w:rPr>
          <w:b/>
          <w:lang w:val="fr-FR"/>
          <w:rPrChange w:id="1285" w:author="Hayfa ZGAYA-BIAU" w:date="2025-06-12T18:32:00Z" w16du:dateUtc="2025-06-12T16:32:00Z">
            <w:rPr>
              <w:b/>
            </w:rPr>
          </w:rPrChange>
        </w:rPr>
        <w:t>dlib</w:t>
      </w:r>
      <w:proofErr w:type="spellEnd"/>
      <w:r w:rsidRPr="008F3D9F">
        <w:rPr>
          <w:lang w:val="fr-FR"/>
          <w:rPrChange w:id="1286" w:author="Hayfa ZGAYA-BIAU" w:date="2025-06-12T18:32:00Z" w16du:dateUtc="2025-06-12T16:32:00Z">
            <w:rPr/>
          </w:rPrChange>
        </w:rPr>
        <w:t xml:space="preserve"> est utilisée avec son prédicteur </w:t>
      </w:r>
      <w:r w:rsidRPr="008F3D9F">
        <w:rPr>
          <w:rFonts w:ascii="Roboto Mono" w:eastAsia="Roboto Mono" w:hAnsi="Roboto Mono" w:cs="Roboto Mono"/>
          <w:color w:val="188038"/>
          <w:lang w:val="fr-FR"/>
          <w:rPrChange w:id="1287" w:author="Hayfa ZGAYA-BIAU" w:date="2025-06-12T18:32:00Z" w16du:dateUtc="2025-06-12T16:32:00Z">
            <w:rPr>
              <w:rFonts w:ascii="Roboto Mono" w:eastAsia="Roboto Mono" w:hAnsi="Roboto Mono" w:cs="Roboto Mono"/>
              <w:color w:val="188038"/>
            </w:rPr>
          </w:rPrChange>
        </w:rPr>
        <w:t>shape_predictor_68_face_landmarks.dat</w:t>
      </w:r>
      <w:r w:rsidRPr="008F3D9F">
        <w:rPr>
          <w:lang w:val="fr-FR"/>
          <w:rPrChange w:id="1288" w:author="Hayfa ZGAYA-BIAU" w:date="2025-06-12T18:32:00Z" w16du:dateUtc="2025-06-12T16:32:00Z">
            <w:rPr/>
          </w:rPrChange>
        </w:rPr>
        <w:t xml:space="preserve"> pour localiser les 68 points clés du visage sur chaque frame.</w:t>
      </w:r>
      <w:r w:rsidRPr="008F3D9F">
        <w:rPr>
          <w:lang w:val="fr-FR"/>
          <w:rPrChange w:id="1289" w:author="Hayfa ZGAYA-BIAU" w:date="2025-06-12T18:32:00Z" w16du:dateUtc="2025-06-12T16:32:00Z">
            <w:rPr/>
          </w:rPrChange>
        </w:rPr>
        <w:br/>
      </w:r>
    </w:p>
    <w:p w14:paraId="79166C67" w14:textId="77777777" w:rsidR="00F0408B" w:rsidRPr="008F3D9F" w:rsidRDefault="00000000">
      <w:pPr>
        <w:numPr>
          <w:ilvl w:val="0"/>
          <w:numId w:val="24"/>
        </w:numPr>
        <w:rPr>
          <w:lang w:val="fr-FR"/>
          <w:rPrChange w:id="1290" w:author="Hayfa ZGAYA-BIAU" w:date="2025-06-12T18:32:00Z" w16du:dateUtc="2025-06-12T16:32:00Z">
            <w:rPr/>
          </w:rPrChange>
        </w:rPr>
      </w:pPr>
      <w:r w:rsidRPr="008F3D9F">
        <w:rPr>
          <w:lang w:val="fr-FR"/>
          <w:rPrChange w:id="1291" w:author="Hayfa ZGAYA-BIAU" w:date="2025-06-12T18:32:00Z" w16du:dateUtc="2025-06-12T16:32:00Z">
            <w:rPr/>
          </w:rPrChange>
        </w:rPr>
        <w:t xml:space="preserve">À partir de ces points, les </w:t>
      </w:r>
      <w:r w:rsidRPr="008F3D9F">
        <w:rPr>
          <w:b/>
          <w:lang w:val="fr-FR"/>
          <w:rPrChange w:id="1292" w:author="Hayfa ZGAYA-BIAU" w:date="2025-06-12T18:32:00Z" w16du:dateUtc="2025-06-12T16:32:00Z">
            <w:rPr>
              <w:b/>
            </w:rPr>
          </w:rPrChange>
        </w:rPr>
        <w:t>régions d’intérêt (</w:t>
      </w:r>
      <w:proofErr w:type="spellStart"/>
      <w:r w:rsidRPr="008F3D9F">
        <w:rPr>
          <w:b/>
          <w:lang w:val="fr-FR"/>
          <w:rPrChange w:id="1293" w:author="Hayfa ZGAYA-BIAU" w:date="2025-06-12T18:32:00Z" w16du:dateUtc="2025-06-12T16:32:00Z">
            <w:rPr>
              <w:b/>
            </w:rPr>
          </w:rPrChange>
        </w:rPr>
        <w:t>ROIs</w:t>
      </w:r>
      <w:proofErr w:type="spellEnd"/>
      <w:r w:rsidRPr="008F3D9F">
        <w:rPr>
          <w:b/>
          <w:lang w:val="fr-FR"/>
          <w:rPrChange w:id="1294" w:author="Hayfa ZGAYA-BIAU" w:date="2025-06-12T18:32:00Z" w16du:dateUtc="2025-06-12T16:32:00Z">
            <w:rPr>
              <w:b/>
            </w:rPr>
          </w:rPrChange>
        </w:rPr>
        <w:t>)</w:t>
      </w:r>
      <w:r w:rsidRPr="008F3D9F">
        <w:rPr>
          <w:lang w:val="fr-FR"/>
          <w:rPrChange w:id="1295" w:author="Hayfa ZGAYA-BIAU" w:date="2025-06-12T18:32:00Z" w16du:dateUtc="2025-06-12T16:32:00Z">
            <w:rPr/>
          </w:rPrChange>
        </w:rPr>
        <w:t xml:space="preserve"> suivantes sont extraites :</w:t>
      </w:r>
      <w:r w:rsidRPr="008F3D9F">
        <w:rPr>
          <w:lang w:val="fr-FR"/>
          <w:rPrChange w:id="1296" w:author="Hayfa ZGAYA-BIAU" w:date="2025-06-12T18:32:00Z" w16du:dateUtc="2025-06-12T16:32:00Z">
            <w:rPr/>
          </w:rPrChange>
        </w:rPr>
        <w:br/>
      </w:r>
    </w:p>
    <w:p w14:paraId="6C499451" w14:textId="77777777" w:rsidR="00F0408B" w:rsidRPr="008F3D9F" w:rsidRDefault="00000000">
      <w:pPr>
        <w:numPr>
          <w:ilvl w:val="1"/>
          <w:numId w:val="24"/>
        </w:numPr>
        <w:rPr>
          <w:lang w:val="fr-FR"/>
          <w:rPrChange w:id="1297" w:author="Hayfa ZGAYA-BIAU" w:date="2025-06-12T18:32:00Z" w16du:dateUtc="2025-06-12T16:32:00Z">
            <w:rPr/>
          </w:rPrChange>
        </w:rPr>
      </w:pPr>
      <w:proofErr w:type="gramStart"/>
      <w:r w:rsidRPr="008F3D9F">
        <w:rPr>
          <w:lang w:val="fr-FR"/>
          <w:rPrChange w:id="1298" w:author="Hayfa ZGAYA-BIAU" w:date="2025-06-12T18:32:00Z" w16du:dateUtc="2025-06-12T16:32:00Z">
            <w:rPr/>
          </w:rPrChange>
        </w:rPr>
        <w:t>œil</w:t>
      </w:r>
      <w:proofErr w:type="gramEnd"/>
      <w:r w:rsidRPr="008F3D9F">
        <w:rPr>
          <w:lang w:val="fr-FR"/>
          <w:rPrChange w:id="1299" w:author="Hayfa ZGAYA-BIAU" w:date="2025-06-12T18:32:00Z" w16du:dateUtc="2025-06-12T16:32:00Z">
            <w:rPr/>
          </w:rPrChange>
        </w:rPr>
        <w:t xml:space="preserve"> gauche</w:t>
      </w:r>
      <w:r w:rsidRPr="008F3D9F">
        <w:rPr>
          <w:lang w:val="fr-FR"/>
          <w:rPrChange w:id="1300" w:author="Hayfa ZGAYA-BIAU" w:date="2025-06-12T18:32:00Z" w16du:dateUtc="2025-06-12T16:32:00Z">
            <w:rPr/>
          </w:rPrChange>
        </w:rPr>
        <w:br/>
      </w:r>
    </w:p>
    <w:p w14:paraId="5DCBCCA7" w14:textId="77777777" w:rsidR="00F0408B" w:rsidRPr="008F3D9F" w:rsidRDefault="00000000">
      <w:pPr>
        <w:numPr>
          <w:ilvl w:val="1"/>
          <w:numId w:val="24"/>
        </w:numPr>
        <w:rPr>
          <w:lang w:val="fr-FR"/>
          <w:rPrChange w:id="1301" w:author="Hayfa ZGAYA-BIAU" w:date="2025-06-12T18:32:00Z" w16du:dateUtc="2025-06-12T16:32:00Z">
            <w:rPr/>
          </w:rPrChange>
        </w:rPr>
      </w:pPr>
      <w:proofErr w:type="gramStart"/>
      <w:r w:rsidRPr="008F3D9F">
        <w:rPr>
          <w:lang w:val="fr-FR"/>
          <w:rPrChange w:id="1302" w:author="Hayfa ZGAYA-BIAU" w:date="2025-06-12T18:32:00Z" w16du:dateUtc="2025-06-12T16:32:00Z">
            <w:rPr/>
          </w:rPrChange>
        </w:rPr>
        <w:lastRenderedPageBreak/>
        <w:t>œil</w:t>
      </w:r>
      <w:proofErr w:type="gramEnd"/>
      <w:r w:rsidRPr="008F3D9F">
        <w:rPr>
          <w:lang w:val="fr-FR"/>
          <w:rPrChange w:id="1303" w:author="Hayfa ZGAYA-BIAU" w:date="2025-06-12T18:32:00Z" w16du:dateUtc="2025-06-12T16:32:00Z">
            <w:rPr/>
          </w:rPrChange>
        </w:rPr>
        <w:t xml:space="preserve"> droit</w:t>
      </w:r>
      <w:r w:rsidRPr="008F3D9F">
        <w:rPr>
          <w:lang w:val="fr-FR"/>
          <w:rPrChange w:id="1304" w:author="Hayfa ZGAYA-BIAU" w:date="2025-06-12T18:32:00Z" w16du:dateUtc="2025-06-12T16:32:00Z">
            <w:rPr/>
          </w:rPrChange>
        </w:rPr>
        <w:br/>
      </w:r>
    </w:p>
    <w:p w14:paraId="6E770BCA" w14:textId="77777777" w:rsidR="00F0408B" w:rsidRPr="008F3D9F" w:rsidRDefault="00000000">
      <w:pPr>
        <w:numPr>
          <w:ilvl w:val="1"/>
          <w:numId w:val="24"/>
        </w:numPr>
        <w:rPr>
          <w:lang w:val="fr-FR"/>
          <w:rPrChange w:id="1305" w:author="Hayfa ZGAYA-BIAU" w:date="2025-06-12T18:32:00Z" w16du:dateUtc="2025-06-12T16:32:00Z">
            <w:rPr/>
          </w:rPrChange>
        </w:rPr>
      </w:pPr>
      <w:proofErr w:type="gramStart"/>
      <w:r w:rsidRPr="008F3D9F">
        <w:rPr>
          <w:lang w:val="fr-FR"/>
          <w:rPrChange w:id="1306" w:author="Hayfa ZGAYA-BIAU" w:date="2025-06-12T18:32:00Z" w16du:dateUtc="2025-06-12T16:32:00Z">
            <w:rPr/>
          </w:rPrChange>
        </w:rPr>
        <w:t>sourcil</w:t>
      </w:r>
      <w:proofErr w:type="gramEnd"/>
      <w:r w:rsidRPr="008F3D9F">
        <w:rPr>
          <w:lang w:val="fr-FR"/>
          <w:rPrChange w:id="1307" w:author="Hayfa ZGAYA-BIAU" w:date="2025-06-12T18:32:00Z" w16du:dateUtc="2025-06-12T16:32:00Z">
            <w:rPr/>
          </w:rPrChange>
        </w:rPr>
        <w:t xml:space="preserve"> gauche</w:t>
      </w:r>
      <w:r w:rsidRPr="008F3D9F">
        <w:rPr>
          <w:lang w:val="fr-FR"/>
          <w:rPrChange w:id="1308" w:author="Hayfa ZGAYA-BIAU" w:date="2025-06-12T18:32:00Z" w16du:dateUtc="2025-06-12T16:32:00Z">
            <w:rPr/>
          </w:rPrChange>
        </w:rPr>
        <w:br/>
      </w:r>
    </w:p>
    <w:p w14:paraId="680C3E84" w14:textId="77777777" w:rsidR="00F0408B" w:rsidRPr="008F3D9F" w:rsidRDefault="00000000">
      <w:pPr>
        <w:numPr>
          <w:ilvl w:val="1"/>
          <w:numId w:val="24"/>
        </w:numPr>
        <w:spacing w:after="240"/>
        <w:rPr>
          <w:lang w:val="fr-FR"/>
          <w:rPrChange w:id="1309" w:author="Hayfa ZGAYA-BIAU" w:date="2025-06-12T18:32:00Z" w16du:dateUtc="2025-06-12T16:32:00Z">
            <w:rPr/>
          </w:rPrChange>
        </w:rPr>
      </w:pPr>
      <w:proofErr w:type="gramStart"/>
      <w:r w:rsidRPr="008F3D9F">
        <w:rPr>
          <w:lang w:val="fr-FR"/>
          <w:rPrChange w:id="1310" w:author="Hayfa ZGAYA-BIAU" w:date="2025-06-12T18:32:00Z" w16du:dateUtc="2025-06-12T16:32:00Z">
            <w:rPr/>
          </w:rPrChange>
        </w:rPr>
        <w:t>sourcil</w:t>
      </w:r>
      <w:proofErr w:type="gramEnd"/>
      <w:r w:rsidRPr="008F3D9F">
        <w:rPr>
          <w:lang w:val="fr-FR"/>
          <w:rPrChange w:id="1311" w:author="Hayfa ZGAYA-BIAU" w:date="2025-06-12T18:32:00Z" w16du:dateUtc="2025-06-12T16:32:00Z">
            <w:rPr/>
          </w:rPrChange>
        </w:rPr>
        <w:t xml:space="preserve"> droit</w:t>
      </w:r>
    </w:p>
    <w:p w14:paraId="38C72AA4" w14:textId="77777777" w:rsidR="00F0408B" w:rsidRPr="008F3D9F" w:rsidRDefault="00F0408B">
      <w:pPr>
        <w:spacing w:before="240" w:after="240"/>
        <w:ind w:left="1440"/>
        <w:rPr>
          <w:lang w:val="fr-FR"/>
          <w:rPrChange w:id="1312" w:author="Hayfa ZGAYA-BIAU" w:date="2025-06-12T18:32:00Z" w16du:dateUtc="2025-06-12T16:32:00Z">
            <w:rPr/>
          </w:rPrChange>
        </w:rPr>
      </w:pPr>
    </w:p>
    <w:p w14:paraId="4BBBA381" w14:textId="77777777" w:rsidR="00F0408B" w:rsidRPr="008F3D9F" w:rsidRDefault="00000000">
      <w:pPr>
        <w:spacing w:before="240" w:after="240"/>
        <w:jc w:val="center"/>
        <w:rPr>
          <w:lang w:val="fr-FR"/>
          <w:rPrChange w:id="1313" w:author="Hayfa ZGAYA-BIAU" w:date="2025-06-12T18:32:00Z" w16du:dateUtc="2025-06-12T16:32:00Z">
            <w:rPr/>
          </w:rPrChange>
        </w:rPr>
      </w:pPr>
      <w:r w:rsidRPr="008F3D9F">
        <w:rPr>
          <w:noProof/>
          <w:lang w:val="fr-FR"/>
          <w:rPrChange w:id="1314" w:author="Hayfa ZGAYA-BIAU" w:date="2025-06-12T18:32:00Z" w16du:dateUtc="2025-06-12T16:32:00Z">
            <w:rPr>
              <w:noProof/>
            </w:rPr>
          </w:rPrChange>
        </w:rPr>
        <w:drawing>
          <wp:inline distT="114300" distB="114300" distL="114300" distR="114300" wp14:anchorId="2E7D36CB" wp14:editId="14ABD32E">
            <wp:extent cx="5943600" cy="3962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962400"/>
                    </a:xfrm>
                    <a:prstGeom prst="rect">
                      <a:avLst/>
                    </a:prstGeom>
                    <a:ln/>
                  </pic:spPr>
                </pic:pic>
              </a:graphicData>
            </a:graphic>
          </wp:inline>
        </w:drawing>
      </w:r>
    </w:p>
    <w:p w14:paraId="787C621A" w14:textId="77777777" w:rsidR="00F0408B" w:rsidRPr="008F3D9F" w:rsidRDefault="00000000">
      <w:pPr>
        <w:pStyle w:val="Titre5"/>
        <w:rPr>
          <w:lang w:val="fr-FR"/>
          <w:rPrChange w:id="1315" w:author="Hayfa ZGAYA-BIAU" w:date="2025-06-12T18:32:00Z" w16du:dateUtc="2025-06-12T16:32:00Z">
            <w:rPr/>
          </w:rPrChange>
        </w:rPr>
      </w:pPr>
      <w:bookmarkStart w:id="1316" w:name="_yzqrqr7tu9rn" w:colFirst="0" w:colLast="0"/>
      <w:bookmarkEnd w:id="1316"/>
      <w:r w:rsidRPr="008F3D9F">
        <w:rPr>
          <w:lang w:val="fr-FR"/>
          <w:rPrChange w:id="1317" w:author="Hayfa ZGAYA-BIAU" w:date="2025-06-12T18:32:00Z" w16du:dateUtc="2025-06-12T16:32:00Z">
            <w:rPr/>
          </w:rPrChange>
        </w:rPr>
        <w:t xml:space="preserve">Figure </w:t>
      </w:r>
      <w:proofErr w:type="gramStart"/>
      <w:r w:rsidRPr="008F3D9F">
        <w:rPr>
          <w:lang w:val="fr-FR"/>
          <w:rPrChange w:id="1318" w:author="Hayfa ZGAYA-BIAU" w:date="2025-06-12T18:32:00Z" w16du:dateUtc="2025-06-12T16:32:00Z">
            <w:rPr/>
          </w:rPrChange>
        </w:rPr>
        <w:t>1:</w:t>
      </w:r>
      <w:proofErr w:type="gramEnd"/>
      <w:r w:rsidRPr="008F3D9F">
        <w:rPr>
          <w:lang w:val="fr-FR"/>
          <w:rPrChange w:id="1319" w:author="Hayfa ZGAYA-BIAU" w:date="2025-06-12T18:32:00Z" w16du:dateUtc="2025-06-12T16:32:00Z">
            <w:rPr/>
          </w:rPrChange>
        </w:rPr>
        <w:t xml:space="preserve"> </w:t>
      </w:r>
      <w:proofErr w:type="spellStart"/>
      <w:r w:rsidRPr="008F3D9F">
        <w:rPr>
          <w:lang w:val="fr-FR"/>
          <w:rPrChange w:id="1320" w:author="Hayfa ZGAYA-BIAU" w:date="2025-06-12T18:32:00Z" w16du:dateUtc="2025-06-12T16:32:00Z">
            <w:rPr/>
          </w:rPrChange>
        </w:rPr>
        <w:t>shape</w:t>
      </w:r>
      <w:proofErr w:type="spellEnd"/>
      <w:r w:rsidRPr="008F3D9F">
        <w:rPr>
          <w:lang w:val="fr-FR"/>
          <w:rPrChange w:id="1321" w:author="Hayfa ZGAYA-BIAU" w:date="2025-06-12T18:32:00Z" w16du:dateUtc="2025-06-12T16:32:00Z">
            <w:rPr/>
          </w:rPrChange>
        </w:rPr>
        <w:t xml:space="preserve"> </w:t>
      </w:r>
      <w:proofErr w:type="spellStart"/>
      <w:r w:rsidRPr="008F3D9F">
        <w:rPr>
          <w:lang w:val="fr-FR"/>
          <w:rPrChange w:id="1322" w:author="Hayfa ZGAYA-BIAU" w:date="2025-06-12T18:32:00Z" w16du:dateUtc="2025-06-12T16:32:00Z">
            <w:rPr/>
          </w:rPrChange>
        </w:rPr>
        <w:t>predictor</w:t>
      </w:r>
      <w:proofErr w:type="spellEnd"/>
      <w:r w:rsidRPr="008F3D9F">
        <w:rPr>
          <w:lang w:val="fr-FR"/>
          <w:rPrChange w:id="1323" w:author="Hayfa ZGAYA-BIAU" w:date="2025-06-12T18:32:00Z" w16du:dateUtc="2025-06-12T16:32:00Z">
            <w:rPr/>
          </w:rPrChange>
        </w:rPr>
        <w:t xml:space="preserve"> 68 face </w:t>
      </w:r>
      <w:proofErr w:type="spellStart"/>
      <w:r w:rsidRPr="008F3D9F">
        <w:rPr>
          <w:lang w:val="fr-FR"/>
          <w:rPrChange w:id="1324" w:author="Hayfa ZGAYA-BIAU" w:date="2025-06-12T18:32:00Z" w16du:dateUtc="2025-06-12T16:32:00Z">
            <w:rPr/>
          </w:rPrChange>
        </w:rPr>
        <w:t>landmarks</w:t>
      </w:r>
      <w:proofErr w:type="spellEnd"/>
    </w:p>
    <w:p w14:paraId="56CC8245" w14:textId="77777777" w:rsidR="00F0408B" w:rsidRPr="008F3D9F" w:rsidRDefault="00F0408B">
      <w:pPr>
        <w:spacing w:before="240" w:after="240"/>
        <w:rPr>
          <w:lang w:val="fr-FR"/>
          <w:rPrChange w:id="1325" w:author="Hayfa ZGAYA-BIAU" w:date="2025-06-12T18:32:00Z" w16du:dateUtc="2025-06-12T16:32:00Z">
            <w:rPr/>
          </w:rPrChange>
        </w:rPr>
      </w:pPr>
    </w:p>
    <w:p w14:paraId="7EAE7072" w14:textId="77777777" w:rsidR="00F0408B" w:rsidRPr="008F3D9F" w:rsidRDefault="00000000">
      <w:pPr>
        <w:pStyle w:val="Titre4"/>
        <w:keepNext w:val="0"/>
        <w:keepLines w:val="0"/>
        <w:spacing w:before="240" w:after="40"/>
        <w:rPr>
          <w:b/>
          <w:color w:val="000000"/>
          <w:sz w:val="22"/>
          <w:szCs w:val="22"/>
          <w:lang w:val="fr-FR"/>
          <w:rPrChange w:id="1326" w:author="Hayfa ZGAYA-BIAU" w:date="2025-06-12T18:32:00Z" w16du:dateUtc="2025-06-12T16:32:00Z">
            <w:rPr>
              <w:b/>
              <w:color w:val="000000"/>
              <w:sz w:val="22"/>
              <w:szCs w:val="22"/>
            </w:rPr>
          </w:rPrChange>
        </w:rPr>
      </w:pPr>
      <w:bookmarkStart w:id="1327" w:name="_fbwdb0zd3xgs" w:colFirst="0" w:colLast="0"/>
      <w:bookmarkEnd w:id="1327"/>
      <w:r w:rsidRPr="008F3D9F">
        <w:rPr>
          <w:b/>
          <w:color w:val="000000"/>
          <w:sz w:val="22"/>
          <w:szCs w:val="22"/>
          <w:lang w:val="fr-FR"/>
          <w:rPrChange w:id="1328" w:author="Hayfa ZGAYA-BIAU" w:date="2025-06-12T18:32:00Z" w16du:dateUtc="2025-06-12T16:32:00Z">
            <w:rPr>
              <w:b/>
              <w:color w:val="000000"/>
              <w:sz w:val="22"/>
              <w:szCs w:val="22"/>
            </w:rPr>
          </w:rPrChange>
        </w:rPr>
        <w:t xml:space="preserve">4. Prétraitement des </w:t>
      </w:r>
      <w:proofErr w:type="spellStart"/>
      <w:r w:rsidRPr="008F3D9F">
        <w:rPr>
          <w:b/>
          <w:color w:val="000000"/>
          <w:sz w:val="22"/>
          <w:szCs w:val="22"/>
          <w:lang w:val="fr-FR"/>
          <w:rPrChange w:id="1329" w:author="Hayfa ZGAYA-BIAU" w:date="2025-06-12T18:32:00Z" w16du:dateUtc="2025-06-12T16:32:00Z">
            <w:rPr>
              <w:b/>
              <w:color w:val="000000"/>
              <w:sz w:val="22"/>
              <w:szCs w:val="22"/>
            </w:rPr>
          </w:rPrChange>
        </w:rPr>
        <w:t>ROIs</w:t>
      </w:r>
      <w:proofErr w:type="spellEnd"/>
    </w:p>
    <w:p w14:paraId="051CCE63" w14:textId="77777777" w:rsidR="00F0408B" w:rsidRPr="008F3D9F" w:rsidRDefault="00000000">
      <w:pPr>
        <w:numPr>
          <w:ilvl w:val="0"/>
          <w:numId w:val="25"/>
        </w:numPr>
        <w:spacing w:before="240"/>
        <w:rPr>
          <w:lang w:val="fr-FR"/>
          <w:rPrChange w:id="1330" w:author="Hayfa ZGAYA-BIAU" w:date="2025-06-12T18:32:00Z" w16du:dateUtc="2025-06-12T16:32:00Z">
            <w:rPr/>
          </w:rPrChange>
        </w:rPr>
      </w:pPr>
      <w:r w:rsidRPr="008F3D9F">
        <w:rPr>
          <w:lang w:val="fr-FR"/>
          <w:rPrChange w:id="1331" w:author="Hayfa ZGAYA-BIAU" w:date="2025-06-12T18:32:00Z" w16du:dateUtc="2025-06-12T16:32:00Z">
            <w:rPr/>
          </w:rPrChange>
        </w:rPr>
        <w:t xml:space="preserve">Chaque ROI est converti en </w:t>
      </w:r>
      <w:r w:rsidRPr="008F3D9F">
        <w:rPr>
          <w:b/>
          <w:lang w:val="fr-FR"/>
          <w:rPrChange w:id="1332" w:author="Hayfa ZGAYA-BIAU" w:date="2025-06-12T18:32:00Z" w16du:dateUtc="2025-06-12T16:32:00Z">
            <w:rPr>
              <w:b/>
            </w:rPr>
          </w:rPrChange>
        </w:rPr>
        <w:t>niveau de gris</w:t>
      </w:r>
      <w:r w:rsidRPr="008F3D9F">
        <w:rPr>
          <w:lang w:val="fr-FR"/>
          <w:rPrChange w:id="1333" w:author="Hayfa ZGAYA-BIAU" w:date="2025-06-12T18:32:00Z" w16du:dateUtc="2025-06-12T16:32:00Z">
            <w:rPr/>
          </w:rPrChange>
        </w:rPr>
        <w:t>.</w:t>
      </w:r>
      <w:r w:rsidRPr="008F3D9F">
        <w:rPr>
          <w:lang w:val="fr-FR"/>
          <w:rPrChange w:id="1334" w:author="Hayfa ZGAYA-BIAU" w:date="2025-06-12T18:32:00Z" w16du:dateUtc="2025-06-12T16:32:00Z">
            <w:rPr/>
          </w:rPrChange>
        </w:rPr>
        <w:br/>
      </w:r>
    </w:p>
    <w:p w14:paraId="3D2660F1" w14:textId="77777777" w:rsidR="00F0408B" w:rsidRPr="008F3D9F" w:rsidRDefault="00000000">
      <w:pPr>
        <w:numPr>
          <w:ilvl w:val="0"/>
          <w:numId w:val="25"/>
        </w:numPr>
        <w:rPr>
          <w:lang w:val="fr-FR"/>
          <w:rPrChange w:id="1335" w:author="Hayfa ZGAYA-BIAU" w:date="2025-06-12T18:32:00Z" w16du:dateUtc="2025-06-12T16:32:00Z">
            <w:rPr/>
          </w:rPrChange>
        </w:rPr>
      </w:pPr>
      <w:r w:rsidRPr="008F3D9F">
        <w:rPr>
          <w:lang w:val="fr-FR"/>
          <w:rPrChange w:id="1336" w:author="Hayfa ZGAYA-BIAU" w:date="2025-06-12T18:32:00Z" w16du:dateUtc="2025-06-12T16:32:00Z">
            <w:rPr/>
          </w:rPrChange>
        </w:rPr>
        <w:t>Chaque image est redimensionnée à une dimension fixe (typiquement 64x64 pixels).</w:t>
      </w:r>
      <w:r w:rsidRPr="008F3D9F">
        <w:rPr>
          <w:lang w:val="fr-FR"/>
          <w:rPrChange w:id="1337" w:author="Hayfa ZGAYA-BIAU" w:date="2025-06-12T18:32:00Z" w16du:dateUtc="2025-06-12T16:32:00Z">
            <w:rPr/>
          </w:rPrChange>
        </w:rPr>
        <w:br/>
      </w:r>
    </w:p>
    <w:p w14:paraId="0461C124" w14:textId="77777777" w:rsidR="00F0408B" w:rsidRPr="008F3D9F" w:rsidRDefault="00000000">
      <w:pPr>
        <w:numPr>
          <w:ilvl w:val="0"/>
          <w:numId w:val="25"/>
        </w:numPr>
        <w:rPr>
          <w:lang w:val="fr-FR"/>
          <w:rPrChange w:id="1338" w:author="Hayfa ZGAYA-BIAU" w:date="2025-06-12T18:32:00Z" w16du:dateUtc="2025-06-12T16:32:00Z">
            <w:rPr/>
          </w:rPrChange>
        </w:rPr>
      </w:pPr>
      <w:r w:rsidRPr="008F3D9F">
        <w:rPr>
          <w:lang w:val="fr-FR"/>
          <w:rPrChange w:id="1339" w:author="Hayfa ZGAYA-BIAU" w:date="2025-06-12T18:32:00Z" w16du:dateUtc="2025-06-12T16:32:00Z">
            <w:rPr/>
          </w:rPrChange>
        </w:rPr>
        <w:t xml:space="preserve">Les pixels sont </w:t>
      </w:r>
      <w:r w:rsidRPr="008F3D9F">
        <w:rPr>
          <w:b/>
          <w:lang w:val="fr-FR"/>
          <w:rPrChange w:id="1340" w:author="Hayfa ZGAYA-BIAU" w:date="2025-06-12T18:32:00Z" w16du:dateUtc="2025-06-12T16:32:00Z">
            <w:rPr>
              <w:b/>
            </w:rPr>
          </w:rPrChange>
        </w:rPr>
        <w:t>normalisés</w:t>
      </w:r>
      <w:r w:rsidRPr="008F3D9F">
        <w:rPr>
          <w:lang w:val="fr-FR"/>
          <w:rPrChange w:id="1341" w:author="Hayfa ZGAYA-BIAU" w:date="2025-06-12T18:32:00Z" w16du:dateUtc="2025-06-12T16:32:00Z">
            <w:rPr/>
          </w:rPrChange>
        </w:rPr>
        <w:t xml:space="preserve"> dans une plage [0,1].</w:t>
      </w:r>
      <w:r w:rsidRPr="008F3D9F">
        <w:rPr>
          <w:lang w:val="fr-FR"/>
          <w:rPrChange w:id="1342" w:author="Hayfa ZGAYA-BIAU" w:date="2025-06-12T18:32:00Z" w16du:dateUtc="2025-06-12T16:32:00Z">
            <w:rPr/>
          </w:rPrChange>
        </w:rPr>
        <w:br/>
      </w:r>
    </w:p>
    <w:p w14:paraId="353B2F69" w14:textId="77777777" w:rsidR="00F0408B" w:rsidRPr="008F3D9F" w:rsidRDefault="00000000">
      <w:pPr>
        <w:numPr>
          <w:ilvl w:val="0"/>
          <w:numId w:val="25"/>
        </w:numPr>
        <w:spacing w:after="240"/>
        <w:rPr>
          <w:lang w:val="fr-FR"/>
          <w:rPrChange w:id="1343" w:author="Hayfa ZGAYA-BIAU" w:date="2025-06-12T18:32:00Z" w16du:dateUtc="2025-06-12T16:32:00Z">
            <w:rPr/>
          </w:rPrChange>
        </w:rPr>
      </w:pPr>
      <w:r w:rsidRPr="008F3D9F">
        <w:rPr>
          <w:lang w:val="fr-FR"/>
          <w:rPrChange w:id="1344" w:author="Hayfa ZGAYA-BIAU" w:date="2025-06-12T18:32:00Z" w16du:dateUtc="2025-06-12T16:32:00Z">
            <w:rPr/>
          </w:rPrChange>
        </w:rPr>
        <w:t xml:space="preserve">Les quatre </w:t>
      </w:r>
      <w:proofErr w:type="spellStart"/>
      <w:r w:rsidRPr="008F3D9F">
        <w:rPr>
          <w:lang w:val="fr-FR"/>
          <w:rPrChange w:id="1345" w:author="Hayfa ZGAYA-BIAU" w:date="2025-06-12T18:32:00Z" w16du:dateUtc="2025-06-12T16:32:00Z">
            <w:rPr/>
          </w:rPrChange>
        </w:rPr>
        <w:t>ROIs</w:t>
      </w:r>
      <w:proofErr w:type="spellEnd"/>
      <w:r w:rsidRPr="008F3D9F">
        <w:rPr>
          <w:lang w:val="fr-FR"/>
          <w:rPrChange w:id="1346" w:author="Hayfa ZGAYA-BIAU" w:date="2025-06-12T18:32:00Z" w16du:dateUtc="2025-06-12T16:32:00Z">
            <w:rPr/>
          </w:rPrChange>
        </w:rPr>
        <w:t xml:space="preserve"> sont </w:t>
      </w:r>
      <w:proofErr w:type="gramStart"/>
      <w:r w:rsidRPr="008F3D9F">
        <w:rPr>
          <w:b/>
          <w:lang w:val="fr-FR"/>
          <w:rPrChange w:id="1347" w:author="Hayfa ZGAYA-BIAU" w:date="2025-06-12T18:32:00Z" w16du:dateUtc="2025-06-12T16:32:00Z">
            <w:rPr>
              <w:b/>
            </w:rPr>
          </w:rPrChange>
        </w:rPr>
        <w:t>concaténées</w:t>
      </w:r>
      <w:proofErr w:type="gramEnd"/>
      <w:r w:rsidRPr="008F3D9F">
        <w:rPr>
          <w:b/>
          <w:lang w:val="fr-FR"/>
          <w:rPrChange w:id="1348" w:author="Hayfa ZGAYA-BIAU" w:date="2025-06-12T18:32:00Z" w16du:dateUtc="2025-06-12T16:32:00Z">
            <w:rPr>
              <w:b/>
            </w:rPr>
          </w:rPrChange>
        </w:rPr>
        <w:t xml:space="preserve"> horizontalement</w:t>
      </w:r>
      <w:r w:rsidRPr="008F3D9F">
        <w:rPr>
          <w:lang w:val="fr-FR"/>
          <w:rPrChange w:id="1349" w:author="Hayfa ZGAYA-BIAU" w:date="2025-06-12T18:32:00Z" w16du:dateUtc="2025-06-12T16:32:00Z">
            <w:rPr/>
          </w:rPrChange>
        </w:rPr>
        <w:t xml:space="preserve"> pour former une seule image composite par frame.</w:t>
      </w:r>
      <w:r w:rsidRPr="008F3D9F">
        <w:rPr>
          <w:lang w:val="fr-FR"/>
          <w:rPrChange w:id="1350" w:author="Hayfa ZGAYA-BIAU" w:date="2025-06-12T18:32:00Z" w16du:dateUtc="2025-06-12T16:32:00Z">
            <w:rPr/>
          </w:rPrChange>
        </w:rPr>
        <w:br/>
      </w:r>
    </w:p>
    <w:p w14:paraId="3A96A4DD" w14:textId="77777777" w:rsidR="00F0408B" w:rsidRPr="008F3D9F" w:rsidRDefault="00000000">
      <w:pPr>
        <w:pStyle w:val="Titre4"/>
        <w:keepNext w:val="0"/>
        <w:keepLines w:val="0"/>
        <w:spacing w:before="240" w:after="40"/>
        <w:rPr>
          <w:b/>
          <w:color w:val="000000"/>
          <w:sz w:val="22"/>
          <w:szCs w:val="22"/>
          <w:lang w:val="fr-FR"/>
          <w:rPrChange w:id="1351" w:author="Hayfa ZGAYA-BIAU" w:date="2025-06-12T18:32:00Z" w16du:dateUtc="2025-06-12T16:32:00Z">
            <w:rPr>
              <w:b/>
              <w:color w:val="000000"/>
              <w:sz w:val="22"/>
              <w:szCs w:val="22"/>
            </w:rPr>
          </w:rPrChange>
        </w:rPr>
      </w:pPr>
      <w:bookmarkStart w:id="1352" w:name="_f62cljwt794q" w:colFirst="0" w:colLast="0"/>
      <w:bookmarkEnd w:id="1352"/>
      <w:r w:rsidRPr="008F3D9F">
        <w:rPr>
          <w:b/>
          <w:color w:val="000000"/>
          <w:sz w:val="22"/>
          <w:szCs w:val="22"/>
          <w:lang w:val="fr-FR"/>
          <w:rPrChange w:id="1353" w:author="Hayfa ZGAYA-BIAU" w:date="2025-06-12T18:32:00Z" w16du:dateUtc="2025-06-12T16:32:00Z">
            <w:rPr>
              <w:b/>
              <w:color w:val="000000"/>
              <w:sz w:val="22"/>
              <w:szCs w:val="22"/>
            </w:rPr>
          </w:rPrChange>
        </w:rPr>
        <w:lastRenderedPageBreak/>
        <w:t>5. Formation des séquences</w:t>
      </w:r>
    </w:p>
    <w:p w14:paraId="403F8455" w14:textId="77777777" w:rsidR="00F0408B" w:rsidRPr="008F3D9F" w:rsidRDefault="00000000">
      <w:pPr>
        <w:numPr>
          <w:ilvl w:val="0"/>
          <w:numId w:val="11"/>
        </w:numPr>
        <w:spacing w:before="240"/>
        <w:rPr>
          <w:lang w:val="fr-FR"/>
          <w:rPrChange w:id="1354" w:author="Hayfa ZGAYA-BIAU" w:date="2025-06-12T18:32:00Z" w16du:dateUtc="2025-06-12T16:32:00Z">
            <w:rPr/>
          </w:rPrChange>
        </w:rPr>
      </w:pPr>
      <w:r w:rsidRPr="008F3D9F">
        <w:rPr>
          <w:lang w:val="fr-FR"/>
          <w:rPrChange w:id="1355" w:author="Hayfa ZGAYA-BIAU" w:date="2025-06-12T18:32:00Z" w16du:dateUtc="2025-06-12T16:32:00Z">
            <w:rPr/>
          </w:rPrChange>
        </w:rPr>
        <w:t>Les images composites issues d’une même vidéo sont empilées dans l’ordre chronologique pour former une séquence.</w:t>
      </w:r>
      <w:r w:rsidRPr="008F3D9F">
        <w:rPr>
          <w:lang w:val="fr-FR"/>
          <w:rPrChange w:id="1356" w:author="Hayfa ZGAYA-BIAU" w:date="2025-06-12T18:32:00Z" w16du:dateUtc="2025-06-12T16:32:00Z">
            <w:rPr/>
          </w:rPrChange>
        </w:rPr>
        <w:br/>
      </w:r>
    </w:p>
    <w:p w14:paraId="5FC486BF" w14:textId="77777777" w:rsidR="00F0408B" w:rsidRPr="008F3D9F" w:rsidRDefault="00000000">
      <w:pPr>
        <w:numPr>
          <w:ilvl w:val="0"/>
          <w:numId w:val="11"/>
        </w:numPr>
        <w:rPr>
          <w:lang w:val="fr-FR"/>
          <w:rPrChange w:id="1357" w:author="Hayfa ZGAYA-BIAU" w:date="2025-06-12T18:32:00Z" w16du:dateUtc="2025-06-12T16:32:00Z">
            <w:rPr/>
          </w:rPrChange>
        </w:rPr>
      </w:pPr>
      <w:r w:rsidRPr="008F3D9F">
        <w:rPr>
          <w:lang w:val="fr-FR"/>
          <w:rPrChange w:id="1358" w:author="Hayfa ZGAYA-BIAU" w:date="2025-06-12T18:32:00Z" w16du:dateUtc="2025-06-12T16:32:00Z">
            <w:rPr/>
          </w:rPrChange>
        </w:rPr>
        <w:t xml:space="preserve">Ces séquences sont sauvegardées au </w:t>
      </w:r>
      <w:proofErr w:type="gramStart"/>
      <w:r w:rsidRPr="008F3D9F">
        <w:rPr>
          <w:lang w:val="fr-FR"/>
          <w:rPrChange w:id="1359" w:author="Hayfa ZGAYA-BIAU" w:date="2025-06-12T18:32:00Z" w16du:dateUtc="2025-06-12T16:32:00Z">
            <w:rPr/>
          </w:rPrChange>
        </w:rPr>
        <w:t xml:space="preserve">format </w:t>
      </w:r>
      <w:r w:rsidRPr="008F3D9F">
        <w:rPr>
          <w:rFonts w:ascii="Roboto Mono" w:eastAsia="Roboto Mono" w:hAnsi="Roboto Mono" w:cs="Roboto Mono"/>
          <w:color w:val="188038"/>
          <w:lang w:val="fr-FR"/>
          <w:rPrChange w:id="1360" w:author="Hayfa ZGAYA-BIAU" w:date="2025-06-12T18:32:00Z" w16du:dateUtc="2025-06-12T16:32:00Z">
            <w:rPr>
              <w:rFonts w:ascii="Roboto Mono" w:eastAsia="Roboto Mono" w:hAnsi="Roboto Mono" w:cs="Roboto Mono"/>
              <w:color w:val="188038"/>
            </w:rPr>
          </w:rPrChange>
        </w:rPr>
        <w:t>.</w:t>
      </w:r>
      <w:proofErr w:type="spellStart"/>
      <w:r w:rsidRPr="008F3D9F">
        <w:rPr>
          <w:rFonts w:ascii="Roboto Mono" w:eastAsia="Roboto Mono" w:hAnsi="Roboto Mono" w:cs="Roboto Mono"/>
          <w:color w:val="188038"/>
          <w:lang w:val="fr-FR"/>
          <w:rPrChange w:id="1361" w:author="Hayfa ZGAYA-BIAU" w:date="2025-06-12T18:32:00Z" w16du:dateUtc="2025-06-12T16:32:00Z">
            <w:rPr>
              <w:rFonts w:ascii="Roboto Mono" w:eastAsia="Roboto Mono" w:hAnsi="Roboto Mono" w:cs="Roboto Mono"/>
              <w:color w:val="188038"/>
            </w:rPr>
          </w:rPrChange>
        </w:rPr>
        <w:t>npy</w:t>
      </w:r>
      <w:proofErr w:type="spellEnd"/>
      <w:proofErr w:type="gramEnd"/>
      <w:r w:rsidRPr="008F3D9F">
        <w:rPr>
          <w:lang w:val="fr-FR"/>
          <w:rPrChange w:id="1362" w:author="Hayfa ZGAYA-BIAU" w:date="2025-06-12T18:32:00Z" w16du:dateUtc="2025-06-12T16:32:00Z">
            <w:rPr/>
          </w:rPrChange>
        </w:rPr>
        <w:t xml:space="preserve"> (</w:t>
      </w:r>
      <w:proofErr w:type="spellStart"/>
      <w:r w:rsidRPr="008F3D9F">
        <w:rPr>
          <w:lang w:val="fr-FR"/>
          <w:rPrChange w:id="1363" w:author="Hayfa ZGAYA-BIAU" w:date="2025-06-12T18:32:00Z" w16du:dateUtc="2025-06-12T16:32:00Z">
            <w:rPr/>
          </w:rPrChange>
        </w:rPr>
        <w:t>NumPy</w:t>
      </w:r>
      <w:proofErr w:type="spellEnd"/>
      <w:r w:rsidRPr="008F3D9F">
        <w:rPr>
          <w:lang w:val="fr-FR"/>
          <w:rPrChange w:id="1364" w:author="Hayfa ZGAYA-BIAU" w:date="2025-06-12T18:32:00Z" w16du:dateUtc="2025-06-12T16:32:00Z">
            <w:rPr/>
          </w:rPrChange>
        </w:rPr>
        <w:t xml:space="preserve"> </w:t>
      </w:r>
      <w:proofErr w:type="spellStart"/>
      <w:r w:rsidRPr="008F3D9F">
        <w:rPr>
          <w:lang w:val="fr-FR"/>
          <w:rPrChange w:id="1365" w:author="Hayfa ZGAYA-BIAU" w:date="2025-06-12T18:32:00Z" w16du:dateUtc="2025-06-12T16:32:00Z">
            <w:rPr/>
          </w:rPrChange>
        </w:rPr>
        <w:t>array</w:t>
      </w:r>
      <w:proofErr w:type="spellEnd"/>
      <w:r w:rsidRPr="008F3D9F">
        <w:rPr>
          <w:lang w:val="fr-FR"/>
          <w:rPrChange w:id="1366" w:author="Hayfa ZGAYA-BIAU" w:date="2025-06-12T18:32:00Z" w16du:dateUtc="2025-06-12T16:32:00Z">
            <w:rPr/>
          </w:rPrChange>
        </w:rPr>
        <w:t>) dans un répertoire structuré (</w:t>
      </w:r>
      <w:proofErr w:type="spellStart"/>
      <w:r w:rsidRPr="008F3D9F">
        <w:rPr>
          <w:rFonts w:ascii="Roboto Mono" w:eastAsia="Roboto Mono" w:hAnsi="Roboto Mono" w:cs="Roboto Mono"/>
          <w:color w:val="188038"/>
          <w:lang w:val="fr-FR"/>
          <w:rPrChange w:id="1367" w:author="Hayfa ZGAYA-BIAU" w:date="2025-06-12T18:32:00Z" w16du:dateUtc="2025-06-12T16:32:00Z">
            <w:rPr>
              <w:rFonts w:ascii="Roboto Mono" w:eastAsia="Roboto Mono" w:hAnsi="Roboto Mono" w:cs="Roboto Mono"/>
              <w:color w:val="188038"/>
            </w:rPr>
          </w:rPrChange>
        </w:rPr>
        <w:t>preprocessed_sequences</w:t>
      </w:r>
      <w:proofErr w:type="spellEnd"/>
      <w:r w:rsidRPr="008F3D9F">
        <w:rPr>
          <w:rFonts w:ascii="Roboto Mono" w:eastAsia="Roboto Mono" w:hAnsi="Roboto Mono" w:cs="Roboto Mono"/>
          <w:color w:val="188038"/>
          <w:lang w:val="fr-FR"/>
          <w:rPrChange w:id="1368" w:author="Hayfa ZGAYA-BIAU" w:date="2025-06-12T18:32:00Z" w16du:dateUtc="2025-06-12T16:32:00Z">
            <w:rPr>
              <w:rFonts w:ascii="Roboto Mono" w:eastAsia="Roboto Mono" w:hAnsi="Roboto Mono" w:cs="Roboto Mono"/>
              <w:color w:val="188038"/>
            </w:rPr>
          </w:rPrChange>
        </w:rPr>
        <w:t>/</w:t>
      </w:r>
      <w:r w:rsidRPr="008F3D9F">
        <w:rPr>
          <w:lang w:val="fr-FR"/>
          <w:rPrChange w:id="1369" w:author="Hayfa ZGAYA-BIAU" w:date="2025-06-12T18:32:00Z" w16du:dateUtc="2025-06-12T16:32:00Z">
            <w:rPr/>
          </w:rPrChange>
        </w:rPr>
        <w:t>).</w:t>
      </w:r>
      <w:r w:rsidRPr="008F3D9F">
        <w:rPr>
          <w:lang w:val="fr-FR"/>
          <w:rPrChange w:id="1370" w:author="Hayfa ZGAYA-BIAU" w:date="2025-06-12T18:32:00Z" w16du:dateUtc="2025-06-12T16:32:00Z">
            <w:rPr/>
          </w:rPrChange>
        </w:rPr>
        <w:br/>
      </w:r>
    </w:p>
    <w:p w14:paraId="11722D5F" w14:textId="77777777" w:rsidR="00F0408B" w:rsidRPr="008F3D9F" w:rsidRDefault="00000000">
      <w:pPr>
        <w:numPr>
          <w:ilvl w:val="0"/>
          <w:numId w:val="11"/>
        </w:numPr>
        <w:spacing w:after="240"/>
        <w:rPr>
          <w:lang w:val="fr-FR"/>
          <w:rPrChange w:id="1371" w:author="Hayfa ZGAYA-BIAU" w:date="2025-06-12T18:32:00Z" w16du:dateUtc="2025-06-12T16:32:00Z">
            <w:rPr/>
          </w:rPrChange>
        </w:rPr>
      </w:pPr>
      <w:r w:rsidRPr="008F3D9F">
        <w:rPr>
          <w:lang w:val="fr-FR"/>
          <w:rPrChange w:id="1372" w:author="Hayfa ZGAYA-BIAU" w:date="2025-06-12T18:32:00Z" w16du:dateUtc="2025-06-12T16:32:00Z">
            <w:rPr/>
          </w:rPrChange>
        </w:rPr>
        <w:t xml:space="preserve">Chaque séquence possède la forme : </w:t>
      </w:r>
      <w:r w:rsidRPr="008F3D9F">
        <w:rPr>
          <w:rFonts w:ascii="Roboto Mono" w:eastAsia="Roboto Mono" w:hAnsi="Roboto Mono" w:cs="Roboto Mono"/>
          <w:color w:val="188038"/>
          <w:lang w:val="fr-FR"/>
          <w:rPrChange w:id="1373" w:author="Hayfa ZGAYA-BIAU" w:date="2025-06-12T18:32:00Z" w16du:dateUtc="2025-06-12T16:32:00Z">
            <w:rPr>
              <w:rFonts w:ascii="Roboto Mono" w:eastAsia="Roboto Mono" w:hAnsi="Roboto Mono" w:cs="Roboto Mono"/>
              <w:color w:val="188038"/>
            </w:rPr>
          </w:rPrChange>
        </w:rPr>
        <w:t>(</w:t>
      </w:r>
      <w:proofErr w:type="spellStart"/>
      <w:r w:rsidRPr="008F3D9F">
        <w:rPr>
          <w:rFonts w:ascii="Roboto Mono" w:eastAsia="Roboto Mono" w:hAnsi="Roboto Mono" w:cs="Roboto Mono"/>
          <w:color w:val="188038"/>
          <w:lang w:val="fr-FR"/>
          <w:rPrChange w:id="1374" w:author="Hayfa ZGAYA-BIAU" w:date="2025-06-12T18:32:00Z" w16du:dateUtc="2025-06-12T16:32:00Z">
            <w:rPr>
              <w:rFonts w:ascii="Roboto Mono" w:eastAsia="Roboto Mono" w:hAnsi="Roboto Mono" w:cs="Roboto Mono"/>
              <w:color w:val="188038"/>
            </w:rPr>
          </w:rPrChange>
        </w:rPr>
        <w:t>nombre_de_frames</w:t>
      </w:r>
      <w:proofErr w:type="spellEnd"/>
      <w:r w:rsidRPr="008F3D9F">
        <w:rPr>
          <w:rFonts w:ascii="Roboto Mono" w:eastAsia="Roboto Mono" w:hAnsi="Roboto Mono" w:cs="Roboto Mono"/>
          <w:color w:val="188038"/>
          <w:lang w:val="fr-FR"/>
          <w:rPrChange w:id="1375" w:author="Hayfa ZGAYA-BIAU" w:date="2025-06-12T18:32:00Z" w16du:dateUtc="2025-06-12T16:32:00Z">
            <w:rPr>
              <w:rFonts w:ascii="Roboto Mono" w:eastAsia="Roboto Mono" w:hAnsi="Roboto Mono" w:cs="Roboto Mono"/>
              <w:color w:val="188038"/>
            </w:rPr>
          </w:rPrChange>
        </w:rPr>
        <w:t>, hauteur, largeur, canaux)</w:t>
      </w:r>
      <w:r w:rsidRPr="008F3D9F">
        <w:rPr>
          <w:lang w:val="fr-FR"/>
          <w:rPrChange w:id="1376" w:author="Hayfa ZGAYA-BIAU" w:date="2025-06-12T18:32:00Z" w16du:dateUtc="2025-06-12T16:32:00Z">
            <w:rPr/>
          </w:rPrChange>
        </w:rPr>
        <w:t>.</w:t>
      </w:r>
      <w:r w:rsidRPr="008F3D9F">
        <w:rPr>
          <w:lang w:val="fr-FR"/>
          <w:rPrChange w:id="1377" w:author="Hayfa ZGAYA-BIAU" w:date="2025-06-12T18:32:00Z" w16du:dateUtc="2025-06-12T16:32:00Z">
            <w:rPr/>
          </w:rPrChange>
        </w:rPr>
        <w:br/>
      </w:r>
    </w:p>
    <w:p w14:paraId="64436323" w14:textId="77777777" w:rsidR="00F0408B" w:rsidRPr="008F3D9F" w:rsidRDefault="00000000">
      <w:pPr>
        <w:pStyle w:val="Titre4"/>
        <w:keepNext w:val="0"/>
        <w:keepLines w:val="0"/>
        <w:spacing w:before="240" w:after="40"/>
        <w:rPr>
          <w:b/>
          <w:color w:val="000000"/>
          <w:sz w:val="22"/>
          <w:szCs w:val="22"/>
          <w:lang w:val="fr-FR"/>
          <w:rPrChange w:id="1378" w:author="Hayfa ZGAYA-BIAU" w:date="2025-06-12T18:32:00Z" w16du:dateUtc="2025-06-12T16:32:00Z">
            <w:rPr>
              <w:b/>
              <w:color w:val="000000"/>
              <w:sz w:val="22"/>
              <w:szCs w:val="22"/>
            </w:rPr>
          </w:rPrChange>
        </w:rPr>
      </w:pPr>
      <w:bookmarkStart w:id="1379" w:name="_vfi0wrwr89xx" w:colFirst="0" w:colLast="0"/>
      <w:bookmarkEnd w:id="1379"/>
      <w:r w:rsidRPr="008F3D9F">
        <w:rPr>
          <w:b/>
          <w:color w:val="000000"/>
          <w:sz w:val="22"/>
          <w:szCs w:val="22"/>
          <w:lang w:val="fr-FR"/>
          <w:rPrChange w:id="1380" w:author="Hayfa ZGAYA-BIAU" w:date="2025-06-12T18:32:00Z" w16du:dateUtc="2025-06-12T16:32:00Z">
            <w:rPr>
              <w:b/>
              <w:color w:val="000000"/>
              <w:sz w:val="22"/>
              <w:szCs w:val="22"/>
            </w:rPr>
          </w:rPrChange>
        </w:rPr>
        <w:t xml:space="preserve">6. Préparation du </w:t>
      </w:r>
      <w:proofErr w:type="spellStart"/>
      <w:r w:rsidRPr="008F3D9F">
        <w:rPr>
          <w:b/>
          <w:color w:val="000000"/>
          <w:sz w:val="22"/>
          <w:szCs w:val="22"/>
          <w:lang w:val="fr-FR"/>
          <w:rPrChange w:id="1381" w:author="Hayfa ZGAYA-BIAU" w:date="2025-06-12T18:32:00Z" w16du:dateUtc="2025-06-12T16:32:00Z">
            <w:rPr>
              <w:b/>
              <w:color w:val="000000"/>
              <w:sz w:val="22"/>
              <w:szCs w:val="22"/>
            </w:rPr>
          </w:rPrChange>
        </w:rPr>
        <w:t>dataset</w:t>
      </w:r>
      <w:proofErr w:type="spellEnd"/>
      <w:r w:rsidRPr="008F3D9F">
        <w:rPr>
          <w:b/>
          <w:color w:val="000000"/>
          <w:sz w:val="22"/>
          <w:szCs w:val="22"/>
          <w:lang w:val="fr-FR"/>
          <w:rPrChange w:id="1382" w:author="Hayfa ZGAYA-BIAU" w:date="2025-06-12T18:32:00Z" w16du:dateUtc="2025-06-12T16:32:00Z">
            <w:rPr>
              <w:b/>
              <w:color w:val="000000"/>
              <w:sz w:val="22"/>
              <w:szCs w:val="22"/>
            </w:rPr>
          </w:rPrChange>
        </w:rPr>
        <w:t xml:space="preserve"> final</w:t>
      </w:r>
    </w:p>
    <w:p w14:paraId="083F1673" w14:textId="77777777" w:rsidR="00F0408B" w:rsidRPr="008F3D9F" w:rsidRDefault="00000000">
      <w:pPr>
        <w:numPr>
          <w:ilvl w:val="0"/>
          <w:numId w:val="32"/>
        </w:numPr>
        <w:spacing w:before="240"/>
        <w:rPr>
          <w:lang w:val="fr-FR"/>
          <w:rPrChange w:id="1383" w:author="Hayfa ZGAYA-BIAU" w:date="2025-06-12T18:32:00Z" w16du:dateUtc="2025-06-12T16:32:00Z">
            <w:rPr/>
          </w:rPrChange>
        </w:rPr>
      </w:pPr>
      <w:r w:rsidRPr="008F3D9F">
        <w:rPr>
          <w:lang w:val="fr-FR"/>
          <w:rPrChange w:id="1384" w:author="Hayfa ZGAYA-BIAU" w:date="2025-06-12T18:32:00Z" w16du:dateUtc="2025-06-12T16:32:00Z">
            <w:rPr/>
          </w:rPrChange>
        </w:rPr>
        <w:t xml:space="preserve">Le script </w:t>
      </w:r>
      <w:r w:rsidRPr="008F3D9F">
        <w:rPr>
          <w:rFonts w:ascii="Roboto Mono" w:eastAsia="Roboto Mono" w:hAnsi="Roboto Mono" w:cs="Roboto Mono"/>
          <w:color w:val="188038"/>
          <w:lang w:val="fr-FR"/>
          <w:rPrChange w:id="1385" w:author="Hayfa ZGAYA-BIAU" w:date="2025-06-12T18:32:00Z" w16du:dateUtc="2025-06-12T16:32:00Z">
            <w:rPr>
              <w:rFonts w:ascii="Roboto Mono" w:eastAsia="Roboto Mono" w:hAnsi="Roboto Mono" w:cs="Roboto Mono"/>
              <w:color w:val="188038"/>
            </w:rPr>
          </w:rPrChange>
        </w:rPr>
        <w:t>dataset_preparation_sequences.py</w:t>
      </w:r>
      <w:r w:rsidRPr="008F3D9F">
        <w:rPr>
          <w:lang w:val="fr-FR"/>
          <w:rPrChange w:id="1386" w:author="Hayfa ZGAYA-BIAU" w:date="2025-06-12T18:32:00Z" w16du:dateUtc="2025-06-12T16:32:00Z">
            <w:rPr/>
          </w:rPrChange>
        </w:rPr>
        <w:t xml:space="preserve"> regroupe toutes les </w:t>
      </w:r>
      <w:proofErr w:type="gramStart"/>
      <w:r w:rsidRPr="008F3D9F">
        <w:rPr>
          <w:lang w:val="fr-FR"/>
          <w:rPrChange w:id="1387" w:author="Hayfa ZGAYA-BIAU" w:date="2025-06-12T18:32:00Z" w16du:dateUtc="2025-06-12T16:32:00Z">
            <w:rPr/>
          </w:rPrChange>
        </w:rPr>
        <w:t xml:space="preserve">séquences </w:t>
      </w:r>
      <w:r w:rsidRPr="008F3D9F">
        <w:rPr>
          <w:rFonts w:ascii="Roboto Mono" w:eastAsia="Roboto Mono" w:hAnsi="Roboto Mono" w:cs="Roboto Mono"/>
          <w:color w:val="188038"/>
          <w:lang w:val="fr-FR"/>
          <w:rPrChange w:id="1388" w:author="Hayfa ZGAYA-BIAU" w:date="2025-06-12T18:32:00Z" w16du:dateUtc="2025-06-12T16:32:00Z">
            <w:rPr>
              <w:rFonts w:ascii="Roboto Mono" w:eastAsia="Roboto Mono" w:hAnsi="Roboto Mono" w:cs="Roboto Mono"/>
              <w:color w:val="188038"/>
            </w:rPr>
          </w:rPrChange>
        </w:rPr>
        <w:t>.</w:t>
      </w:r>
      <w:proofErr w:type="spellStart"/>
      <w:r w:rsidRPr="008F3D9F">
        <w:rPr>
          <w:rFonts w:ascii="Roboto Mono" w:eastAsia="Roboto Mono" w:hAnsi="Roboto Mono" w:cs="Roboto Mono"/>
          <w:color w:val="188038"/>
          <w:lang w:val="fr-FR"/>
          <w:rPrChange w:id="1389" w:author="Hayfa ZGAYA-BIAU" w:date="2025-06-12T18:32:00Z" w16du:dateUtc="2025-06-12T16:32:00Z">
            <w:rPr>
              <w:rFonts w:ascii="Roboto Mono" w:eastAsia="Roboto Mono" w:hAnsi="Roboto Mono" w:cs="Roboto Mono"/>
              <w:color w:val="188038"/>
            </w:rPr>
          </w:rPrChange>
        </w:rPr>
        <w:t>npy</w:t>
      </w:r>
      <w:proofErr w:type="spellEnd"/>
      <w:proofErr w:type="gramEnd"/>
      <w:r w:rsidRPr="008F3D9F">
        <w:rPr>
          <w:lang w:val="fr-FR"/>
          <w:rPrChange w:id="1390" w:author="Hayfa ZGAYA-BIAU" w:date="2025-06-12T18:32:00Z" w16du:dateUtc="2025-06-12T16:32:00Z">
            <w:rPr/>
          </w:rPrChange>
        </w:rPr>
        <w:t xml:space="preserve">, encode les labels en format numérique, et répartit les données en </w:t>
      </w:r>
      <w:r w:rsidRPr="008F3D9F">
        <w:rPr>
          <w:b/>
          <w:lang w:val="fr-FR"/>
          <w:rPrChange w:id="1391" w:author="Hayfa ZGAYA-BIAU" w:date="2025-06-12T18:32:00Z" w16du:dateUtc="2025-06-12T16:32:00Z">
            <w:rPr>
              <w:b/>
            </w:rPr>
          </w:rPrChange>
        </w:rPr>
        <w:t>ensembles d’apprentissage et de test</w:t>
      </w:r>
      <w:r w:rsidRPr="008F3D9F">
        <w:rPr>
          <w:lang w:val="fr-FR"/>
          <w:rPrChange w:id="1392" w:author="Hayfa ZGAYA-BIAU" w:date="2025-06-12T18:32:00Z" w16du:dateUtc="2025-06-12T16:32:00Z">
            <w:rPr/>
          </w:rPrChange>
        </w:rPr>
        <w:t>.</w:t>
      </w:r>
      <w:r w:rsidRPr="008F3D9F">
        <w:rPr>
          <w:lang w:val="fr-FR"/>
          <w:rPrChange w:id="1393" w:author="Hayfa ZGAYA-BIAU" w:date="2025-06-12T18:32:00Z" w16du:dateUtc="2025-06-12T16:32:00Z">
            <w:rPr/>
          </w:rPrChange>
        </w:rPr>
        <w:br/>
      </w:r>
    </w:p>
    <w:p w14:paraId="774D005B" w14:textId="77777777" w:rsidR="00F0408B" w:rsidRPr="008F3D9F" w:rsidRDefault="00000000">
      <w:pPr>
        <w:numPr>
          <w:ilvl w:val="0"/>
          <w:numId w:val="32"/>
        </w:numPr>
        <w:rPr>
          <w:lang w:val="fr-FR"/>
          <w:rPrChange w:id="1394" w:author="Hayfa ZGAYA-BIAU" w:date="2025-06-12T18:32:00Z" w16du:dateUtc="2025-06-12T16:32:00Z">
            <w:rPr/>
          </w:rPrChange>
        </w:rPr>
      </w:pPr>
      <w:r w:rsidRPr="008F3D9F">
        <w:rPr>
          <w:lang w:val="fr-FR"/>
          <w:rPrChange w:id="1395" w:author="Hayfa ZGAYA-BIAU" w:date="2025-06-12T18:32:00Z" w16du:dateUtc="2025-06-12T16:32:00Z">
            <w:rPr/>
          </w:rPrChange>
        </w:rPr>
        <w:t xml:space="preserve">Le tout est sauvegardé sous la forme d’un fichier unique </w:t>
      </w:r>
      <w:proofErr w:type="spellStart"/>
      <w:r w:rsidRPr="008F3D9F">
        <w:rPr>
          <w:rFonts w:ascii="Roboto Mono" w:eastAsia="Roboto Mono" w:hAnsi="Roboto Mono" w:cs="Roboto Mono"/>
          <w:color w:val="188038"/>
          <w:lang w:val="fr-FR"/>
          <w:rPrChange w:id="1396" w:author="Hayfa ZGAYA-BIAU" w:date="2025-06-12T18:32:00Z" w16du:dateUtc="2025-06-12T16:32:00Z">
            <w:rPr>
              <w:rFonts w:ascii="Roboto Mono" w:eastAsia="Roboto Mono" w:hAnsi="Roboto Mono" w:cs="Roboto Mono"/>
              <w:color w:val="188038"/>
            </w:rPr>
          </w:rPrChange>
        </w:rPr>
        <w:t>dataset_sequences.pkl</w:t>
      </w:r>
      <w:proofErr w:type="spellEnd"/>
      <w:r w:rsidRPr="008F3D9F">
        <w:rPr>
          <w:lang w:val="fr-FR"/>
          <w:rPrChange w:id="1397" w:author="Hayfa ZGAYA-BIAU" w:date="2025-06-12T18:32:00Z" w16du:dateUtc="2025-06-12T16:32:00Z">
            <w:rPr/>
          </w:rPrChange>
        </w:rPr>
        <w:t xml:space="preserve"> contenant :</w:t>
      </w:r>
      <w:r w:rsidRPr="008F3D9F">
        <w:rPr>
          <w:lang w:val="fr-FR"/>
          <w:rPrChange w:id="1398" w:author="Hayfa ZGAYA-BIAU" w:date="2025-06-12T18:32:00Z" w16du:dateUtc="2025-06-12T16:32:00Z">
            <w:rPr/>
          </w:rPrChange>
        </w:rPr>
        <w:br/>
      </w:r>
    </w:p>
    <w:p w14:paraId="6013A74E" w14:textId="77777777" w:rsidR="00F0408B" w:rsidRPr="008F3D9F" w:rsidRDefault="00000000">
      <w:pPr>
        <w:numPr>
          <w:ilvl w:val="1"/>
          <w:numId w:val="32"/>
        </w:numPr>
        <w:rPr>
          <w:lang w:val="fr-FR"/>
          <w:rPrChange w:id="1399" w:author="Hayfa ZGAYA-BIAU" w:date="2025-06-12T18:32:00Z" w16du:dateUtc="2025-06-12T16:32:00Z">
            <w:rPr/>
          </w:rPrChange>
        </w:rPr>
      </w:pPr>
      <w:proofErr w:type="spellStart"/>
      <w:r w:rsidRPr="008F3D9F">
        <w:rPr>
          <w:rFonts w:ascii="Roboto Mono" w:eastAsia="Roboto Mono" w:hAnsi="Roboto Mono" w:cs="Roboto Mono"/>
          <w:color w:val="188038"/>
          <w:lang w:val="fr-FR"/>
          <w:rPrChange w:id="1400" w:author="Hayfa ZGAYA-BIAU" w:date="2025-06-12T18:32:00Z" w16du:dateUtc="2025-06-12T16:32:00Z">
            <w:rPr>
              <w:rFonts w:ascii="Roboto Mono" w:eastAsia="Roboto Mono" w:hAnsi="Roboto Mono" w:cs="Roboto Mono"/>
              <w:color w:val="188038"/>
            </w:rPr>
          </w:rPrChange>
        </w:rPr>
        <w:t>X_train</w:t>
      </w:r>
      <w:proofErr w:type="spellEnd"/>
      <w:r w:rsidRPr="008F3D9F">
        <w:rPr>
          <w:lang w:val="fr-FR"/>
          <w:rPrChange w:id="1401" w:author="Hayfa ZGAYA-BIAU" w:date="2025-06-12T18:32:00Z" w16du:dateUtc="2025-06-12T16:32:00Z">
            <w:rPr/>
          </w:rPrChange>
        </w:rPr>
        <w:t xml:space="preserve">, </w:t>
      </w:r>
      <w:proofErr w:type="spellStart"/>
      <w:r w:rsidRPr="008F3D9F">
        <w:rPr>
          <w:rFonts w:ascii="Roboto Mono" w:eastAsia="Roboto Mono" w:hAnsi="Roboto Mono" w:cs="Roboto Mono"/>
          <w:color w:val="188038"/>
          <w:lang w:val="fr-FR"/>
          <w:rPrChange w:id="1402" w:author="Hayfa ZGAYA-BIAU" w:date="2025-06-12T18:32:00Z" w16du:dateUtc="2025-06-12T16:32:00Z">
            <w:rPr>
              <w:rFonts w:ascii="Roboto Mono" w:eastAsia="Roboto Mono" w:hAnsi="Roboto Mono" w:cs="Roboto Mono"/>
              <w:color w:val="188038"/>
            </w:rPr>
          </w:rPrChange>
        </w:rPr>
        <w:t>y_train</w:t>
      </w:r>
      <w:proofErr w:type="spellEnd"/>
      <w:r w:rsidRPr="008F3D9F">
        <w:rPr>
          <w:rFonts w:ascii="Roboto Mono" w:eastAsia="Roboto Mono" w:hAnsi="Roboto Mono" w:cs="Roboto Mono"/>
          <w:color w:val="188038"/>
          <w:lang w:val="fr-FR"/>
          <w:rPrChange w:id="1403" w:author="Hayfa ZGAYA-BIAU" w:date="2025-06-12T18:32:00Z" w16du:dateUtc="2025-06-12T16:32:00Z">
            <w:rPr>
              <w:rFonts w:ascii="Roboto Mono" w:eastAsia="Roboto Mono" w:hAnsi="Roboto Mono" w:cs="Roboto Mono"/>
              <w:color w:val="188038"/>
            </w:rPr>
          </w:rPrChange>
        </w:rPr>
        <w:br/>
      </w:r>
    </w:p>
    <w:p w14:paraId="6D064C1A" w14:textId="77777777" w:rsidR="00F0408B" w:rsidRPr="008F3D9F" w:rsidRDefault="00000000">
      <w:pPr>
        <w:numPr>
          <w:ilvl w:val="1"/>
          <w:numId w:val="32"/>
        </w:numPr>
        <w:rPr>
          <w:lang w:val="fr-FR"/>
          <w:rPrChange w:id="1404" w:author="Hayfa ZGAYA-BIAU" w:date="2025-06-12T18:32:00Z" w16du:dateUtc="2025-06-12T16:32:00Z">
            <w:rPr/>
          </w:rPrChange>
        </w:rPr>
      </w:pPr>
      <w:proofErr w:type="spellStart"/>
      <w:r w:rsidRPr="008F3D9F">
        <w:rPr>
          <w:rFonts w:ascii="Roboto Mono" w:eastAsia="Roboto Mono" w:hAnsi="Roboto Mono" w:cs="Roboto Mono"/>
          <w:color w:val="188038"/>
          <w:lang w:val="fr-FR"/>
          <w:rPrChange w:id="1405" w:author="Hayfa ZGAYA-BIAU" w:date="2025-06-12T18:32:00Z" w16du:dateUtc="2025-06-12T16:32:00Z">
            <w:rPr>
              <w:rFonts w:ascii="Roboto Mono" w:eastAsia="Roboto Mono" w:hAnsi="Roboto Mono" w:cs="Roboto Mono"/>
              <w:color w:val="188038"/>
            </w:rPr>
          </w:rPrChange>
        </w:rPr>
        <w:t>X_test</w:t>
      </w:r>
      <w:proofErr w:type="spellEnd"/>
      <w:r w:rsidRPr="008F3D9F">
        <w:rPr>
          <w:lang w:val="fr-FR"/>
          <w:rPrChange w:id="1406" w:author="Hayfa ZGAYA-BIAU" w:date="2025-06-12T18:32:00Z" w16du:dateUtc="2025-06-12T16:32:00Z">
            <w:rPr/>
          </w:rPrChange>
        </w:rPr>
        <w:t xml:space="preserve">, </w:t>
      </w:r>
      <w:proofErr w:type="spellStart"/>
      <w:r w:rsidRPr="008F3D9F">
        <w:rPr>
          <w:rFonts w:ascii="Roboto Mono" w:eastAsia="Roboto Mono" w:hAnsi="Roboto Mono" w:cs="Roboto Mono"/>
          <w:color w:val="188038"/>
          <w:lang w:val="fr-FR"/>
          <w:rPrChange w:id="1407" w:author="Hayfa ZGAYA-BIAU" w:date="2025-06-12T18:32:00Z" w16du:dateUtc="2025-06-12T16:32:00Z">
            <w:rPr>
              <w:rFonts w:ascii="Roboto Mono" w:eastAsia="Roboto Mono" w:hAnsi="Roboto Mono" w:cs="Roboto Mono"/>
              <w:color w:val="188038"/>
            </w:rPr>
          </w:rPrChange>
        </w:rPr>
        <w:t>y_test</w:t>
      </w:r>
      <w:proofErr w:type="spellEnd"/>
      <w:r w:rsidRPr="008F3D9F">
        <w:rPr>
          <w:rFonts w:ascii="Roboto Mono" w:eastAsia="Roboto Mono" w:hAnsi="Roboto Mono" w:cs="Roboto Mono"/>
          <w:color w:val="188038"/>
          <w:lang w:val="fr-FR"/>
          <w:rPrChange w:id="1408" w:author="Hayfa ZGAYA-BIAU" w:date="2025-06-12T18:32:00Z" w16du:dateUtc="2025-06-12T16:32:00Z">
            <w:rPr>
              <w:rFonts w:ascii="Roboto Mono" w:eastAsia="Roboto Mono" w:hAnsi="Roboto Mono" w:cs="Roboto Mono"/>
              <w:color w:val="188038"/>
            </w:rPr>
          </w:rPrChange>
        </w:rPr>
        <w:br/>
      </w:r>
    </w:p>
    <w:p w14:paraId="25A26973" w14:textId="77777777" w:rsidR="00F0408B" w:rsidRPr="008F3D9F" w:rsidRDefault="00000000">
      <w:pPr>
        <w:numPr>
          <w:ilvl w:val="1"/>
          <w:numId w:val="32"/>
        </w:numPr>
        <w:spacing w:after="240"/>
        <w:rPr>
          <w:lang w:val="fr-FR"/>
          <w:rPrChange w:id="1409" w:author="Hayfa ZGAYA-BIAU" w:date="2025-06-12T18:32:00Z" w16du:dateUtc="2025-06-12T16:32:00Z">
            <w:rPr/>
          </w:rPrChange>
        </w:rPr>
      </w:pPr>
      <w:proofErr w:type="spellStart"/>
      <w:proofErr w:type="gramStart"/>
      <w:r w:rsidRPr="008F3D9F">
        <w:rPr>
          <w:rFonts w:ascii="Roboto Mono" w:eastAsia="Roboto Mono" w:hAnsi="Roboto Mono" w:cs="Roboto Mono"/>
          <w:color w:val="188038"/>
          <w:lang w:val="fr-FR"/>
          <w:rPrChange w:id="1410" w:author="Hayfa ZGAYA-BIAU" w:date="2025-06-12T18:32:00Z" w16du:dateUtc="2025-06-12T16:32:00Z">
            <w:rPr>
              <w:rFonts w:ascii="Roboto Mono" w:eastAsia="Roboto Mono" w:hAnsi="Roboto Mono" w:cs="Roboto Mono"/>
              <w:color w:val="188038"/>
            </w:rPr>
          </w:rPrChange>
        </w:rPr>
        <w:t>label</w:t>
      </w:r>
      <w:proofErr w:type="gramEnd"/>
      <w:r w:rsidRPr="008F3D9F">
        <w:rPr>
          <w:rFonts w:ascii="Roboto Mono" w:eastAsia="Roboto Mono" w:hAnsi="Roboto Mono" w:cs="Roboto Mono"/>
          <w:color w:val="188038"/>
          <w:lang w:val="fr-FR"/>
          <w:rPrChange w:id="1411" w:author="Hayfa ZGAYA-BIAU" w:date="2025-06-12T18:32:00Z" w16du:dateUtc="2025-06-12T16:32:00Z">
            <w:rPr>
              <w:rFonts w:ascii="Roboto Mono" w:eastAsia="Roboto Mono" w:hAnsi="Roboto Mono" w:cs="Roboto Mono"/>
              <w:color w:val="188038"/>
            </w:rPr>
          </w:rPrChange>
        </w:rPr>
        <w:t>_map</w:t>
      </w:r>
      <w:proofErr w:type="spellEnd"/>
      <w:r w:rsidRPr="008F3D9F">
        <w:rPr>
          <w:lang w:val="fr-FR"/>
          <w:rPrChange w:id="1412" w:author="Hayfa ZGAYA-BIAU" w:date="2025-06-12T18:32:00Z" w16du:dateUtc="2025-06-12T16:32:00Z">
            <w:rPr/>
          </w:rPrChange>
        </w:rPr>
        <w:t xml:space="preserve"> (dictionnaire des classes)</w:t>
      </w:r>
      <w:r w:rsidRPr="008F3D9F">
        <w:rPr>
          <w:lang w:val="fr-FR"/>
          <w:rPrChange w:id="1413" w:author="Hayfa ZGAYA-BIAU" w:date="2025-06-12T18:32:00Z" w16du:dateUtc="2025-06-12T16:32:00Z">
            <w:rPr/>
          </w:rPrChange>
        </w:rPr>
        <w:br/>
      </w:r>
    </w:p>
    <w:p w14:paraId="62B418BF" w14:textId="77777777" w:rsidR="00F0408B" w:rsidRPr="008F3D9F" w:rsidRDefault="00000000">
      <w:pPr>
        <w:spacing w:before="240" w:after="240"/>
        <w:rPr>
          <w:lang w:val="fr-FR"/>
          <w:rPrChange w:id="1414" w:author="Hayfa ZGAYA-BIAU" w:date="2025-06-12T18:32:00Z" w16du:dateUtc="2025-06-12T16:32:00Z">
            <w:rPr/>
          </w:rPrChange>
        </w:rPr>
      </w:pPr>
      <w:r w:rsidRPr="008F3D9F">
        <w:rPr>
          <w:lang w:val="fr-FR"/>
          <w:rPrChange w:id="1415" w:author="Hayfa ZGAYA-BIAU" w:date="2025-06-12T18:32:00Z" w16du:dateUtc="2025-06-12T16:32:00Z">
            <w:rPr/>
          </w:rPrChange>
        </w:rPr>
        <w:t>Ce processus assure une cohérence parfaite entre les données utilisées pour l’entraînement et celles utilisées en prédiction réelle. En s’appuyant sur un jeu de données personnalisé, le système peut ainsi s’adapter aux spécificités expressives de chaque utilisateur, garantissant une reconnaissance fiable et individualisée.</w:t>
      </w:r>
    </w:p>
    <w:p w14:paraId="32264B87" w14:textId="77777777" w:rsidR="00F0408B" w:rsidRPr="008F3D9F" w:rsidRDefault="00F0408B">
      <w:pPr>
        <w:rPr>
          <w:lang w:val="fr-FR"/>
          <w:rPrChange w:id="1416" w:author="Hayfa ZGAYA-BIAU" w:date="2025-06-12T18:32:00Z" w16du:dateUtc="2025-06-12T16:32:00Z">
            <w:rPr/>
          </w:rPrChange>
        </w:rPr>
      </w:pPr>
    </w:p>
    <w:p w14:paraId="022C425A" w14:textId="77777777" w:rsidR="00F0408B" w:rsidRPr="008F3D9F" w:rsidRDefault="00000000">
      <w:pPr>
        <w:pStyle w:val="Titre3"/>
        <w:keepNext w:val="0"/>
        <w:keepLines w:val="0"/>
        <w:rPr>
          <w:lang w:val="fr-FR"/>
          <w:rPrChange w:id="1417" w:author="Hayfa ZGAYA-BIAU" w:date="2025-06-12T18:32:00Z" w16du:dateUtc="2025-06-12T16:32:00Z">
            <w:rPr/>
          </w:rPrChange>
        </w:rPr>
      </w:pPr>
      <w:bookmarkStart w:id="1418" w:name="_ruof1u5c04a8" w:colFirst="0" w:colLast="0"/>
      <w:bookmarkEnd w:id="1418"/>
      <w:r w:rsidRPr="008F3D9F">
        <w:rPr>
          <w:lang w:val="fr-FR"/>
          <w:rPrChange w:id="1419" w:author="Hayfa ZGAYA-BIAU" w:date="2025-06-12T18:32:00Z" w16du:dateUtc="2025-06-12T16:32:00Z">
            <w:rPr/>
          </w:rPrChange>
        </w:rPr>
        <w:t>11.3. Outils et algorithmes mis en œuvre</w:t>
      </w:r>
    </w:p>
    <w:p w14:paraId="76FA3508" w14:textId="77777777" w:rsidR="00F0408B" w:rsidRPr="008F3D9F" w:rsidRDefault="00000000">
      <w:pPr>
        <w:spacing w:before="240" w:after="240"/>
        <w:rPr>
          <w:lang w:val="fr-FR"/>
          <w:rPrChange w:id="1420" w:author="Hayfa ZGAYA-BIAU" w:date="2025-06-12T18:32:00Z" w16du:dateUtc="2025-06-12T16:32:00Z">
            <w:rPr/>
          </w:rPrChange>
        </w:rPr>
      </w:pPr>
      <w:r w:rsidRPr="008F3D9F">
        <w:rPr>
          <w:lang w:val="fr-FR"/>
          <w:rPrChange w:id="1421" w:author="Hayfa ZGAYA-BIAU" w:date="2025-06-12T18:32:00Z" w16du:dateUtc="2025-06-12T16:32:00Z">
            <w:rPr/>
          </w:rPrChange>
        </w:rPr>
        <w:t>La mise en œuvre du système repose sur un ensemble d’outils logiciels et d’algorithmes spécialisés en vision par ordinateur, en traitement de données et en apprentissage profond. L’objectif est de permettre la reconnaissance en temps réel des gestes faciaux associés aux intentions de communication des patients.</w:t>
      </w:r>
    </w:p>
    <w:p w14:paraId="77D178E7" w14:textId="77777777" w:rsidR="00F0408B" w:rsidRPr="008F3D9F" w:rsidRDefault="00000000">
      <w:pPr>
        <w:pStyle w:val="Titre4"/>
        <w:keepNext w:val="0"/>
        <w:keepLines w:val="0"/>
        <w:spacing w:before="240" w:after="40"/>
        <w:rPr>
          <w:b/>
          <w:color w:val="000000"/>
          <w:sz w:val="22"/>
          <w:szCs w:val="22"/>
          <w:lang w:val="fr-FR"/>
          <w:rPrChange w:id="1422" w:author="Hayfa ZGAYA-BIAU" w:date="2025-06-12T18:32:00Z" w16du:dateUtc="2025-06-12T16:32:00Z">
            <w:rPr>
              <w:b/>
              <w:color w:val="000000"/>
              <w:sz w:val="22"/>
              <w:szCs w:val="22"/>
            </w:rPr>
          </w:rPrChange>
        </w:rPr>
      </w:pPr>
      <w:bookmarkStart w:id="1423" w:name="_3s6l4043xzbv" w:colFirst="0" w:colLast="0"/>
      <w:bookmarkEnd w:id="1423"/>
      <w:r w:rsidRPr="008F3D9F">
        <w:rPr>
          <w:b/>
          <w:color w:val="000000"/>
          <w:sz w:val="22"/>
          <w:szCs w:val="22"/>
          <w:lang w:val="fr-FR"/>
          <w:rPrChange w:id="1424" w:author="Hayfa ZGAYA-BIAU" w:date="2025-06-12T18:32:00Z" w16du:dateUtc="2025-06-12T16:32:00Z">
            <w:rPr>
              <w:b/>
              <w:color w:val="000000"/>
              <w:sz w:val="22"/>
              <w:szCs w:val="22"/>
            </w:rPr>
          </w:rPrChange>
        </w:rPr>
        <w:t>1. Outils logiciels</w:t>
      </w:r>
    </w:p>
    <w:p w14:paraId="3A183692" w14:textId="77777777" w:rsidR="00F0408B" w:rsidRPr="008F3D9F" w:rsidRDefault="00000000">
      <w:pPr>
        <w:numPr>
          <w:ilvl w:val="0"/>
          <w:numId w:val="26"/>
        </w:numPr>
        <w:spacing w:before="240"/>
        <w:rPr>
          <w:lang w:val="fr-FR"/>
          <w:rPrChange w:id="1425" w:author="Hayfa ZGAYA-BIAU" w:date="2025-06-12T18:32:00Z" w16du:dateUtc="2025-06-12T16:32:00Z">
            <w:rPr/>
          </w:rPrChange>
        </w:rPr>
      </w:pPr>
      <w:r w:rsidRPr="008F3D9F">
        <w:rPr>
          <w:b/>
          <w:lang w:val="fr-FR"/>
          <w:rPrChange w:id="1426" w:author="Hayfa ZGAYA-BIAU" w:date="2025-06-12T18:32:00Z" w16du:dateUtc="2025-06-12T16:32:00Z">
            <w:rPr>
              <w:b/>
            </w:rPr>
          </w:rPrChange>
        </w:rPr>
        <w:lastRenderedPageBreak/>
        <w:t>Python 3.x</w:t>
      </w:r>
      <w:r w:rsidRPr="008F3D9F">
        <w:rPr>
          <w:lang w:val="fr-FR"/>
          <w:rPrChange w:id="1427" w:author="Hayfa ZGAYA-BIAU" w:date="2025-06-12T18:32:00Z" w16du:dateUtc="2025-06-12T16:32:00Z">
            <w:rPr/>
          </w:rPrChange>
        </w:rPr>
        <w:t xml:space="preserve"> : langage principal utilisé pour le développement de l’ensemble du système.</w:t>
      </w:r>
      <w:r w:rsidRPr="008F3D9F">
        <w:rPr>
          <w:lang w:val="fr-FR"/>
          <w:rPrChange w:id="1428" w:author="Hayfa ZGAYA-BIAU" w:date="2025-06-12T18:32:00Z" w16du:dateUtc="2025-06-12T16:32:00Z">
            <w:rPr/>
          </w:rPrChange>
        </w:rPr>
        <w:br/>
      </w:r>
    </w:p>
    <w:p w14:paraId="4DF2543B" w14:textId="77777777" w:rsidR="00F0408B" w:rsidRPr="008F3D9F" w:rsidRDefault="00000000">
      <w:pPr>
        <w:numPr>
          <w:ilvl w:val="0"/>
          <w:numId w:val="26"/>
        </w:numPr>
        <w:rPr>
          <w:lang w:val="fr-FR"/>
          <w:rPrChange w:id="1429" w:author="Hayfa ZGAYA-BIAU" w:date="2025-06-12T18:32:00Z" w16du:dateUtc="2025-06-12T16:32:00Z">
            <w:rPr/>
          </w:rPrChange>
        </w:rPr>
      </w:pPr>
      <w:proofErr w:type="spellStart"/>
      <w:r w:rsidRPr="008F3D9F">
        <w:rPr>
          <w:b/>
          <w:lang w:val="fr-FR"/>
          <w:rPrChange w:id="1430" w:author="Hayfa ZGAYA-BIAU" w:date="2025-06-12T18:32:00Z" w16du:dateUtc="2025-06-12T16:32:00Z">
            <w:rPr>
              <w:b/>
            </w:rPr>
          </w:rPrChange>
        </w:rPr>
        <w:t>TensorFlow</w:t>
      </w:r>
      <w:proofErr w:type="spellEnd"/>
      <w:r w:rsidRPr="008F3D9F">
        <w:rPr>
          <w:b/>
          <w:lang w:val="fr-FR"/>
          <w:rPrChange w:id="1431" w:author="Hayfa ZGAYA-BIAU" w:date="2025-06-12T18:32:00Z" w16du:dateUtc="2025-06-12T16:32:00Z">
            <w:rPr>
              <w:b/>
            </w:rPr>
          </w:rPrChange>
        </w:rPr>
        <w:t xml:space="preserve"> / </w:t>
      </w:r>
      <w:proofErr w:type="spellStart"/>
      <w:r w:rsidRPr="008F3D9F">
        <w:rPr>
          <w:b/>
          <w:lang w:val="fr-FR"/>
          <w:rPrChange w:id="1432" w:author="Hayfa ZGAYA-BIAU" w:date="2025-06-12T18:32:00Z" w16du:dateUtc="2025-06-12T16:32:00Z">
            <w:rPr>
              <w:b/>
            </w:rPr>
          </w:rPrChange>
        </w:rPr>
        <w:t>Keras</w:t>
      </w:r>
      <w:proofErr w:type="spellEnd"/>
      <w:r w:rsidRPr="008F3D9F">
        <w:rPr>
          <w:lang w:val="fr-FR"/>
          <w:rPrChange w:id="1433" w:author="Hayfa ZGAYA-BIAU" w:date="2025-06-12T18:32:00Z" w16du:dateUtc="2025-06-12T16:32:00Z">
            <w:rPr/>
          </w:rPrChange>
        </w:rPr>
        <w:t xml:space="preserve"> : </w:t>
      </w:r>
      <w:proofErr w:type="spellStart"/>
      <w:r w:rsidRPr="008F3D9F">
        <w:rPr>
          <w:lang w:val="fr-FR"/>
          <w:rPrChange w:id="1434" w:author="Hayfa ZGAYA-BIAU" w:date="2025-06-12T18:32:00Z" w16du:dateUtc="2025-06-12T16:32:00Z">
            <w:rPr/>
          </w:rPrChange>
        </w:rPr>
        <w:t>framework</w:t>
      </w:r>
      <w:proofErr w:type="spellEnd"/>
      <w:r w:rsidRPr="008F3D9F">
        <w:rPr>
          <w:lang w:val="fr-FR"/>
          <w:rPrChange w:id="1435" w:author="Hayfa ZGAYA-BIAU" w:date="2025-06-12T18:32:00Z" w16du:dateUtc="2025-06-12T16:32:00Z">
            <w:rPr/>
          </w:rPrChange>
        </w:rPr>
        <w:t xml:space="preserve"> de </w:t>
      </w:r>
      <w:proofErr w:type="spellStart"/>
      <w:r w:rsidRPr="008F3D9F">
        <w:rPr>
          <w:lang w:val="fr-FR"/>
          <w:rPrChange w:id="1436" w:author="Hayfa ZGAYA-BIAU" w:date="2025-06-12T18:32:00Z" w16du:dateUtc="2025-06-12T16:32:00Z">
            <w:rPr/>
          </w:rPrChange>
        </w:rPr>
        <w:t>deep</w:t>
      </w:r>
      <w:proofErr w:type="spellEnd"/>
      <w:r w:rsidRPr="008F3D9F">
        <w:rPr>
          <w:lang w:val="fr-FR"/>
          <w:rPrChange w:id="1437" w:author="Hayfa ZGAYA-BIAU" w:date="2025-06-12T18:32:00Z" w16du:dateUtc="2025-06-12T16:32:00Z">
            <w:rPr/>
          </w:rPrChange>
        </w:rPr>
        <w:t xml:space="preserve"> </w:t>
      </w:r>
      <w:proofErr w:type="spellStart"/>
      <w:r w:rsidRPr="008F3D9F">
        <w:rPr>
          <w:lang w:val="fr-FR"/>
          <w:rPrChange w:id="1438" w:author="Hayfa ZGAYA-BIAU" w:date="2025-06-12T18:32:00Z" w16du:dateUtc="2025-06-12T16:32:00Z">
            <w:rPr/>
          </w:rPrChange>
        </w:rPr>
        <w:t>learning</w:t>
      </w:r>
      <w:proofErr w:type="spellEnd"/>
      <w:r w:rsidRPr="008F3D9F">
        <w:rPr>
          <w:lang w:val="fr-FR"/>
          <w:rPrChange w:id="1439" w:author="Hayfa ZGAYA-BIAU" w:date="2025-06-12T18:32:00Z" w16du:dateUtc="2025-06-12T16:32:00Z">
            <w:rPr/>
          </w:rPrChange>
        </w:rPr>
        <w:t xml:space="preserve"> utilisé pour construire, entraîner et déployer le modèle CNN-LSTM.</w:t>
      </w:r>
      <w:r w:rsidRPr="008F3D9F">
        <w:rPr>
          <w:lang w:val="fr-FR"/>
          <w:rPrChange w:id="1440" w:author="Hayfa ZGAYA-BIAU" w:date="2025-06-12T18:32:00Z" w16du:dateUtc="2025-06-12T16:32:00Z">
            <w:rPr/>
          </w:rPrChange>
        </w:rPr>
        <w:br/>
      </w:r>
    </w:p>
    <w:p w14:paraId="6496496D" w14:textId="77777777" w:rsidR="00F0408B" w:rsidRPr="008F3D9F" w:rsidRDefault="00000000">
      <w:pPr>
        <w:numPr>
          <w:ilvl w:val="0"/>
          <w:numId w:val="26"/>
        </w:numPr>
        <w:rPr>
          <w:lang w:val="fr-FR"/>
          <w:rPrChange w:id="1441" w:author="Hayfa ZGAYA-BIAU" w:date="2025-06-12T18:32:00Z" w16du:dateUtc="2025-06-12T16:32:00Z">
            <w:rPr/>
          </w:rPrChange>
        </w:rPr>
      </w:pPr>
      <w:proofErr w:type="spellStart"/>
      <w:r w:rsidRPr="008F3D9F">
        <w:rPr>
          <w:b/>
          <w:lang w:val="fr-FR"/>
          <w:rPrChange w:id="1442" w:author="Hayfa ZGAYA-BIAU" w:date="2025-06-12T18:32:00Z" w16du:dateUtc="2025-06-12T16:32:00Z">
            <w:rPr>
              <w:b/>
            </w:rPr>
          </w:rPrChange>
        </w:rPr>
        <w:t>OpenCV</w:t>
      </w:r>
      <w:proofErr w:type="spellEnd"/>
      <w:r w:rsidRPr="008F3D9F">
        <w:rPr>
          <w:lang w:val="fr-FR"/>
          <w:rPrChange w:id="1443" w:author="Hayfa ZGAYA-BIAU" w:date="2025-06-12T18:32:00Z" w16du:dateUtc="2025-06-12T16:32:00Z">
            <w:rPr/>
          </w:rPrChange>
        </w:rPr>
        <w:t xml:space="preserve"> : bibliothèque de traitement d’image utilisée pour la capture vidéo, l’extraction de frames, et les opérations de manipulation des images.</w:t>
      </w:r>
      <w:r w:rsidRPr="008F3D9F">
        <w:rPr>
          <w:lang w:val="fr-FR"/>
          <w:rPrChange w:id="1444" w:author="Hayfa ZGAYA-BIAU" w:date="2025-06-12T18:32:00Z" w16du:dateUtc="2025-06-12T16:32:00Z">
            <w:rPr/>
          </w:rPrChange>
        </w:rPr>
        <w:br/>
      </w:r>
    </w:p>
    <w:p w14:paraId="748BCD4F" w14:textId="77777777" w:rsidR="00F0408B" w:rsidRPr="008F3D9F" w:rsidRDefault="00000000">
      <w:pPr>
        <w:numPr>
          <w:ilvl w:val="0"/>
          <w:numId w:val="26"/>
        </w:numPr>
        <w:rPr>
          <w:lang w:val="fr-FR"/>
          <w:rPrChange w:id="1445" w:author="Hayfa ZGAYA-BIAU" w:date="2025-06-12T18:32:00Z" w16du:dateUtc="2025-06-12T16:32:00Z">
            <w:rPr/>
          </w:rPrChange>
        </w:rPr>
      </w:pPr>
      <w:proofErr w:type="spellStart"/>
      <w:proofErr w:type="gramStart"/>
      <w:r w:rsidRPr="008F3D9F">
        <w:rPr>
          <w:b/>
          <w:lang w:val="fr-FR"/>
          <w:rPrChange w:id="1446" w:author="Hayfa ZGAYA-BIAU" w:date="2025-06-12T18:32:00Z" w16du:dateUtc="2025-06-12T16:32:00Z">
            <w:rPr>
              <w:b/>
            </w:rPr>
          </w:rPrChange>
        </w:rPr>
        <w:t>dlib</w:t>
      </w:r>
      <w:proofErr w:type="spellEnd"/>
      <w:proofErr w:type="gramEnd"/>
      <w:r w:rsidRPr="008F3D9F">
        <w:rPr>
          <w:lang w:val="fr-FR"/>
          <w:rPrChange w:id="1447" w:author="Hayfa ZGAYA-BIAU" w:date="2025-06-12T18:32:00Z" w16du:dateUtc="2025-06-12T16:32:00Z">
            <w:rPr/>
          </w:rPrChange>
        </w:rPr>
        <w:t xml:space="preserve"> : utilisée pour la détection des </w:t>
      </w:r>
      <w:proofErr w:type="spellStart"/>
      <w:r w:rsidRPr="008F3D9F">
        <w:rPr>
          <w:lang w:val="fr-FR"/>
          <w:rPrChange w:id="1448" w:author="Hayfa ZGAYA-BIAU" w:date="2025-06-12T18:32:00Z" w16du:dateUtc="2025-06-12T16:32:00Z">
            <w:rPr/>
          </w:rPrChange>
        </w:rPr>
        <w:t>landmarks</w:t>
      </w:r>
      <w:proofErr w:type="spellEnd"/>
      <w:r w:rsidRPr="008F3D9F">
        <w:rPr>
          <w:lang w:val="fr-FR"/>
          <w:rPrChange w:id="1449" w:author="Hayfa ZGAYA-BIAU" w:date="2025-06-12T18:32:00Z" w16du:dateUtc="2025-06-12T16:32:00Z">
            <w:rPr/>
          </w:rPrChange>
        </w:rPr>
        <w:t xml:space="preserve"> faciaux (68 points clés) sur chaque frame.</w:t>
      </w:r>
      <w:r w:rsidRPr="008F3D9F">
        <w:rPr>
          <w:lang w:val="fr-FR"/>
          <w:rPrChange w:id="1450" w:author="Hayfa ZGAYA-BIAU" w:date="2025-06-12T18:32:00Z" w16du:dateUtc="2025-06-12T16:32:00Z">
            <w:rPr/>
          </w:rPrChange>
        </w:rPr>
        <w:br/>
      </w:r>
    </w:p>
    <w:p w14:paraId="3250536D" w14:textId="77777777" w:rsidR="00F0408B" w:rsidRPr="008F3D9F" w:rsidRDefault="00000000">
      <w:pPr>
        <w:numPr>
          <w:ilvl w:val="0"/>
          <w:numId w:val="26"/>
        </w:numPr>
        <w:rPr>
          <w:lang w:val="fr-FR"/>
          <w:rPrChange w:id="1451" w:author="Hayfa ZGAYA-BIAU" w:date="2025-06-12T18:32:00Z" w16du:dateUtc="2025-06-12T16:32:00Z">
            <w:rPr/>
          </w:rPrChange>
        </w:rPr>
      </w:pPr>
      <w:proofErr w:type="spellStart"/>
      <w:r w:rsidRPr="008F3D9F">
        <w:rPr>
          <w:b/>
          <w:lang w:val="fr-FR"/>
          <w:rPrChange w:id="1452" w:author="Hayfa ZGAYA-BIAU" w:date="2025-06-12T18:32:00Z" w16du:dateUtc="2025-06-12T16:32:00Z">
            <w:rPr>
              <w:b/>
            </w:rPr>
          </w:rPrChange>
        </w:rPr>
        <w:t>NumPy</w:t>
      </w:r>
      <w:proofErr w:type="spellEnd"/>
      <w:r w:rsidRPr="008F3D9F">
        <w:rPr>
          <w:lang w:val="fr-FR"/>
          <w:rPrChange w:id="1453" w:author="Hayfa ZGAYA-BIAU" w:date="2025-06-12T18:32:00Z" w16du:dateUtc="2025-06-12T16:32:00Z">
            <w:rPr/>
          </w:rPrChange>
        </w:rPr>
        <w:t xml:space="preserve"> : pour la manipulation des tableaux multidimensionnels (séquences, images).</w:t>
      </w:r>
      <w:r w:rsidRPr="008F3D9F">
        <w:rPr>
          <w:lang w:val="fr-FR"/>
          <w:rPrChange w:id="1454" w:author="Hayfa ZGAYA-BIAU" w:date="2025-06-12T18:32:00Z" w16du:dateUtc="2025-06-12T16:32:00Z">
            <w:rPr/>
          </w:rPrChange>
        </w:rPr>
        <w:br/>
      </w:r>
    </w:p>
    <w:p w14:paraId="4E9D3C83" w14:textId="77777777" w:rsidR="00F0408B" w:rsidRPr="008F3D9F" w:rsidRDefault="00000000">
      <w:pPr>
        <w:numPr>
          <w:ilvl w:val="0"/>
          <w:numId w:val="26"/>
        </w:numPr>
        <w:rPr>
          <w:lang w:val="fr-FR"/>
          <w:rPrChange w:id="1455" w:author="Hayfa ZGAYA-BIAU" w:date="2025-06-12T18:32:00Z" w16du:dateUtc="2025-06-12T16:32:00Z">
            <w:rPr/>
          </w:rPrChange>
        </w:rPr>
      </w:pPr>
      <w:proofErr w:type="gramStart"/>
      <w:r w:rsidRPr="008F3D9F">
        <w:rPr>
          <w:b/>
          <w:lang w:val="fr-FR"/>
          <w:rPrChange w:id="1456" w:author="Hayfa ZGAYA-BIAU" w:date="2025-06-12T18:32:00Z" w16du:dateUtc="2025-06-12T16:32:00Z">
            <w:rPr>
              <w:b/>
            </w:rPr>
          </w:rPrChange>
        </w:rPr>
        <w:t>pickle</w:t>
      </w:r>
      <w:proofErr w:type="gramEnd"/>
      <w:r w:rsidRPr="008F3D9F">
        <w:rPr>
          <w:lang w:val="fr-FR"/>
          <w:rPrChange w:id="1457" w:author="Hayfa ZGAYA-BIAU" w:date="2025-06-12T18:32:00Z" w16du:dateUtc="2025-06-12T16:32:00Z">
            <w:rPr/>
          </w:rPrChange>
        </w:rPr>
        <w:t xml:space="preserve"> : pour la sérialisation des jeux de données et des modèles (ex : </w:t>
      </w:r>
      <w:proofErr w:type="spellStart"/>
      <w:r w:rsidRPr="008F3D9F">
        <w:rPr>
          <w:rFonts w:ascii="Roboto Mono" w:eastAsia="Roboto Mono" w:hAnsi="Roboto Mono" w:cs="Roboto Mono"/>
          <w:color w:val="188038"/>
          <w:lang w:val="fr-FR"/>
          <w:rPrChange w:id="1458" w:author="Hayfa ZGAYA-BIAU" w:date="2025-06-12T18:32:00Z" w16du:dateUtc="2025-06-12T16:32:00Z">
            <w:rPr>
              <w:rFonts w:ascii="Roboto Mono" w:eastAsia="Roboto Mono" w:hAnsi="Roboto Mono" w:cs="Roboto Mono"/>
              <w:color w:val="188038"/>
            </w:rPr>
          </w:rPrChange>
        </w:rPr>
        <w:t>dataset_sequences.pkl</w:t>
      </w:r>
      <w:proofErr w:type="spellEnd"/>
      <w:r w:rsidRPr="008F3D9F">
        <w:rPr>
          <w:lang w:val="fr-FR"/>
          <w:rPrChange w:id="1459" w:author="Hayfa ZGAYA-BIAU" w:date="2025-06-12T18:32:00Z" w16du:dateUtc="2025-06-12T16:32:00Z">
            <w:rPr/>
          </w:rPrChange>
        </w:rPr>
        <w:t xml:space="preserve">, </w:t>
      </w:r>
      <w:proofErr w:type="spellStart"/>
      <w:r w:rsidRPr="008F3D9F">
        <w:rPr>
          <w:rFonts w:ascii="Roboto Mono" w:eastAsia="Roboto Mono" w:hAnsi="Roboto Mono" w:cs="Roboto Mono"/>
          <w:color w:val="188038"/>
          <w:lang w:val="fr-FR"/>
          <w:rPrChange w:id="1460" w:author="Hayfa ZGAYA-BIAU" w:date="2025-06-12T18:32:00Z" w16du:dateUtc="2025-06-12T16:32:00Z">
            <w:rPr>
              <w:rFonts w:ascii="Roboto Mono" w:eastAsia="Roboto Mono" w:hAnsi="Roboto Mono" w:cs="Roboto Mono"/>
              <w:color w:val="188038"/>
            </w:rPr>
          </w:rPrChange>
        </w:rPr>
        <w:t>label_encoder.pkl</w:t>
      </w:r>
      <w:proofErr w:type="spellEnd"/>
      <w:r w:rsidRPr="008F3D9F">
        <w:rPr>
          <w:lang w:val="fr-FR"/>
          <w:rPrChange w:id="1461" w:author="Hayfa ZGAYA-BIAU" w:date="2025-06-12T18:32:00Z" w16du:dateUtc="2025-06-12T16:32:00Z">
            <w:rPr/>
          </w:rPrChange>
        </w:rPr>
        <w:t>).</w:t>
      </w:r>
      <w:r w:rsidRPr="008F3D9F">
        <w:rPr>
          <w:lang w:val="fr-FR"/>
          <w:rPrChange w:id="1462" w:author="Hayfa ZGAYA-BIAU" w:date="2025-06-12T18:32:00Z" w16du:dateUtc="2025-06-12T16:32:00Z">
            <w:rPr/>
          </w:rPrChange>
        </w:rPr>
        <w:br/>
      </w:r>
    </w:p>
    <w:p w14:paraId="0127451C" w14:textId="77777777" w:rsidR="00F0408B" w:rsidRPr="008F3D9F" w:rsidRDefault="00000000">
      <w:pPr>
        <w:numPr>
          <w:ilvl w:val="0"/>
          <w:numId w:val="26"/>
        </w:numPr>
        <w:rPr>
          <w:lang w:val="fr-FR"/>
          <w:rPrChange w:id="1463" w:author="Hayfa ZGAYA-BIAU" w:date="2025-06-12T18:32:00Z" w16du:dateUtc="2025-06-12T16:32:00Z">
            <w:rPr/>
          </w:rPrChange>
        </w:rPr>
      </w:pPr>
      <w:proofErr w:type="spellStart"/>
      <w:proofErr w:type="gramStart"/>
      <w:r w:rsidRPr="008F3D9F">
        <w:rPr>
          <w:b/>
          <w:lang w:val="fr-FR"/>
          <w:rPrChange w:id="1464" w:author="Hayfa ZGAYA-BIAU" w:date="2025-06-12T18:32:00Z" w16du:dateUtc="2025-06-12T16:32:00Z">
            <w:rPr>
              <w:b/>
            </w:rPr>
          </w:rPrChange>
        </w:rPr>
        <w:t>tqdm</w:t>
      </w:r>
      <w:proofErr w:type="spellEnd"/>
      <w:proofErr w:type="gramEnd"/>
      <w:r w:rsidRPr="008F3D9F">
        <w:rPr>
          <w:lang w:val="fr-FR"/>
          <w:rPrChange w:id="1465" w:author="Hayfa ZGAYA-BIAU" w:date="2025-06-12T18:32:00Z" w16du:dateUtc="2025-06-12T16:32:00Z">
            <w:rPr/>
          </w:rPrChange>
        </w:rPr>
        <w:t xml:space="preserve"> : pour afficher des barres de progression dans les scripts.</w:t>
      </w:r>
      <w:r w:rsidRPr="008F3D9F">
        <w:rPr>
          <w:lang w:val="fr-FR"/>
          <w:rPrChange w:id="1466" w:author="Hayfa ZGAYA-BIAU" w:date="2025-06-12T18:32:00Z" w16du:dateUtc="2025-06-12T16:32:00Z">
            <w:rPr/>
          </w:rPrChange>
        </w:rPr>
        <w:br/>
      </w:r>
    </w:p>
    <w:p w14:paraId="5A92FCA4" w14:textId="77777777" w:rsidR="00F0408B" w:rsidRPr="008F3D9F" w:rsidRDefault="00000000">
      <w:pPr>
        <w:numPr>
          <w:ilvl w:val="0"/>
          <w:numId w:val="26"/>
        </w:numPr>
        <w:spacing w:after="240"/>
        <w:rPr>
          <w:lang w:val="fr-FR"/>
          <w:rPrChange w:id="1467" w:author="Hayfa ZGAYA-BIAU" w:date="2025-06-12T18:32:00Z" w16du:dateUtc="2025-06-12T16:32:00Z">
            <w:rPr/>
          </w:rPrChange>
        </w:rPr>
      </w:pPr>
      <w:proofErr w:type="spellStart"/>
      <w:r w:rsidRPr="008F3D9F">
        <w:rPr>
          <w:b/>
          <w:lang w:val="fr-FR"/>
          <w:rPrChange w:id="1468" w:author="Hayfa ZGAYA-BIAU" w:date="2025-06-12T18:32:00Z" w16du:dateUtc="2025-06-12T16:32:00Z">
            <w:rPr>
              <w:b/>
            </w:rPr>
          </w:rPrChange>
        </w:rPr>
        <w:t>Matplotlib</w:t>
      </w:r>
      <w:proofErr w:type="spellEnd"/>
      <w:r w:rsidRPr="008F3D9F">
        <w:rPr>
          <w:b/>
          <w:lang w:val="fr-FR"/>
          <w:rPrChange w:id="1469" w:author="Hayfa ZGAYA-BIAU" w:date="2025-06-12T18:32:00Z" w16du:dateUtc="2025-06-12T16:32:00Z">
            <w:rPr>
              <w:b/>
            </w:rPr>
          </w:rPrChange>
        </w:rPr>
        <w:t xml:space="preserve"> / </w:t>
      </w:r>
      <w:proofErr w:type="spellStart"/>
      <w:r w:rsidRPr="008F3D9F">
        <w:rPr>
          <w:b/>
          <w:lang w:val="fr-FR"/>
          <w:rPrChange w:id="1470" w:author="Hayfa ZGAYA-BIAU" w:date="2025-06-12T18:32:00Z" w16du:dateUtc="2025-06-12T16:32:00Z">
            <w:rPr>
              <w:b/>
            </w:rPr>
          </w:rPrChange>
        </w:rPr>
        <w:t>Seaborn</w:t>
      </w:r>
      <w:proofErr w:type="spellEnd"/>
      <w:r w:rsidRPr="008F3D9F">
        <w:rPr>
          <w:lang w:val="fr-FR"/>
          <w:rPrChange w:id="1471" w:author="Hayfa ZGAYA-BIAU" w:date="2025-06-12T18:32:00Z" w16du:dateUtc="2025-06-12T16:32:00Z">
            <w:rPr/>
          </w:rPrChange>
        </w:rPr>
        <w:t xml:space="preserve"> : pour la visualisation des métriques d'entraînement et des matrices de confusion lors de l’évaluation du modèle.</w:t>
      </w:r>
      <w:r w:rsidRPr="008F3D9F">
        <w:rPr>
          <w:lang w:val="fr-FR"/>
          <w:rPrChange w:id="1472" w:author="Hayfa ZGAYA-BIAU" w:date="2025-06-12T18:32:00Z" w16du:dateUtc="2025-06-12T16:32:00Z">
            <w:rPr/>
          </w:rPrChange>
        </w:rPr>
        <w:br/>
      </w:r>
    </w:p>
    <w:p w14:paraId="53F305A1" w14:textId="77777777" w:rsidR="00F0408B" w:rsidRPr="008F3D9F" w:rsidRDefault="00000000">
      <w:pPr>
        <w:pStyle w:val="Titre4"/>
        <w:keepNext w:val="0"/>
        <w:keepLines w:val="0"/>
        <w:spacing w:before="240" w:after="40"/>
        <w:rPr>
          <w:b/>
          <w:color w:val="000000"/>
          <w:sz w:val="22"/>
          <w:szCs w:val="22"/>
          <w:lang w:val="fr-FR"/>
          <w:rPrChange w:id="1473" w:author="Hayfa ZGAYA-BIAU" w:date="2025-06-12T18:32:00Z" w16du:dateUtc="2025-06-12T16:32:00Z">
            <w:rPr>
              <w:b/>
              <w:color w:val="000000"/>
              <w:sz w:val="22"/>
              <w:szCs w:val="22"/>
            </w:rPr>
          </w:rPrChange>
        </w:rPr>
      </w:pPr>
      <w:bookmarkStart w:id="1474" w:name="_x2mei2658eno" w:colFirst="0" w:colLast="0"/>
      <w:bookmarkEnd w:id="1474"/>
      <w:r w:rsidRPr="008F3D9F">
        <w:rPr>
          <w:b/>
          <w:color w:val="000000"/>
          <w:sz w:val="22"/>
          <w:szCs w:val="22"/>
          <w:lang w:val="fr-FR"/>
          <w:rPrChange w:id="1475" w:author="Hayfa ZGAYA-BIAU" w:date="2025-06-12T18:32:00Z" w16du:dateUtc="2025-06-12T16:32:00Z">
            <w:rPr>
              <w:b/>
              <w:color w:val="000000"/>
              <w:sz w:val="22"/>
              <w:szCs w:val="22"/>
            </w:rPr>
          </w:rPrChange>
        </w:rPr>
        <w:t>2. Algorithmes et architecture du modèle</w:t>
      </w:r>
    </w:p>
    <w:p w14:paraId="2D2BE5EE" w14:textId="77777777" w:rsidR="00F0408B" w:rsidRPr="008F3D9F" w:rsidRDefault="00000000">
      <w:pPr>
        <w:spacing w:before="240" w:after="240"/>
        <w:rPr>
          <w:b/>
          <w:lang w:val="fr-FR"/>
          <w:rPrChange w:id="1476" w:author="Hayfa ZGAYA-BIAU" w:date="2025-06-12T18:32:00Z" w16du:dateUtc="2025-06-12T16:32:00Z">
            <w:rPr>
              <w:b/>
            </w:rPr>
          </w:rPrChange>
        </w:rPr>
      </w:pPr>
      <w:r w:rsidRPr="008F3D9F">
        <w:rPr>
          <w:b/>
          <w:lang w:val="fr-FR"/>
          <w:rPrChange w:id="1477" w:author="Hayfa ZGAYA-BIAU" w:date="2025-06-12T18:32:00Z" w16du:dateUtc="2025-06-12T16:32:00Z">
            <w:rPr>
              <w:b/>
            </w:rPr>
          </w:rPrChange>
        </w:rPr>
        <w:t>a. Prétraitement des données</w:t>
      </w:r>
    </w:p>
    <w:p w14:paraId="08209948" w14:textId="77777777" w:rsidR="00F0408B" w:rsidRPr="008F3D9F" w:rsidRDefault="00000000">
      <w:pPr>
        <w:numPr>
          <w:ilvl w:val="0"/>
          <w:numId w:val="1"/>
        </w:numPr>
        <w:spacing w:before="240"/>
        <w:rPr>
          <w:lang w:val="fr-FR"/>
          <w:rPrChange w:id="1478" w:author="Hayfa ZGAYA-BIAU" w:date="2025-06-12T18:32:00Z" w16du:dateUtc="2025-06-12T16:32:00Z">
            <w:rPr/>
          </w:rPrChange>
        </w:rPr>
      </w:pPr>
      <w:r w:rsidRPr="008F3D9F">
        <w:rPr>
          <w:lang w:val="fr-FR"/>
          <w:rPrChange w:id="1479" w:author="Hayfa ZGAYA-BIAU" w:date="2025-06-12T18:32:00Z" w16du:dateUtc="2025-06-12T16:32:00Z">
            <w:rPr/>
          </w:rPrChange>
        </w:rPr>
        <w:t xml:space="preserve">Détection faciale via </w:t>
      </w:r>
      <w:proofErr w:type="spellStart"/>
      <w:r w:rsidRPr="008F3D9F">
        <w:rPr>
          <w:rFonts w:ascii="Roboto Mono" w:eastAsia="Roboto Mono" w:hAnsi="Roboto Mono" w:cs="Roboto Mono"/>
          <w:color w:val="188038"/>
          <w:lang w:val="fr-FR"/>
          <w:rPrChange w:id="1480" w:author="Hayfa ZGAYA-BIAU" w:date="2025-06-12T18:32:00Z" w16du:dateUtc="2025-06-12T16:32:00Z">
            <w:rPr>
              <w:rFonts w:ascii="Roboto Mono" w:eastAsia="Roboto Mono" w:hAnsi="Roboto Mono" w:cs="Roboto Mono"/>
              <w:color w:val="188038"/>
            </w:rPr>
          </w:rPrChange>
        </w:rPr>
        <w:t>dlib</w:t>
      </w:r>
      <w:proofErr w:type="spellEnd"/>
      <w:r w:rsidRPr="008F3D9F">
        <w:rPr>
          <w:lang w:val="fr-FR"/>
          <w:rPrChange w:id="1481" w:author="Hayfa ZGAYA-BIAU" w:date="2025-06-12T18:32:00Z" w16du:dateUtc="2025-06-12T16:32:00Z">
            <w:rPr/>
          </w:rPrChange>
        </w:rPr>
        <w:t xml:space="preserve"> et extraction des 4 régions d’intérêt (yeux et sourcils).</w:t>
      </w:r>
      <w:r w:rsidRPr="008F3D9F">
        <w:rPr>
          <w:lang w:val="fr-FR"/>
          <w:rPrChange w:id="1482" w:author="Hayfa ZGAYA-BIAU" w:date="2025-06-12T18:32:00Z" w16du:dateUtc="2025-06-12T16:32:00Z">
            <w:rPr/>
          </w:rPrChange>
        </w:rPr>
        <w:br/>
      </w:r>
    </w:p>
    <w:p w14:paraId="65A50D03" w14:textId="77777777" w:rsidR="00F0408B" w:rsidRPr="008F3D9F" w:rsidRDefault="00000000">
      <w:pPr>
        <w:numPr>
          <w:ilvl w:val="0"/>
          <w:numId w:val="1"/>
        </w:numPr>
        <w:rPr>
          <w:lang w:val="fr-FR"/>
          <w:rPrChange w:id="1483" w:author="Hayfa ZGAYA-BIAU" w:date="2025-06-12T18:32:00Z" w16du:dateUtc="2025-06-12T16:32:00Z">
            <w:rPr/>
          </w:rPrChange>
        </w:rPr>
      </w:pPr>
      <w:r w:rsidRPr="008F3D9F">
        <w:rPr>
          <w:lang w:val="fr-FR"/>
          <w:rPrChange w:id="1484" w:author="Hayfa ZGAYA-BIAU" w:date="2025-06-12T18:32:00Z" w16du:dateUtc="2025-06-12T16:32:00Z">
            <w:rPr/>
          </w:rPrChange>
        </w:rPr>
        <w:t>Normalisation et concaténation des régions pour produire une représentation composite par frame.</w:t>
      </w:r>
      <w:r w:rsidRPr="008F3D9F">
        <w:rPr>
          <w:lang w:val="fr-FR"/>
          <w:rPrChange w:id="1485" w:author="Hayfa ZGAYA-BIAU" w:date="2025-06-12T18:32:00Z" w16du:dateUtc="2025-06-12T16:32:00Z">
            <w:rPr/>
          </w:rPrChange>
        </w:rPr>
        <w:br/>
      </w:r>
    </w:p>
    <w:p w14:paraId="07F10C3A" w14:textId="77777777" w:rsidR="00F0408B" w:rsidRPr="008F3D9F" w:rsidRDefault="00000000">
      <w:pPr>
        <w:numPr>
          <w:ilvl w:val="0"/>
          <w:numId w:val="1"/>
        </w:numPr>
        <w:spacing w:after="240"/>
        <w:rPr>
          <w:lang w:val="fr-FR"/>
          <w:rPrChange w:id="1486" w:author="Hayfa ZGAYA-BIAU" w:date="2025-06-12T18:32:00Z" w16du:dateUtc="2025-06-12T16:32:00Z">
            <w:rPr/>
          </w:rPrChange>
        </w:rPr>
      </w:pPr>
      <w:r w:rsidRPr="008F3D9F">
        <w:rPr>
          <w:lang w:val="fr-FR"/>
          <w:rPrChange w:id="1487" w:author="Hayfa ZGAYA-BIAU" w:date="2025-06-12T18:32:00Z" w16du:dateUtc="2025-06-12T16:32:00Z">
            <w:rPr/>
          </w:rPrChange>
        </w:rPr>
        <w:t>Assemblage des frames en séquences vidéo 4D (entrées du modèle).</w:t>
      </w:r>
      <w:r w:rsidRPr="008F3D9F">
        <w:rPr>
          <w:lang w:val="fr-FR"/>
          <w:rPrChange w:id="1488" w:author="Hayfa ZGAYA-BIAU" w:date="2025-06-12T18:32:00Z" w16du:dateUtc="2025-06-12T16:32:00Z">
            <w:rPr/>
          </w:rPrChange>
        </w:rPr>
        <w:br/>
      </w:r>
    </w:p>
    <w:p w14:paraId="456EC245" w14:textId="77777777" w:rsidR="00F0408B" w:rsidRPr="008F3D9F" w:rsidRDefault="00000000">
      <w:pPr>
        <w:spacing w:before="240" w:after="240"/>
        <w:rPr>
          <w:b/>
          <w:lang w:val="fr-FR"/>
          <w:rPrChange w:id="1489" w:author="Hayfa ZGAYA-BIAU" w:date="2025-06-12T18:32:00Z" w16du:dateUtc="2025-06-12T16:32:00Z">
            <w:rPr>
              <w:b/>
            </w:rPr>
          </w:rPrChange>
        </w:rPr>
      </w:pPr>
      <w:r w:rsidRPr="008F3D9F">
        <w:rPr>
          <w:b/>
          <w:lang w:val="fr-FR"/>
          <w:rPrChange w:id="1490" w:author="Hayfa ZGAYA-BIAU" w:date="2025-06-12T18:32:00Z" w16du:dateUtc="2025-06-12T16:32:00Z">
            <w:rPr>
              <w:b/>
            </w:rPr>
          </w:rPrChange>
        </w:rPr>
        <w:t>b. Architecture CNN-LSTM</w:t>
      </w:r>
    </w:p>
    <w:p w14:paraId="451FA98F" w14:textId="77777777" w:rsidR="00F0408B" w:rsidRPr="008F3D9F" w:rsidRDefault="00000000">
      <w:pPr>
        <w:spacing w:before="240" w:after="240"/>
        <w:rPr>
          <w:lang w:val="fr-FR"/>
          <w:rPrChange w:id="1491" w:author="Hayfa ZGAYA-BIAU" w:date="2025-06-12T18:32:00Z" w16du:dateUtc="2025-06-12T16:32:00Z">
            <w:rPr/>
          </w:rPrChange>
        </w:rPr>
      </w:pPr>
      <w:r w:rsidRPr="008F3D9F">
        <w:rPr>
          <w:lang w:val="fr-FR"/>
          <w:rPrChange w:id="1492" w:author="Hayfa ZGAYA-BIAU" w:date="2025-06-12T18:32:00Z" w16du:dateUtc="2025-06-12T16:32:00Z">
            <w:rPr/>
          </w:rPrChange>
        </w:rPr>
        <w:t>L’architecture complète du modèle se décompose comme suit :</w:t>
      </w:r>
    </w:p>
    <w:p w14:paraId="6AB89A47" w14:textId="77777777" w:rsidR="00F0408B" w:rsidRPr="008F3D9F" w:rsidRDefault="00000000">
      <w:pPr>
        <w:numPr>
          <w:ilvl w:val="0"/>
          <w:numId w:val="18"/>
        </w:numPr>
        <w:spacing w:before="240"/>
        <w:rPr>
          <w:lang w:val="fr-FR"/>
          <w:rPrChange w:id="1493" w:author="Hayfa ZGAYA-BIAU" w:date="2025-06-12T18:32:00Z" w16du:dateUtc="2025-06-12T16:32:00Z">
            <w:rPr/>
          </w:rPrChange>
        </w:rPr>
      </w:pPr>
      <w:r w:rsidRPr="008F3D9F">
        <w:rPr>
          <w:b/>
          <w:lang w:val="fr-FR"/>
          <w:rPrChange w:id="1494" w:author="Hayfa ZGAYA-BIAU" w:date="2025-06-12T18:32:00Z" w16du:dateUtc="2025-06-12T16:32:00Z">
            <w:rPr>
              <w:b/>
            </w:rPr>
          </w:rPrChange>
        </w:rPr>
        <w:t>Entrée :</w:t>
      </w:r>
      <w:r w:rsidRPr="008F3D9F">
        <w:rPr>
          <w:lang w:val="fr-FR"/>
          <w:rPrChange w:id="1495" w:author="Hayfa ZGAYA-BIAU" w:date="2025-06-12T18:32:00Z" w16du:dateUtc="2025-06-12T16:32:00Z">
            <w:rPr/>
          </w:rPrChange>
        </w:rPr>
        <w:t xml:space="preserve"> Séquences vidéo de forme </w:t>
      </w:r>
      <w:r w:rsidRPr="008F3D9F">
        <w:rPr>
          <w:rFonts w:ascii="Roboto Mono" w:eastAsia="Roboto Mono" w:hAnsi="Roboto Mono" w:cs="Roboto Mono"/>
          <w:color w:val="188038"/>
          <w:lang w:val="fr-FR"/>
          <w:rPrChange w:id="1496" w:author="Hayfa ZGAYA-BIAU" w:date="2025-06-12T18:32:00Z" w16du:dateUtc="2025-06-12T16:32:00Z">
            <w:rPr>
              <w:rFonts w:ascii="Roboto Mono" w:eastAsia="Roboto Mono" w:hAnsi="Roboto Mono" w:cs="Roboto Mono"/>
              <w:color w:val="188038"/>
            </w:rPr>
          </w:rPrChange>
        </w:rPr>
        <w:t>(</w:t>
      </w:r>
      <w:proofErr w:type="spellStart"/>
      <w:r w:rsidRPr="008F3D9F">
        <w:rPr>
          <w:rFonts w:ascii="Roboto Mono" w:eastAsia="Roboto Mono" w:hAnsi="Roboto Mono" w:cs="Roboto Mono"/>
          <w:color w:val="188038"/>
          <w:lang w:val="fr-FR"/>
          <w:rPrChange w:id="1497" w:author="Hayfa ZGAYA-BIAU" w:date="2025-06-12T18:32:00Z" w16du:dateUtc="2025-06-12T16:32:00Z">
            <w:rPr>
              <w:rFonts w:ascii="Roboto Mono" w:eastAsia="Roboto Mono" w:hAnsi="Roboto Mono" w:cs="Roboto Mono"/>
              <w:color w:val="188038"/>
            </w:rPr>
          </w:rPrChange>
        </w:rPr>
        <w:t>n_frames</w:t>
      </w:r>
      <w:proofErr w:type="spellEnd"/>
      <w:r w:rsidRPr="008F3D9F">
        <w:rPr>
          <w:rFonts w:ascii="Roboto Mono" w:eastAsia="Roboto Mono" w:hAnsi="Roboto Mono" w:cs="Roboto Mono"/>
          <w:color w:val="188038"/>
          <w:lang w:val="fr-FR"/>
          <w:rPrChange w:id="1498" w:author="Hayfa ZGAYA-BIAU" w:date="2025-06-12T18:32:00Z" w16du:dateUtc="2025-06-12T16:32:00Z">
            <w:rPr>
              <w:rFonts w:ascii="Roboto Mono" w:eastAsia="Roboto Mono" w:hAnsi="Roboto Mono" w:cs="Roboto Mono"/>
              <w:color w:val="188038"/>
            </w:rPr>
          </w:rPrChange>
        </w:rPr>
        <w:t>, 256, 64, 1)</w:t>
      </w:r>
      <w:r w:rsidRPr="008F3D9F">
        <w:rPr>
          <w:lang w:val="fr-FR"/>
          <w:rPrChange w:id="1499" w:author="Hayfa ZGAYA-BIAU" w:date="2025-06-12T18:32:00Z" w16du:dateUtc="2025-06-12T16:32:00Z">
            <w:rPr/>
          </w:rPrChange>
        </w:rPr>
        <w:t xml:space="preserve"> après concaténation horizontale des </w:t>
      </w:r>
      <w:proofErr w:type="spellStart"/>
      <w:r w:rsidRPr="008F3D9F">
        <w:rPr>
          <w:lang w:val="fr-FR"/>
          <w:rPrChange w:id="1500" w:author="Hayfa ZGAYA-BIAU" w:date="2025-06-12T18:32:00Z" w16du:dateUtc="2025-06-12T16:32:00Z">
            <w:rPr/>
          </w:rPrChange>
        </w:rPr>
        <w:t>ROIs</w:t>
      </w:r>
      <w:proofErr w:type="spellEnd"/>
      <w:r w:rsidRPr="008F3D9F">
        <w:rPr>
          <w:lang w:val="fr-FR"/>
          <w:rPrChange w:id="1501" w:author="Hayfa ZGAYA-BIAU" w:date="2025-06-12T18:32:00Z" w16du:dateUtc="2025-06-12T16:32:00Z">
            <w:rPr/>
          </w:rPrChange>
        </w:rPr>
        <w:t>.</w:t>
      </w:r>
      <w:r w:rsidRPr="008F3D9F">
        <w:rPr>
          <w:lang w:val="fr-FR"/>
          <w:rPrChange w:id="1502" w:author="Hayfa ZGAYA-BIAU" w:date="2025-06-12T18:32:00Z" w16du:dateUtc="2025-06-12T16:32:00Z">
            <w:rPr/>
          </w:rPrChange>
        </w:rPr>
        <w:br/>
      </w:r>
    </w:p>
    <w:p w14:paraId="470392FF" w14:textId="77777777" w:rsidR="00F0408B" w:rsidRPr="008F3D9F" w:rsidRDefault="00000000">
      <w:pPr>
        <w:numPr>
          <w:ilvl w:val="0"/>
          <w:numId w:val="18"/>
        </w:numPr>
        <w:rPr>
          <w:lang w:val="fr-FR"/>
          <w:rPrChange w:id="1503" w:author="Hayfa ZGAYA-BIAU" w:date="2025-06-12T18:32:00Z" w16du:dateUtc="2025-06-12T16:32:00Z">
            <w:rPr/>
          </w:rPrChange>
        </w:rPr>
      </w:pPr>
      <w:r w:rsidRPr="008F3D9F">
        <w:rPr>
          <w:b/>
          <w:lang w:val="fr-FR"/>
          <w:rPrChange w:id="1504" w:author="Hayfa ZGAYA-BIAU" w:date="2025-06-12T18:32:00Z" w16du:dateUtc="2025-06-12T16:32:00Z">
            <w:rPr>
              <w:b/>
            </w:rPr>
          </w:rPrChange>
        </w:rPr>
        <w:t xml:space="preserve">Bloc </w:t>
      </w:r>
      <w:proofErr w:type="spellStart"/>
      <w:r w:rsidRPr="008F3D9F">
        <w:rPr>
          <w:b/>
          <w:lang w:val="fr-FR"/>
          <w:rPrChange w:id="1505" w:author="Hayfa ZGAYA-BIAU" w:date="2025-06-12T18:32:00Z" w16du:dateUtc="2025-06-12T16:32:00Z">
            <w:rPr>
              <w:b/>
            </w:rPr>
          </w:rPrChange>
        </w:rPr>
        <w:t>convolutionnel</w:t>
      </w:r>
      <w:proofErr w:type="spellEnd"/>
      <w:r w:rsidRPr="008F3D9F">
        <w:rPr>
          <w:b/>
          <w:lang w:val="fr-FR"/>
          <w:rPrChange w:id="1506" w:author="Hayfa ZGAYA-BIAU" w:date="2025-06-12T18:32:00Z" w16du:dateUtc="2025-06-12T16:32:00Z">
            <w:rPr>
              <w:b/>
            </w:rPr>
          </w:rPrChange>
        </w:rPr>
        <w:t xml:space="preserve"> (</w:t>
      </w:r>
      <w:proofErr w:type="spellStart"/>
      <w:r w:rsidRPr="008F3D9F">
        <w:rPr>
          <w:rFonts w:ascii="Roboto Mono" w:eastAsia="Roboto Mono" w:hAnsi="Roboto Mono" w:cs="Roboto Mono"/>
          <w:b/>
          <w:color w:val="188038"/>
          <w:lang w:val="fr-FR"/>
          <w:rPrChange w:id="1507" w:author="Hayfa ZGAYA-BIAU" w:date="2025-06-12T18:32:00Z" w16du:dateUtc="2025-06-12T16:32:00Z">
            <w:rPr>
              <w:rFonts w:ascii="Roboto Mono" w:eastAsia="Roboto Mono" w:hAnsi="Roboto Mono" w:cs="Roboto Mono"/>
              <w:b/>
              <w:color w:val="188038"/>
            </w:rPr>
          </w:rPrChange>
        </w:rPr>
        <w:t>TimeDistributed</w:t>
      </w:r>
      <w:proofErr w:type="spellEnd"/>
      <w:r w:rsidRPr="008F3D9F">
        <w:rPr>
          <w:b/>
          <w:lang w:val="fr-FR"/>
          <w:rPrChange w:id="1508" w:author="Hayfa ZGAYA-BIAU" w:date="2025-06-12T18:32:00Z" w16du:dateUtc="2025-06-12T16:32:00Z">
            <w:rPr>
              <w:b/>
            </w:rPr>
          </w:rPrChange>
        </w:rPr>
        <w:t>) :</w:t>
      </w:r>
      <w:r w:rsidRPr="008F3D9F">
        <w:rPr>
          <w:b/>
          <w:lang w:val="fr-FR"/>
          <w:rPrChange w:id="1509" w:author="Hayfa ZGAYA-BIAU" w:date="2025-06-12T18:32:00Z" w16du:dateUtc="2025-06-12T16:32:00Z">
            <w:rPr>
              <w:b/>
            </w:rPr>
          </w:rPrChange>
        </w:rPr>
        <w:br/>
      </w:r>
    </w:p>
    <w:p w14:paraId="6F2B2E7B" w14:textId="77777777" w:rsidR="00F0408B" w:rsidRPr="008F3D9F" w:rsidRDefault="00000000">
      <w:pPr>
        <w:numPr>
          <w:ilvl w:val="1"/>
          <w:numId w:val="18"/>
        </w:numPr>
        <w:rPr>
          <w:lang w:val="fr-FR"/>
          <w:rPrChange w:id="1510" w:author="Hayfa ZGAYA-BIAU" w:date="2025-06-12T18:32:00Z" w16du:dateUtc="2025-06-12T16:32:00Z">
            <w:rPr/>
          </w:rPrChange>
        </w:rPr>
      </w:pPr>
      <w:r w:rsidRPr="008F3D9F">
        <w:rPr>
          <w:lang w:val="fr-FR"/>
          <w:rPrChange w:id="1511" w:author="Hayfa ZGAYA-BIAU" w:date="2025-06-12T18:32:00Z" w16du:dateUtc="2025-06-12T16:32:00Z">
            <w:rPr/>
          </w:rPrChange>
        </w:rPr>
        <w:t xml:space="preserve">Plusieurs couches </w:t>
      </w:r>
      <w:r w:rsidRPr="008F3D9F">
        <w:rPr>
          <w:rFonts w:ascii="Roboto Mono" w:eastAsia="Roboto Mono" w:hAnsi="Roboto Mono" w:cs="Roboto Mono"/>
          <w:color w:val="188038"/>
          <w:lang w:val="fr-FR"/>
          <w:rPrChange w:id="1512" w:author="Hayfa ZGAYA-BIAU" w:date="2025-06-12T18:32:00Z" w16du:dateUtc="2025-06-12T16:32:00Z">
            <w:rPr>
              <w:rFonts w:ascii="Roboto Mono" w:eastAsia="Roboto Mono" w:hAnsi="Roboto Mono" w:cs="Roboto Mono"/>
              <w:color w:val="188038"/>
            </w:rPr>
          </w:rPrChange>
        </w:rPr>
        <w:t>Conv2D</w:t>
      </w:r>
      <w:r w:rsidRPr="008F3D9F">
        <w:rPr>
          <w:lang w:val="fr-FR"/>
          <w:rPrChange w:id="1513" w:author="Hayfa ZGAYA-BIAU" w:date="2025-06-12T18:32:00Z" w16du:dateUtc="2025-06-12T16:32:00Z">
            <w:rPr/>
          </w:rPrChange>
        </w:rPr>
        <w:t xml:space="preserve"> appliquées à chaque frame.</w:t>
      </w:r>
      <w:r w:rsidRPr="008F3D9F">
        <w:rPr>
          <w:lang w:val="fr-FR"/>
          <w:rPrChange w:id="1514" w:author="Hayfa ZGAYA-BIAU" w:date="2025-06-12T18:32:00Z" w16du:dateUtc="2025-06-12T16:32:00Z">
            <w:rPr/>
          </w:rPrChange>
        </w:rPr>
        <w:br/>
      </w:r>
    </w:p>
    <w:p w14:paraId="66A30976" w14:textId="77777777" w:rsidR="00F0408B" w:rsidRPr="008F3D9F" w:rsidRDefault="00000000">
      <w:pPr>
        <w:numPr>
          <w:ilvl w:val="1"/>
          <w:numId w:val="18"/>
        </w:numPr>
        <w:rPr>
          <w:lang w:val="fr-FR"/>
          <w:rPrChange w:id="1515" w:author="Hayfa ZGAYA-BIAU" w:date="2025-06-12T18:32:00Z" w16du:dateUtc="2025-06-12T16:32:00Z">
            <w:rPr/>
          </w:rPrChange>
        </w:rPr>
      </w:pPr>
      <w:proofErr w:type="spellStart"/>
      <w:r w:rsidRPr="008F3D9F">
        <w:rPr>
          <w:rFonts w:ascii="Roboto Mono" w:eastAsia="Roboto Mono" w:hAnsi="Roboto Mono" w:cs="Roboto Mono"/>
          <w:color w:val="188038"/>
          <w:lang w:val="fr-FR"/>
          <w:rPrChange w:id="1516" w:author="Hayfa ZGAYA-BIAU" w:date="2025-06-12T18:32:00Z" w16du:dateUtc="2025-06-12T16:32:00Z">
            <w:rPr>
              <w:rFonts w:ascii="Roboto Mono" w:eastAsia="Roboto Mono" w:hAnsi="Roboto Mono" w:cs="Roboto Mono"/>
              <w:color w:val="188038"/>
            </w:rPr>
          </w:rPrChange>
        </w:rPr>
        <w:lastRenderedPageBreak/>
        <w:t>BatchNormalization</w:t>
      </w:r>
      <w:proofErr w:type="spellEnd"/>
      <w:r w:rsidRPr="008F3D9F">
        <w:rPr>
          <w:lang w:val="fr-FR"/>
          <w:rPrChange w:id="1517" w:author="Hayfa ZGAYA-BIAU" w:date="2025-06-12T18:32:00Z" w16du:dateUtc="2025-06-12T16:32:00Z">
            <w:rPr/>
          </w:rPrChange>
        </w:rPr>
        <w:t xml:space="preserve"> pour stabiliser l’apprentissage.</w:t>
      </w:r>
      <w:r w:rsidRPr="008F3D9F">
        <w:rPr>
          <w:lang w:val="fr-FR"/>
          <w:rPrChange w:id="1518" w:author="Hayfa ZGAYA-BIAU" w:date="2025-06-12T18:32:00Z" w16du:dateUtc="2025-06-12T16:32:00Z">
            <w:rPr/>
          </w:rPrChange>
        </w:rPr>
        <w:br/>
      </w:r>
    </w:p>
    <w:p w14:paraId="17AED98C" w14:textId="77777777" w:rsidR="00F0408B" w:rsidRPr="008F3D9F" w:rsidRDefault="00000000">
      <w:pPr>
        <w:numPr>
          <w:ilvl w:val="1"/>
          <w:numId w:val="18"/>
        </w:numPr>
        <w:rPr>
          <w:lang w:val="fr-FR"/>
          <w:rPrChange w:id="1519" w:author="Hayfa ZGAYA-BIAU" w:date="2025-06-12T18:32:00Z" w16du:dateUtc="2025-06-12T16:32:00Z">
            <w:rPr/>
          </w:rPrChange>
        </w:rPr>
      </w:pPr>
      <w:r w:rsidRPr="008F3D9F">
        <w:rPr>
          <w:rFonts w:ascii="Roboto Mono" w:eastAsia="Roboto Mono" w:hAnsi="Roboto Mono" w:cs="Roboto Mono"/>
          <w:color w:val="188038"/>
          <w:lang w:val="fr-FR"/>
          <w:rPrChange w:id="1520" w:author="Hayfa ZGAYA-BIAU" w:date="2025-06-12T18:32:00Z" w16du:dateUtc="2025-06-12T16:32:00Z">
            <w:rPr>
              <w:rFonts w:ascii="Roboto Mono" w:eastAsia="Roboto Mono" w:hAnsi="Roboto Mono" w:cs="Roboto Mono"/>
              <w:color w:val="188038"/>
            </w:rPr>
          </w:rPrChange>
        </w:rPr>
        <w:t>MaxPooling2D</w:t>
      </w:r>
      <w:r w:rsidRPr="008F3D9F">
        <w:rPr>
          <w:lang w:val="fr-FR"/>
          <w:rPrChange w:id="1521" w:author="Hayfa ZGAYA-BIAU" w:date="2025-06-12T18:32:00Z" w16du:dateUtc="2025-06-12T16:32:00Z">
            <w:rPr/>
          </w:rPrChange>
        </w:rPr>
        <w:t xml:space="preserve"> pour réduire la dimension et extraire les caractéristiques visuelles essentielles.</w:t>
      </w:r>
      <w:r w:rsidRPr="008F3D9F">
        <w:rPr>
          <w:lang w:val="fr-FR"/>
          <w:rPrChange w:id="1522" w:author="Hayfa ZGAYA-BIAU" w:date="2025-06-12T18:32:00Z" w16du:dateUtc="2025-06-12T16:32:00Z">
            <w:rPr/>
          </w:rPrChange>
        </w:rPr>
        <w:br/>
      </w:r>
    </w:p>
    <w:p w14:paraId="29DC95FE" w14:textId="77777777" w:rsidR="00F0408B" w:rsidRPr="008F3D9F" w:rsidRDefault="00000000">
      <w:pPr>
        <w:numPr>
          <w:ilvl w:val="0"/>
          <w:numId w:val="18"/>
        </w:numPr>
        <w:rPr>
          <w:lang w:val="fr-FR"/>
          <w:rPrChange w:id="1523" w:author="Hayfa ZGAYA-BIAU" w:date="2025-06-12T18:32:00Z" w16du:dateUtc="2025-06-12T16:32:00Z">
            <w:rPr/>
          </w:rPrChange>
        </w:rPr>
      </w:pPr>
      <w:proofErr w:type="spellStart"/>
      <w:r w:rsidRPr="008F3D9F">
        <w:rPr>
          <w:b/>
          <w:lang w:val="fr-FR"/>
          <w:rPrChange w:id="1524" w:author="Hayfa ZGAYA-BIAU" w:date="2025-06-12T18:32:00Z" w16du:dateUtc="2025-06-12T16:32:00Z">
            <w:rPr>
              <w:b/>
            </w:rPr>
          </w:rPrChange>
        </w:rPr>
        <w:t>Flattening</w:t>
      </w:r>
      <w:proofErr w:type="spellEnd"/>
      <w:r w:rsidRPr="008F3D9F">
        <w:rPr>
          <w:b/>
          <w:lang w:val="fr-FR"/>
          <w:rPrChange w:id="1525" w:author="Hayfa ZGAYA-BIAU" w:date="2025-06-12T18:32:00Z" w16du:dateUtc="2025-06-12T16:32:00Z">
            <w:rPr>
              <w:b/>
            </w:rPr>
          </w:rPrChange>
        </w:rPr>
        <w:t xml:space="preserve"> :</w:t>
      </w:r>
      <w:r w:rsidRPr="008F3D9F">
        <w:rPr>
          <w:b/>
          <w:lang w:val="fr-FR"/>
          <w:rPrChange w:id="1526" w:author="Hayfa ZGAYA-BIAU" w:date="2025-06-12T18:32:00Z" w16du:dateUtc="2025-06-12T16:32:00Z">
            <w:rPr>
              <w:b/>
            </w:rPr>
          </w:rPrChange>
        </w:rPr>
        <w:br/>
      </w:r>
    </w:p>
    <w:p w14:paraId="0E730BB7" w14:textId="77777777" w:rsidR="00F0408B" w:rsidRPr="008F3D9F" w:rsidRDefault="00000000">
      <w:pPr>
        <w:numPr>
          <w:ilvl w:val="1"/>
          <w:numId w:val="18"/>
        </w:numPr>
        <w:rPr>
          <w:lang w:val="fr-FR"/>
          <w:rPrChange w:id="1527" w:author="Hayfa ZGAYA-BIAU" w:date="2025-06-12T18:32:00Z" w16du:dateUtc="2025-06-12T16:32:00Z">
            <w:rPr/>
          </w:rPrChange>
        </w:rPr>
      </w:pPr>
      <w:r w:rsidRPr="008F3D9F">
        <w:rPr>
          <w:lang w:val="fr-FR"/>
          <w:rPrChange w:id="1528" w:author="Hayfa ZGAYA-BIAU" w:date="2025-06-12T18:32:00Z" w16du:dateUtc="2025-06-12T16:32:00Z">
            <w:rPr/>
          </w:rPrChange>
        </w:rPr>
        <w:t xml:space="preserve">Les caractéristiques extraites sont aplaties à l’aide de </w:t>
      </w:r>
      <w:proofErr w:type="spellStart"/>
      <w:proofErr w:type="gramStart"/>
      <w:r w:rsidRPr="008F3D9F">
        <w:rPr>
          <w:rFonts w:ascii="Roboto Mono" w:eastAsia="Roboto Mono" w:hAnsi="Roboto Mono" w:cs="Roboto Mono"/>
          <w:color w:val="188038"/>
          <w:lang w:val="fr-FR"/>
          <w:rPrChange w:id="1529" w:author="Hayfa ZGAYA-BIAU" w:date="2025-06-12T18:32:00Z" w16du:dateUtc="2025-06-12T16:32:00Z">
            <w:rPr>
              <w:rFonts w:ascii="Roboto Mono" w:eastAsia="Roboto Mono" w:hAnsi="Roboto Mono" w:cs="Roboto Mono"/>
              <w:color w:val="188038"/>
            </w:rPr>
          </w:rPrChange>
        </w:rPr>
        <w:t>TimeDistributed</w:t>
      </w:r>
      <w:proofErr w:type="spellEnd"/>
      <w:r w:rsidRPr="008F3D9F">
        <w:rPr>
          <w:rFonts w:ascii="Roboto Mono" w:eastAsia="Roboto Mono" w:hAnsi="Roboto Mono" w:cs="Roboto Mono"/>
          <w:color w:val="188038"/>
          <w:lang w:val="fr-FR"/>
          <w:rPrChange w:id="1530" w:author="Hayfa ZGAYA-BIAU" w:date="2025-06-12T18:32:00Z" w16du:dateUtc="2025-06-12T16:32:00Z">
            <w:rPr>
              <w:rFonts w:ascii="Roboto Mono" w:eastAsia="Roboto Mono" w:hAnsi="Roboto Mono" w:cs="Roboto Mono"/>
              <w:color w:val="188038"/>
            </w:rPr>
          </w:rPrChange>
        </w:rPr>
        <w:t>(</w:t>
      </w:r>
      <w:proofErr w:type="spellStart"/>
      <w:proofErr w:type="gramEnd"/>
      <w:r w:rsidRPr="008F3D9F">
        <w:rPr>
          <w:rFonts w:ascii="Roboto Mono" w:eastAsia="Roboto Mono" w:hAnsi="Roboto Mono" w:cs="Roboto Mono"/>
          <w:color w:val="188038"/>
          <w:lang w:val="fr-FR"/>
          <w:rPrChange w:id="1531" w:author="Hayfa ZGAYA-BIAU" w:date="2025-06-12T18:32:00Z" w16du:dateUtc="2025-06-12T16:32:00Z">
            <w:rPr>
              <w:rFonts w:ascii="Roboto Mono" w:eastAsia="Roboto Mono" w:hAnsi="Roboto Mono" w:cs="Roboto Mono"/>
              <w:color w:val="188038"/>
            </w:rPr>
          </w:rPrChange>
        </w:rPr>
        <w:t>Flatten</w:t>
      </w:r>
      <w:proofErr w:type="spellEnd"/>
      <w:r w:rsidRPr="008F3D9F">
        <w:rPr>
          <w:rFonts w:ascii="Roboto Mono" w:eastAsia="Roboto Mono" w:hAnsi="Roboto Mono" w:cs="Roboto Mono"/>
          <w:color w:val="188038"/>
          <w:lang w:val="fr-FR"/>
          <w:rPrChange w:id="1532" w:author="Hayfa ZGAYA-BIAU" w:date="2025-06-12T18:32:00Z" w16du:dateUtc="2025-06-12T16:32:00Z">
            <w:rPr>
              <w:rFonts w:ascii="Roboto Mono" w:eastAsia="Roboto Mono" w:hAnsi="Roboto Mono" w:cs="Roboto Mono"/>
              <w:color w:val="188038"/>
            </w:rPr>
          </w:rPrChange>
        </w:rPr>
        <w:t>)</w:t>
      </w:r>
      <w:r w:rsidRPr="008F3D9F">
        <w:rPr>
          <w:lang w:val="fr-FR"/>
          <w:rPrChange w:id="1533" w:author="Hayfa ZGAYA-BIAU" w:date="2025-06-12T18:32:00Z" w16du:dateUtc="2025-06-12T16:32:00Z">
            <w:rPr/>
          </w:rPrChange>
        </w:rPr>
        <w:t>.</w:t>
      </w:r>
      <w:r w:rsidRPr="008F3D9F">
        <w:rPr>
          <w:lang w:val="fr-FR"/>
          <w:rPrChange w:id="1534" w:author="Hayfa ZGAYA-BIAU" w:date="2025-06-12T18:32:00Z" w16du:dateUtc="2025-06-12T16:32:00Z">
            <w:rPr/>
          </w:rPrChange>
        </w:rPr>
        <w:br/>
      </w:r>
    </w:p>
    <w:p w14:paraId="6E95282B" w14:textId="77777777" w:rsidR="00F0408B" w:rsidRPr="008F3D9F" w:rsidRDefault="00000000">
      <w:pPr>
        <w:numPr>
          <w:ilvl w:val="0"/>
          <w:numId w:val="18"/>
        </w:numPr>
        <w:rPr>
          <w:lang w:val="fr-FR"/>
          <w:rPrChange w:id="1535" w:author="Hayfa ZGAYA-BIAU" w:date="2025-06-12T18:32:00Z" w16du:dateUtc="2025-06-12T16:32:00Z">
            <w:rPr/>
          </w:rPrChange>
        </w:rPr>
      </w:pPr>
      <w:r w:rsidRPr="008F3D9F">
        <w:rPr>
          <w:b/>
          <w:lang w:val="fr-FR"/>
          <w:rPrChange w:id="1536" w:author="Hayfa ZGAYA-BIAU" w:date="2025-06-12T18:32:00Z" w16du:dateUtc="2025-06-12T16:32:00Z">
            <w:rPr>
              <w:b/>
            </w:rPr>
          </w:rPrChange>
        </w:rPr>
        <w:t>Bloc LSTM :</w:t>
      </w:r>
      <w:r w:rsidRPr="008F3D9F">
        <w:rPr>
          <w:b/>
          <w:lang w:val="fr-FR"/>
          <w:rPrChange w:id="1537" w:author="Hayfa ZGAYA-BIAU" w:date="2025-06-12T18:32:00Z" w16du:dateUtc="2025-06-12T16:32:00Z">
            <w:rPr>
              <w:b/>
            </w:rPr>
          </w:rPrChange>
        </w:rPr>
        <w:br/>
      </w:r>
    </w:p>
    <w:p w14:paraId="6B32FEC4" w14:textId="77777777" w:rsidR="00F0408B" w:rsidRPr="008F3D9F" w:rsidRDefault="00000000">
      <w:pPr>
        <w:numPr>
          <w:ilvl w:val="1"/>
          <w:numId w:val="18"/>
        </w:numPr>
        <w:rPr>
          <w:lang w:val="fr-FR"/>
          <w:rPrChange w:id="1538" w:author="Hayfa ZGAYA-BIAU" w:date="2025-06-12T18:32:00Z" w16du:dateUtc="2025-06-12T16:32:00Z">
            <w:rPr/>
          </w:rPrChange>
        </w:rPr>
      </w:pPr>
      <w:r w:rsidRPr="008F3D9F">
        <w:rPr>
          <w:lang w:val="fr-FR"/>
          <w:rPrChange w:id="1539" w:author="Hayfa ZGAYA-BIAU" w:date="2025-06-12T18:32:00Z" w16du:dateUtc="2025-06-12T16:32:00Z">
            <w:rPr/>
          </w:rPrChange>
        </w:rPr>
        <w:t xml:space="preserve">Une couche </w:t>
      </w:r>
      <w:r w:rsidRPr="008F3D9F">
        <w:rPr>
          <w:rFonts w:ascii="Roboto Mono" w:eastAsia="Roboto Mono" w:hAnsi="Roboto Mono" w:cs="Roboto Mono"/>
          <w:color w:val="188038"/>
          <w:lang w:val="fr-FR"/>
          <w:rPrChange w:id="1540" w:author="Hayfa ZGAYA-BIAU" w:date="2025-06-12T18:32:00Z" w16du:dateUtc="2025-06-12T16:32:00Z">
            <w:rPr>
              <w:rFonts w:ascii="Roboto Mono" w:eastAsia="Roboto Mono" w:hAnsi="Roboto Mono" w:cs="Roboto Mono"/>
              <w:color w:val="188038"/>
            </w:rPr>
          </w:rPrChange>
        </w:rPr>
        <w:t>LSTM</w:t>
      </w:r>
      <w:r w:rsidRPr="008F3D9F">
        <w:rPr>
          <w:lang w:val="fr-FR"/>
          <w:rPrChange w:id="1541" w:author="Hayfa ZGAYA-BIAU" w:date="2025-06-12T18:32:00Z" w16du:dateUtc="2025-06-12T16:32:00Z">
            <w:rPr/>
          </w:rPrChange>
        </w:rPr>
        <w:t xml:space="preserve"> capte les relations temporelles entre les frames d’une séquence.</w:t>
      </w:r>
      <w:r w:rsidRPr="008F3D9F">
        <w:rPr>
          <w:lang w:val="fr-FR"/>
          <w:rPrChange w:id="1542" w:author="Hayfa ZGAYA-BIAU" w:date="2025-06-12T18:32:00Z" w16du:dateUtc="2025-06-12T16:32:00Z">
            <w:rPr/>
          </w:rPrChange>
        </w:rPr>
        <w:br/>
      </w:r>
    </w:p>
    <w:p w14:paraId="1E649CDE" w14:textId="77777777" w:rsidR="00F0408B" w:rsidRPr="008F3D9F" w:rsidRDefault="00000000">
      <w:pPr>
        <w:numPr>
          <w:ilvl w:val="1"/>
          <w:numId w:val="18"/>
        </w:numPr>
        <w:rPr>
          <w:lang w:val="fr-FR"/>
          <w:rPrChange w:id="1543" w:author="Hayfa ZGAYA-BIAU" w:date="2025-06-12T18:32:00Z" w16du:dateUtc="2025-06-12T16:32:00Z">
            <w:rPr/>
          </w:rPrChange>
        </w:rPr>
      </w:pPr>
      <w:r w:rsidRPr="008F3D9F">
        <w:rPr>
          <w:lang w:val="fr-FR"/>
          <w:rPrChange w:id="1544" w:author="Hayfa ZGAYA-BIAU" w:date="2025-06-12T18:32:00Z" w16du:dateUtc="2025-06-12T16:32:00Z">
            <w:rPr/>
          </w:rPrChange>
        </w:rPr>
        <w:t>Capacité à modéliser les variations dynamiques des expressions faciales.</w:t>
      </w:r>
      <w:r w:rsidRPr="008F3D9F">
        <w:rPr>
          <w:lang w:val="fr-FR"/>
          <w:rPrChange w:id="1545" w:author="Hayfa ZGAYA-BIAU" w:date="2025-06-12T18:32:00Z" w16du:dateUtc="2025-06-12T16:32:00Z">
            <w:rPr/>
          </w:rPrChange>
        </w:rPr>
        <w:br/>
      </w:r>
    </w:p>
    <w:p w14:paraId="14E2A746" w14:textId="77777777" w:rsidR="00F0408B" w:rsidRPr="008F3D9F" w:rsidRDefault="00000000">
      <w:pPr>
        <w:numPr>
          <w:ilvl w:val="0"/>
          <w:numId w:val="18"/>
        </w:numPr>
        <w:rPr>
          <w:lang w:val="fr-FR"/>
          <w:rPrChange w:id="1546" w:author="Hayfa ZGAYA-BIAU" w:date="2025-06-12T18:32:00Z" w16du:dateUtc="2025-06-12T16:32:00Z">
            <w:rPr/>
          </w:rPrChange>
        </w:rPr>
      </w:pPr>
      <w:r w:rsidRPr="008F3D9F">
        <w:rPr>
          <w:b/>
          <w:lang w:val="fr-FR"/>
          <w:rPrChange w:id="1547" w:author="Hayfa ZGAYA-BIAU" w:date="2025-06-12T18:32:00Z" w16du:dateUtc="2025-06-12T16:32:00Z">
            <w:rPr>
              <w:b/>
            </w:rPr>
          </w:rPrChange>
        </w:rPr>
        <w:t xml:space="preserve">Couches </w:t>
      </w:r>
      <w:proofErr w:type="spellStart"/>
      <w:r w:rsidRPr="008F3D9F">
        <w:rPr>
          <w:b/>
          <w:lang w:val="fr-FR"/>
          <w:rPrChange w:id="1548" w:author="Hayfa ZGAYA-BIAU" w:date="2025-06-12T18:32:00Z" w16du:dateUtc="2025-06-12T16:32:00Z">
            <w:rPr>
              <w:b/>
            </w:rPr>
          </w:rPrChange>
        </w:rPr>
        <w:t>fully</w:t>
      </w:r>
      <w:proofErr w:type="spellEnd"/>
      <w:r w:rsidRPr="008F3D9F">
        <w:rPr>
          <w:b/>
          <w:lang w:val="fr-FR"/>
          <w:rPrChange w:id="1549" w:author="Hayfa ZGAYA-BIAU" w:date="2025-06-12T18:32:00Z" w16du:dateUtc="2025-06-12T16:32:00Z">
            <w:rPr>
              <w:b/>
            </w:rPr>
          </w:rPrChange>
        </w:rPr>
        <w:t xml:space="preserve"> </w:t>
      </w:r>
      <w:proofErr w:type="spellStart"/>
      <w:r w:rsidRPr="008F3D9F">
        <w:rPr>
          <w:b/>
          <w:lang w:val="fr-FR"/>
          <w:rPrChange w:id="1550" w:author="Hayfa ZGAYA-BIAU" w:date="2025-06-12T18:32:00Z" w16du:dateUtc="2025-06-12T16:32:00Z">
            <w:rPr>
              <w:b/>
            </w:rPr>
          </w:rPrChange>
        </w:rPr>
        <w:t>connected</w:t>
      </w:r>
      <w:proofErr w:type="spellEnd"/>
      <w:r w:rsidRPr="008F3D9F">
        <w:rPr>
          <w:b/>
          <w:lang w:val="fr-FR"/>
          <w:rPrChange w:id="1551" w:author="Hayfa ZGAYA-BIAU" w:date="2025-06-12T18:32:00Z" w16du:dateUtc="2025-06-12T16:32:00Z">
            <w:rPr>
              <w:b/>
            </w:rPr>
          </w:rPrChange>
        </w:rPr>
        <w:t xml:space="preserve"> :</w:t>
      </w:r>
      <w:r w:rsidRPr="008F3D9F">
        <w:rPr>
          <w:b/>
          <w:lang w:val="fr-FR"/>
          <w:rPrChange w:id="1552" w:author="Hayfa ZGAYA-BIAU" w:date="2025-06-12T18:32:00Z" w16du:dateUtc="2025-06-12T16:32:00Z">
            <w:rPr>
              <w:b/>
            </w:rPr>
          </w:rPrChange>
        </w:rPr>
        <w:br/>
      </w:r>
    </w:p>
    <w:p w14:paraId="5637EBDD" w14:textId="77777777" w:rsidR="00F0408B" w:rsidRPr="008F3D9F" w:rsidRDefault="00000000">
      <w:pPr>
        <w:numPr>
          <w:ilvl w:val="1"/>
          <w:numId w:val="18"/>
        </w:numPr>
        <w:rPr>
          <w:lang w:val="fr-FR"/>
          <w:rPrChange w:id="1553" w:author="Hayfa ZGAYA-BIAU" w:date="2025-06-12T18:32:00Z" w16du:dateUtc="2025-06-12T16:32:00Z">
            <w:rPr/>
          </w:rPrChange>
        </w:rPr>
      </w:pPr>
      <w:r w:rsidRPr="008F3D9F">
        <w:rPr>
          <w:lang w:val="fr-FR"/>
          <w:rPrChange w:id="1554" w:author="Hayfa ZGAYA-BIAU" w:date="2025-06-12T18:32:00Z" w16du:dateUtc="2025-06-12T16:32:00Z">
            <w:rPr/>
          </w:rPrChange>
        </w:rPr>
        <w:t xml:space="preserve">Une ou plusieurs couches </w:t>
      </w:r>
      <w:r w:rsidRPr="008F3D9F">
        <w:rPr>
          <w:rFonts w:ascii="Roboto Mono" w:eastAsia="Roboto Mono" w:hAnsi="Roboto Mono" w:cs="Roboto Mono"/>
          <w:color w:val="188038"/>
          <w:lang w:val="fr-FR"/>
          <w:rPrChange w:id="1555" w:author="Hayfa ZGAYA-BIAU" w:date="2025-06-12T18:32:00Z" w16du:dateUtc="2025-06-12T16:32:00Z">
            <w:rPr>
              <w:rFonts w:ascii="Roboto Mono" w:eastAsia="Roboto Mono" w:hAnsi="Roboto Mono" w:cs="Roboto Mono"/>
              <w:color w:val="188038"/>
            </w:rPr>
          </w:rPrChange>
        </w:rPr>
        <w:t>Dense</w:t>
      </w:r>
      <w:r w:rsidRPr="008F3D9F">
        <w:rPr>
          <w:lang w:val="fr-FR"/>
          <w:rPrChange w:id="1556" w:author="Hayfa ZGAYA-BIAU" w:date="2025-06-12T18:32:00Z" w16du:dateUtc="2025-06-12T16:32:00Z">
            <w:rPr/>
          </w:rPrChange>
        </w:rPr>
        <w:t xml:space="preserve"> avec fonction d’activation </w:t>
      </w:r>
      <w:proofErr w:type="spellStart"/>
      <w:r w:rsidRPr="008F3D9F">
        <w:rPr>
          <w:rFonts w:ascii="Roboto Mono" w:eastAsia="Roboto Mono" w:hAnsi="Roboto Mono" w:cs="Roboto Mono"/>
          <w:color w:val="188038"/>
          <w:lang w:val="fr-FR"/>
          <w:rPrChange w:id="1557" w:author="Hayfa ZGAYA-BIAU" w:date="2025-06-12T18:32:00Z" w16du:dateUtc="2025-06-12T16:32:00Z">
            <w:rPr>
              <w:rFonts w:ascii="Roboto Mono" w:eastAsia="Roboto Mono" w:hAnsi="Roboto Mono" w:cs="Roboto Mono"/>
              <w:color w:val="188038"/>
            </w:rPr>
          </w:rPrChange>
        </w:rPr>
        <w:t>ReLU</w:t>
      </w:r>
      <w:proofErr w:type="spellEnd"/>
      <w:r w:rsidRPr="008F3D9F">
        <w:rPr>
          <w:lang w:val="fr-FR"/>
          <w:rPrChange w:id="1558" w:author="Hayfa ZGAYA-BIAU" w:date="2025-06-12T18:32:00Z" w16du:dateUtc="2025-06-12T16:32:00Z">
            <w:rPr/>
          </w:rPrChange>
        </w:rPr>
        <w:t>.</w:t>
      </w:r>
      <w:r w:rsidRPr="008F3D9F">
        <w:rPr>
          <w:lang w:val="fr-FR"/>
          <w:rPrChange w:id="1559" w:author="Hayfa ZGAYA-BIAU" w:date="2025-06-12T18:32:00Z" w16du:dateUtc="2025-06-12T16:32:00Z">
            <w:rPr/>
          </w:rPrChange>
        </w:rPr>
        <w:br/>
      </w:r>
    </w:p>
    <w:p w14:paraId="3A606968" w14:textId="77777777" w:rsidR="00F0408B" w:rsidRPr="008F3D9F" w:rsidRDefault="00000000">
      <w:pPr>
        <w:numPr>
          <w:ilvl w:val="1"/>
          <w:numId w:val="18"/>
        </w:numPr>
        <w:rPr>
          <w:lang w:val="fr-FR"/>
          <w:rPrChange w:id="1560" w:author="Hayfa ZGAYA-BIAU" w:date="2025-06-12T18:32:00Z" w16du:dateUtc="2025-06-12T16:32:00Z">
            <w:rPr/>
          </w:rPrChange>
        </w:rPr>
      </w:pPr>
      <w:r w:rsidRPr="008F3D9F">
        <w:rPr>
          <w:rFonts w:ascii="Roboto Mono" w:eastAsia="Roboto Mono" w:hAnsi="Roboto Mono" w:cs="Roboto Mono"/>
          <w:color w:val="188038"/>
          <w:lang w:val="fr-FR"/>
          <w:rPrChange w:id="1561" w:author="Hayfa ZGAYA-BIAU" w:date="2025-06-12T18:32:00Z" w16du:dateUtc="2025-06-12T16:32:00Z">
            <w:rPr>
              <w:rFonts w:ascii="Roboto Mono" w:eastAsia="Roboto Mono" w:hAnsi="Roboto Mono" w:cs="Roboto Mono"/>
              <w:color w:val="188038"/>
            </w:rPr>
          </w:rPrChange>
        </w:rPr>
        <w:t>Dropout</w:t>
      </w:r>
      <w:r w:rsidRPr="008F3D9F">
        <w:rPr>
          <w:lang w:val="fr-FR"/>
          <w:rPrChange w:id="1562" w:author="Hayfa ZGAYA-BIAU" w:date="2025-06-12T18:32:00Z" w16du:dateUtc="2025-06-12T16:32:00Z">
            <w:rPr/>
          </w:rPrChange>
        </w:rPr>
        <w:t xml:space="preserve"> appliqué pour éviter le surapprentissage.</w:t>
      </w:r>
      <w:r w:rsidRPr="008F3D9F">
        <w:rPr>
          <w:lang w:val="fr-FR"/>
          <w:rPrChange w:id="1563" w:author="Hayfa ZGAYA-BIAU" w:date="2025-06-12T18:32:00Z" w16du:dateUtc="2025-06-12T16:32:00Z">
            <w:rPr/>
          </w:rPrChange>
        </w:rPr>
        <w:br/>
      </w:r>
    </w:p>
    <w:p w14:paraId="1FB898BE" w14:textId="77777777" w:rsidR="00F0408B" w:rsidRPr="008F3D9F" w:rsidRDefault="00000000">
      <w:pPr>
        <w:numPr>
          <w:ilvl w:val="0"/>
          <w:numId w:val="18"/>
        </w:numPr>
        <w:rPr>
          <w:lang w:val="fr-FR"/>
          <w:rPrChange w:id="1564" w:author="Hayfa ZGAYA-BIAU" w:date="2025-06-12T18:32:00Z" w16du:dateUtc="2025-06-12T16:32:00Z">
            <w:rPr/>
          </w:rPrChange>
        </w:rPr>
      </w:pPr>
      <w:r w:rsidRPr="008F3D9F">
        <w:rPr>
          <w:b/>
          <w:lang w:val="fr-FR"/>
          <w:rPrChange w:id="1565" w:author="Hayfa ZGAYA-BIAU" w:date="2025-06-12T18:32:00Z" w16du:dateUtc="2025-06-12T16:32:00Z">
            <w:rPr>
              <w:b/>
            </w:rPr>
          </w:rPrChange>
        </w:rPr>
        <w:t>Sortie :</w:t>
      </w:r>
      <w:r w:rsidRPr="008F3D9F">
        <w:rPr>
          <w:b/>
          <w:lang w:val="fr-FR"/>
          <w:rPrChange w:id="1566" w:author="Hayfa ZGAYA-BIAU" w:date="2025-06-12T18:32:00Z" w16du:dateUtc="2025-06-12T16:32:00Z">
            <w:rPr>
              <w:b/>
            </w:rPr>
          </w:rPrChange>
        </w:rPr>
        <w:br/>
      </w:r>
    </w:p>
    <w:p w14:paraId="07C88253" w14:textId="77777777" w:rsidR="00F0408B" w:rsidRPr="008F3D9F" w:rsidRDefault="00000000">
      <w:pPr>
        <w:numPr>
          <w:ilvl w:val="1"/>
          <w:numId w:val="18"/>
        </w:numPr>
        <w:spacing w:after="240"/>
        <w:rPr>
          <w:lang w:val="fr-FR"/>
          <w:rPrChange w:id="1567" w:author="Hayfa ZGAYA-BIAU" w:date="2025-06-12T18:32:00Z" w16du:dateUtc="2025-06-12T16:32:00Z">
            <w:rPr/>
          </w:rPrChange>
        </w:rPr>
      </w:pPr>
      <w:r w:rsidRPr="008F3D9F">
        <w:rPr>
          <w:lang w:val="fr-FR"/>
          <w:rPrChange w:id="1568" w:author="Hayfa ZGAYA-BIAU" w:date="2025-06-12T18:32:00Z" w16du:dateUtc="2025-06-12T16:32:00Z">
            <w:rPr/>
          </w:rPrChange>
        </w:rPr>
        <w:t xml:space="preserve">Couche </w:t>
      </w:r>
      <w:r w:rsidRPr="008F3D9F">
        <w:rPr>
          <w:rFonts w:ascii="Roboto Mono" w:eastAsia="Roboto Mono" w:hAnsi="Roboto Mono" w:cs="Roboto Mono"/>
          <w:color w:val="188038"/>
          <w:lang w:val="fr-FR"/>
          <w:rPrChange w:id="1569" w:author="Hayfa ZGAYA-BIAU" w:date="2025-06-12T18:32:00Z" w16du:dateUtc="2025-06-12T16:32:00Z">
            <w:rPr>
              <w:rFonts w:ascii="Roboto Mono" w:eastAsia="Roboto Mono" w:hAnsi="Roboto Mono" w:cs="Roboto Mono"/>
              <w:color w:val="188038"/>
            </w:rPr>
          </w:rPrChange>
        </w:rPr>
        <w:t>Dense</w:t>
      </w:r>
      <w:r w:rsidRPr="008F3D9F">
        <w:rPr>
          <w:lang w:val="fr-FR"/>
          <w:rPrChange w:id="1570" w:author="Hayfa ZGAYA-BIAU" w:date="2025-06-12T18:32:00Z" w16du:dateUtc="2025-06-12T16:32:00Z">
            <w:rPr/>
          </w:rPrChange>
        </w:rPr>
        <w:t xml:space="preserve"> avec activation </w:t>
      </w:r>
      <w:proofErr w:type="spellStart"/>
      <w:r w:rsidRPr="008F3D9F">
        <w:rPr>
          <w:rFonts w:ascii="Roboto Mono" w:eastAsia="Roboto Mono" w:hAnsi="Roboto Mono" w:cs="Roboto Mono"/>
          <w:color w:val="188038"/>
          <w:lang w:val="fr-FR"/>
          <w:rPrChange w:id="1571" w:author="Hayfa ZGAYA-BIAU" w:date="2025-06-12T18:32:00Z" w16du:dateUtc="2025-06-12T16:32:00Z">
            <w:rPr>
              <w:rFonts w:ascii="Roboto Mono" w:eastAsia="Roboto Mono" w:hAnsi="Roboto Mono" w:cs="Roboto Mono"/>
              <w:color w:val="188038"/>
            </w:rPr>
          </w:rPrChange>
        </w:rPr>
        <w:t>softmax</w:t>
      </w:r>
      <w:proofErr w:type="spellEnd"/>
      <w:r w:rsidRPr="008F3D9F">
        <w:rPr>
          <w:lang w:val="fr-FR"/>
          <w:rPrChange w:id="1572" w:author="Hayfa ZGAYA-BIAU" w:date="2025-06-12T18:32:00Z" w16du:dateUtc="2025-06-12T16:32:00Z">
            <w:rPr/>
          </w:rPrChange>
        </w:rPr>
        <w:t xml:space="preserve"> pour la classification multi-classes (« oui », « non », « normal »).</w:t>
      </w:r>
      <w:r w:rsidRPr="008F3D9F">
        <w:rPr>
          <w:lang w:val="fr-FR"/>
          <w:rPrChange w:id="1573" w:author="Hayfa ZGAYA-BIAU" w:date="2025-06-12T18:32:00Z" w16du:dateUtc="2025-06-12T16:32:00Z">
            <w:rPr/>
          </w:rPrChange>
        </w:rPr>
        <w:br/>
      </w:r>
    </w:p>
    <w:p w14:paraId="323C60B4" w14:textId="77777777" w:rsidR="00F0408B" w:rsidRPr="008F3D9F" w:rsidRDefault="00000000">
      <w:pPr>
        <w:spacing w:before="240" w:after="240"/>
        <w:rPr>
          <w:b/>
          <w:lang w:val="fr-FR"/>
          <w:rPrChange w:id="1574" w:author="Hayfa ZGAYA-BIAU" w:date="2025-06-12T18:32:00Z" w16du:dateUtc="2025-06-12T16:32:00Z">
            <w:rPr>
              <w:b/>
            </w:rPr>
          </w:rPrChange>
        </w:rPr>
      </w:pPr>
      <w:r w:rsidRPr="008F3D9F">
        <w:rPr>
          <w:b/>
          <w:lang w:val="fr-FR"/>
          <w:rPrChange w:id="1575" w:author="Hayfa ZGAYA-BIAU" w:date="2025-06-12T18:32:00Z" w16du:dateUtc="2025-06-12T16:32:00Z">
            <w:rPr>
              <w:b/>
            </w:rPr>
          </w:rPrChange>
        </w:rPr>
        <w:t>c. Entraînement du modèle</w:t>
      </w:r>
    </w:p>
    <w:p w14:paraId="515695DB" w14:textId="77777777" w:rsidR="00F0408B" w:rsidRPr="008F3D9F" w:rsidRDefault="00000000">
      <w:pPr>
        <w:numPr>
          <w:ilvl w:val="0"/>
          <w:numId w:val="8"/>
        </w:numPr>
        <w:spacing w:before="240"/>
        <w:rPr>
          <w:lang w:val="fr-FR"/>
          <w:rPrChange w:id="1576" w:author="Hayfa ZGAYA-BIAU" w:date="2025-06-12T18:32:00Z" w16du:dateUtc="2025-06-12T16:32:00Z">
            <w:rPr/>
          </w:rPrChange>
        </w:rPr>
      </w:pPr>
      <w:r w:rsidRPr="008F3D9F">
        <w:rPr>
          <w:b/>
          <w:lang w:val="fr-FR"/>
          <w:rPrChange w:id="1577" w:author="Hayfa ZGAYA-BIAU" w:date="2025-06-12T18:32:00Z" w16du:dateUtc="2025-06-12T16:32:00Z">
            <w:rPr>
              <w:b/>
            </w:rPr>
          </w:rPrChange>
        </w:rPr>
        <w:t>Fonction de perte :</w:t>
      </w:r>
      <w:r w:rsidRPr="008F3D9F">
        <w:rPr>
          <w:lang w:val="fr-FR"/>
          <w:rPrChange w:id="1578" w:author="Hayfa ZGAYA-BIAU" w:date="2025-06-12T18:32:00Z" w16du:dateUtc="2025-06-12T16:32:00Z">
            <w:rPr/>
          </w:rPrChange>
        </w:rPr>
        <w:t xml:space="preserve"> </w:t>
      </w:r>
      <w:proofErr w:type="spellStart"/>
      <w:r w:rsidRPr="008F3D9F">
        <w:rPr>
          <w:rFonts w:ascii="Roboto Mono" w:eastAsia="Roboto Mono" w:hAnsi="Roboto Mono" w:cs="Roboto Mono"/>
          <w:color w:val="188038"/>
          <w:lang w:val="fr-FR"/>
          <w:rPrChange w:id="1579" w:author="Hayfa ZGAYA-BIAU" w:date="2025-06-12T18:32:00Z" w16du:dateUtc="2025-06-12T16:32:00Z">
            <w:rPr>
              <w:rFonts w:ascii="Roboto Mono" w:eastAsia="Roboto Mono" w:hAnsi="Roboto Mono" w:cs="Roboto Mono"/>
              <w:color w:val="188038"/>
            </w:rPr>
          </w:rPrChange>
        </w:rPr>
        <w:t>categorical_crossentropy</w:t>
      </w:r>
      <w:proofErr w:type="spellEnd"/>
      <w:r w:rsidRPr="008F3D9F">
        <w:rPr>
          <w:rFonts w:ascii="Roboto Mono" w:eastAsia="Roboto Mono" w:hAnsi="Roboto Mono" w:cs="Roboto Mono"/>
          <w:color w:val="188038"/>
          <w:lang w:val="fr-FR"/>
          <w:rPrChange w:id="1580" w:author="Hayfa ZGAYA-BIAU" w:date="2025-06-12T18:32:00Z" w16du:dateUtc="2025-06-12T16:32:00Z">
            <w:rPr>
              <w:rFonts w:ascii="Roboto Mono" w:eastAsia="Roboto Mono" w:hAnsi="Roboto Mono" w:cs="Roboto Mono"/>
              <w:color w:val="188038"/>
            </w:rPr>
          </w:rPrChange>
        </w:rPr>
        <w:br/>
      </w:r>
    </w:p>
    <w:p w14:paraId="01BFE2CE" w14:textId="77777777" w:rsidR="00F0408B" w:rsidRPr="008F3D9F" w:rsidRDefault="00000000">
      <w:pPr>
        <w:numPr>
          <w:ilvl w:val="0"/>
          <w:numId w:val="8"/>
        </w:numPr>
        <w:rPr>
          <w:lang w:val="fr-FR"/>
          <w:rPrChange w:id="1581" w:author="Hayfa ZGAYA-BIAU" w:date="2025-06-12T18:32:00Z" w16du:dateUtc="2025-06-12T16:32:00Z">
            <w:rPr/>
          </w:rPrChange>
        </w:rPr>
      </w:pPr>
      <w:r w:rsidRPr="008F3D9F">
        <w:rPr>
          <w:b/>
          <w:lang w:val="fr-FR"/>
          <w:rPrChange w:id="1582" w:author="Hayfa ZGAYA-BIAU" w:date="2025-06-12T18:32:00Z" w16du:dateUtc="2025-06-12T16:32:00Z">
            <w:rPr>
              <w:b/>
            </w:rPr>
          </w:rPrChange>
        </w:rPr>
        <w:t>Optimiseur :</w:t>
      </w:r>
      <w:r w:rsidRPr="008F3D9F">
        <w:rPr>
          <w:lang w:val="fr-FR"/>
          <w:rPrChange w:id="1583" w:author="Hayfa ZGAYA-BIAU" w:date="2025-06-12T18:32:00Z" w16du:dateUtc="2025-06-12T16:32:00Z">
            <w:rPr/>
          </w:rPrChange>
        </w:rPr>
        <w:t xml:space="preserve"> </w:t>
      </w:r>
      <w:r w:rsidRPr="008F3D9F">
        <w:rPr>
          <w:rFonts w:ascii="Roboto Mono" w:eastAsia="Roboto Mono" w:hAnsi="Roboto Mono" w:cs="Roboto Mono"/>
          <w:color w:val="188038"/>
          <w:lang w:val="fr-FR"/>
          <w:rPrChange w:id="1584" w:author="Hayfa ZGAYA-BIAU" w:date="2025-06-12T18:32:00Z" w16du:dateUtc="2025-06-12T16:32:00Z">
            <w:rPr>
              <w:rFonts w:ascii="Roboto Mono" w:eastAsia="Roboto Mono" w:hAnsi="Roboto Mono" w:cs="Roboto Mono"/>
              <w:color w:val="188038"/>
            </w:rPr>
          </w:rPrChange>
        </w:rPr>
        <w:t>Adam</w:t>
      </w:r>
      <w:r w:rsidRPr="008F3D9F">
        <w:rPr>
          <w:lang w:val="fr-FR"/>
          <w:rPrChange w:id="1585" w:author="Hayfa ZGAYA-BIAU" w:date="2025-06-12T18:32:00Z" w16du:dateUtc="2025-06-12T16:32:00Z">
            <w:rPr/>
          </w:rPrChange>
        </w:rPr>
        <w:t xml:space="preserve"> (adaptatif, rapide à converger)</w:t>
      </w:r>
      <w:r w:rsidRPr="008F3D9F">
        <w:rPr>
          <w:lang w:val="fr-FR"/>
          <w:rPrChange w:id="1586" w:author="Hayfa ZGAYA-BIAU" w:date="2025-06-12T18:32:00Z" w16du:dateUtc="2025-06-12T16:32:00Z">
            <w:rPr/>
          </w:rPrChange>
        </w:rPr>
        <w:br/>
      </w:r>
    </w:p>
    <w:p w14:paraId="396CB00F" w14:textId="77777777" w:rsidR="00F0408B" w:rsidRPr="008F3D9F" w:rsidRDefault="00000000">
      <w:pPr>
        <w:numPr>
          <w:ilvl w:val="0"/>
          <w:numId w:val="8"/>
        </w:numPr>
        <w:rPr>
          <w:lang w:val="fr-FR"/>
          <w:rPrChange w:id="1587" w:author="Hayfa ZGAYA-BIAU" w:date="2025-06-12T18:32:00Z" w16du:dateUtc="2025-06-12T16:32:00Z">
            <w:rPr/>
          </w:rPrChange>
        </w:rPr>
      </w:pPr>
      <w:r w:rsidRPr="008F3D9F">
        <w:rPr>
          <w:b/>
          <w:lang w:val="fr-FR"/>
          <w:rPrChange w:id="1588" w:author="Hayfa ZGAYA-BIAU" w:date="2025-06-12T18:32:00Z" w16du:dateUtc="2025-06-12T16:32:00Z">
            <w:rPr>
              <w:b/>
            </w:rPr>
          </w:rPrChange>
        </w:rPr>
        <w:t>Métrique :</w:t>
      </w:r>
      <w:r w:rsidRPr="008F3D9F">
        <w:rPr>
          <w:lang w:val="fr-FR"/>
          <w:rPrChange w:id="1589" w:author="Hayfa ZGAYA-BIAU" w:date="2025-06-12T18:32:00Z" w16du:dateUtc="2025-06-12T16:32:00Z">
            <w:rPr/>
          </w:rPrChange>
        </w:rPr>
        <w:t xml:space="preserve"> précision (</w:t>
      </w:r>
      <w:proofErr w:type="spellStart"/>
      <w:r w:rsidRPr="008F3D9F">
        <w:rPr>
          <w:rFonts w:ascii="Roboto Mono" w:eastAsia="Roboto Mono" w:hAnsi="Roboto Mono" w:cs="Roboto Mono"/>
          <w:color w:val="188038"/>
          <w:lang w:val="fr-FR"/>
          <w:rPrChange w:id="1590" w:author="Hayfa ZGAYA-BIAU" w:date="2025-06-12T18:32:00Z" w16du:dateUtc="2025-06-12T16:32:00Z">
            <w:rPr>
              <w:rFonts w:ascii="Roboto Mono" w:eastAsia="Roboto Mono" w:hAnsi="Roboto Mono" w:cs="Roboto Mono"/>
              <w:color w:val="188038"/>
            </w:rPr>
          </w:rPrChange>
        </w:rPr>
        <w:t>accuracy</w:t>
      </w:r>
      <w:proofErr w:type="spellEnd"/>
      <w:r w:rsidRPr="008F3D9F">
        <w:rPr>
          <w:lang w:val="fr-FR"/>
          <w:rPrChange w:id="1591" w:author="Hayfa ZGAYA-BIAU" w:date="2025-06-12T18:32:00Z" w16du:dateUtc="2025-06-12T16:32:00Z">
            <w:rPr/>
          </w:rPrChange>
        </w:rPr>
        <w:t>)</w:t>
      </w:r>
      <w:r w:rsidRPr="008F3D9F">
        <w:rPr>
          <w:lang w:val="fr-FR"/>
          <w:rPrChange w:id="1592" w:author="Hayfa ZGAYA-BIAU" w:date="2025-06-12T18:32:00Z" w16du:dateUtc="2025-06-12T16:32:00Z">
            <w:rPr/>
          </w:rPrChange>
        </w:rPr>
        <w:br/>
      </w:r>
    </w:p>
    <w:p w14:paraId="19AB0446" w14:textId="77777777" w:rsidR="00F0408B" w:rsidRPr="008F3D9F" w:rsidRDefault="00000000">
      <w:pPr>
        <w:numPr>
          <w:ilvl w:val="0"/>
          <w:numId w:val="8"/>
        </w:numPr>
        <w:rPr>
          <w:lang w:val="fr-FR"/>
          <w:rPrChange w:id="1593" w:author="Hayfa ZGAYA-BIAU" w:date="2025-06-12T18:32:00Z" w16du:dateUtc="2025-06-12T16:32:00Z">
            <w:rPr/>
          </w:rPrChange>
        </w:rPr>
      </w:pPr>
      <w:r w:rsidRPr="008F3D9F">
        <w:rPr>
          <w:b/>
          <w:lang w:val="fr-FR"/>
          <w:rPrChange w:id="1594" w:author="Hayfa ZGAYA-BIAU" w:date="2025-06-12T18:32:00Z" w16du:dateUtc="2025-06-12T16:32:00Z">
            <w:rPr>
              <w:b/>
            </w:rPr>
          </w:rPrChange>
        </w:rPr>
        <w:t>Callbacks :</w:t>
      </w:r>
      <w:r w:rsidRPr="008F3D9F">
        <w:rPr>
          <w:b/>
          <w:lang w:val="fr-FR"/>
          <w:rPrChange w:id="1595" w:author="Hayfa ZGAYA-BIAU" w:date="2025-06-12T18:32:00Z" w16du:dateUtc="2025-06-12T16:32:00Z">
            <w:rPr>
              <w:b/>
            </w:rPr>
          </w:rPrChange>
        </w:rPr>
        <w:br/>
      </w:r>
    </w:p>
    <w:p w14:paraId="50CFAD39" w14:textId="77777777" w:rsidR="00F0408B" w:rsidRPr="008F3D9F" w:rsidRDefault="00000000">
      <w:pPr>
        <w:numPr>
          <w:ilvl w:val="1"/>
          <w:numId w:val="8"/>
        </w:numPr>
        <w:rPr>
          <w:lang w:val="fr-FR"/>
          <w:rPrChange w:id="1596" w:author="Hayfa ZGAYA-BIAU" w:date="2025-06-12T18:32:00Z" w16du:dateUtc="2025-06-12T16:32:00Z">
            <w:rPr/>
          </w:rPrChange>
        </w:rPr>
      </w:pPr>
      <w:proofErr w:type="spellStart"/>
      <w:r w:rsidRPr="008F3D9F">
        <w:rPr>
          <w:rFonts w:ascii="Roboto Mono" w:eastAsia="Roboto Mono" w:hAnsi="Roboto Mono" w:cs="Roboto Mono"/>
          <w:color w:val="188038"/>
          <w:lang w:val="fr-FR"/>
          <w:rPrChange w:id="1597" w:author="Hayfa ZGAYA-BIAU" w:date="2025-06-12T18:32:00Z" w16du:dateUtc="2025-06-12T16:32:00Z">
            <w:rPr>
              <w:rFonts w:ascii="Roboto Mono" w:eastAsia="Roboto Mono" w:hAnsi="Roboto Mono" w:cs="Roboto Mono"/>
              <w:color w:val="188038"/>
            </w:rPr>
          </w:rPrChange>
        </w:rPr>
        <w:t>ModelCheckpoint</w:t>
      </w:r>
      <w:proofErr w:type="spellEnd"/>
      <w:r w:rsidRPr="008F3D9F">
        <w:rPr>
          <w:lang w:val="fr-FR"/>
          <w:rPrChange w:id="1598" w:author="Hayfa ZGAYA-BIAU" w:date="2025-06-12T18:32:00Z" w16du:dateUtc="2025-06-12T16:32:00Z">
            <w:rPr/>
          </w:rPrChange>
        </w:rPr>
        <w:t xml:space="preserve"> : sauvegarde du meilleur modèle (</w:t>
      </w:r>
      <w:proofErr w:type="spellStart"/>
      <w:r w:rsidRPr="008F3D9F">
        <w:rPr>
          <w:rFonts w:ascii="Roboto Mono" w:eastAsia="Roboto Mono" w:hAnsi="Roboto Mono" w:cs="Roboto Mono"/>
          <w:color w:val="188038"/>
          <w:lang w:val="fr-FR"/>
          <w:rPrChange w:id="1599" w:author="Hayfa ZGAYA-BIAU" w:date="2025-06-12T18:32:00Z" w16du:dateUtc="2025-06-12T16:32:00Z">
            <w:rPr>
              <w:rFonts w:ascii="Roboto Mono" w:eastAsia="Roboto Mono" w:hAnsi="Roboto Mono" w:cs="Roboto Mono"/>
              <w:color w:val="188038"/>
            </w:rPr>
          </w:rPrChange>
        </w:rPr>
        <w:t>best_model_</w:t>
      </w:r>
      <w:proofErr w:type="gramStart"/>
      <w:r w:rsidRPr="008F3D9F">
        <w:rPr>
          <w:rFonts w:ascii="Roboto Mono" w:eastAsia="Roboto Mono" w:hAnsi="Roboto Mono" w:cs="Roboto Mono"/>
          <w:color w:val="188038"/>
          <w:lang w:val="fr-FR"/>
          <w:rPrChange w:id="1600" w:author="Hayfa ZGAYA-BIAU" w:date="2025-06-12T18:32:00Z" w16du:dateUtc="2025-06-12T16:32:00Z">
            <w:rPr>
              <w:rFonts w:ascii="Roboto Mono" w:eastAsia="Roboto Mono" w:hAnsi="Roboto Mono" w:cs="Roboto Mono"/>
              <w:color w:val="188038"/>
            </w:rPr>
          </w:rPrChange>
        </w:rPr>
        <w:t>sequences.keras</w:t>
      </w:r>
      <w:proofErr w:type="spellEnd"/>
      <w:proofErr w:type="gramEnd"/>
      <w:r w:rsidRPr="008F3D9F">
        <w:rPr>
          <w:lang w:val="fr-FR"/>
          <w:rPrChange w:id="1601" w:author="Hayfa ZGAYA-BIAU" w:date="2025-06-12T18:32:00Z" w16du:dateUtc="2025-06-12T16:32:00Z">
            <w:rPr/>
          </w:rPrChange>
        </w:rPr>
        <w:t>).</w:t>
      </w:r>
      <w:r w:rsidRPr="008F3D9F">
        <w:rPr>
          <w:lang w:val="fr-FR"/>
          <w:rPrChange w:id="1602" w:author="Hayfa ZGAYA-BIAU" w:date="2025-06-12T18:32:00Z" w16du:dateUtc="2025-06-12T16:32:00Z">
            <w:rPr/>
          </w:rPrChange>
        </w:rPr>
        <w:br/>
      </w:r>
    </w:p>
    <w:p w14:paraId="4A353B99" w14:textId="77777777" w:rsidR="00F0408B" w:rsidRPr="008F3D9F" w:rsidRDefault="00000000">
      <w:pPr>
        <w:numPr>
          <w:ilvl w:val="1"/>
          <w:numId w:val="8"/>
        </w:numPr>
        <w:spacing w:after="240"/>
        <w:rPr>
          <w:lang w:val="fr-FR"/>
          <w:rPrChange w:id="1603" w:author="Hayfa ZGAYA-BIAU" w:date="2025-06-12T18:32:00Z" w16du:dateUtc="2025-06-12T16:32:00Z">
            <w:rPr/>
          </w:rPrChange>
        </w:rPr>
      </w:pPr>
      <w:proofErr w:type="spellStart"/>
      <w:r w:rsidRPr="008F3D9F">
        <w:rPr>
          <w:rFonts w:ascii="Roboto Mono" w:eastAsia="Roboto Mono" w:hAnsi="Roboto Mono" w:cs="Roboto Mono"/>
          <w:color w:val="188038"/>
          <w:lang w:val="fr-FR"/>
          <w:rPrChange w:id="1604" w:author="Hayfa ZGAYA-BIAU" w:date="2025-06-12T18:32:00Z" w16du:dateUtc="2025-06-12T16:32:00Z">
            <w:rPr>
              <w:rFonts w:ascii="Roboto Mono" w:eastAsia="Roboto Mono" w:hAnsi="Roboto Mono" w:cs="Roboto Mono"/>
              <w:color w:val="188038"/>
            </w:rPr>
          </w:rPrChange>
        </w:rPr>
        <w:lastRenderedPageBreak/>
        <w:t>EarlyStopping</w:t>
      </w:r>
      <w:proofErr w:type="spellEnd"/>
      <w:r w:rsidRPr="008F3D9F">
        <w:rPr>
          <w:lang w:val="fr-FR"/>
          <w:rPrChange w:id="1605" w:author="Hayfa ZGAYA-BIAU" w:date="2025-06-12T18:32:00Z" w16du:dateUtc="2025-06-12T16:32:00Z">
            <w:rPr/>
          </w:rPrChange>
        </w:rPr>
        <w:t xml:space="preserve"> : arrêt anticipé si la performance en validation stagne.</w:t>
      </w:r>
      <w:r w:rsidRPr="008F3D9F">
        <w:rPr>
          <w:lang w:val="fr-FR"/>
          <w:rPrChange w:id="1606" w:author="Hayfa ZGAYA-BIAU" w:date="2025-06-12T18:32:00Z" w16du:dateUtc="2025-06-12T16:32:00Z">
            <w:rPr/>
          </w:rPrChange>
        </w:rPr>
        <w:br/>
      </w:r>
    </w:p>
    <w:p w14:paraId="773C38E4" w14:textId="77777777" w:rsidR="00F0408B" w:rsidRPr="008F3D9F" w:rsidRDefault="00000000">
      <w:pPr>
        <w:spacing w:before="240" w:after="240"/>
        <w:rPr>
          <w:b/>
          <w:lang w:val="fr-FR"/>
          <w:rPrChange w:id="1607" w:author="Hayfa ZGAYA-BIAU" w:date="2025-06-12T18:32:00Z" w16du:dateUtc="2025-06-12T16:32:00Z">
            <w:rPr>
              <w:b/>
            </w:rPr>
          </w:rPrChange>
        </w:rPr>
      </w:pPr>
      <w:r w:rsidRPr="008F3D9F">
        <w:rPr>
          <w:b/>
          <w:lang w:val="fr-FR"/>
          <w:rPrChange w:id="1608" w:author="Hayfa ZGAYA-BIAU" w:date="2025-06-12T18:32:00Z" w16du:dateUtc="2025-06-12T16:32:00Z">
            <w:rPr>
              <w:b/>
            </w:rPr>
          </w:rPrChange>
        </w:rPr>
        <w:t>d. Prédiction en temps réel</w:t>
      </w:r>
    </w:p>
    <w:p w14:paraId="5C5F7AA3" w14:textId="77777777" w:rsidR="00F0408B" w:rsidRPr="008F3D9F" w:rsidRDefault="00000000">
      <w:pPr>
        <w:numPr>
          <w:ilvl w:val="0"/>
          <w:numId w:val="22"/>
        </w:numPr>
        <w:spacing w:before="240"/>
        <w:rPr>
          <w:lang w:val="fr-FR"/>
          <w:rPrChange w:id="1609" w:author="Hayfa ZGAYA-BIAU" w:date="2025-06-12T18:32:00Z" w16du:dateUtc="2025-06-12T16:32:00Z">
            <w:rPr/>
          </w:rPrChange>
        </w:rPr>
      </w:pPr>
      <w:r w:rsidRPr="008F3D9F">
        <w:rPr>
          <w:lang w:val="fr-FR"/>
          <w:rPrChange w:id="1610" w:author="Hayfa ZGAYA-BIAU" w:date="2025-06-12T18:32:00Z" w16du:dateUtc="2025-06-12T16:32:00Z">
            <w:rPr/>
          </w:rPrChange>
        </w:rPr>
        <w:t xml:space="preserve">Utilisation d’un </w:t>
      </w:r>
      <w:proofErr w:type="spellStart"/>
      <w:r w:rsidRPr="008F3D9F">
        <w:rPr>
          <w:rFonts w:ascii="Roboto Mono" w:eastAsia="Roboto Mono" w:hAnsi="Roboto Mono" w:cs="Roboto Mono"/>
          <w:color w:val="188038"/>
          <w:lang w:val="fr-FR"/>
          <w:rPrChange w:id="1611" w:author="Hayfa ZGAYA-BIAU" w:date="2025-06-12T18:32:00Z" w16du:dateUtc="2025-06-12T16:32:00Z">
            <w:rPr>
              <w:rFonts w:ascii="Roboto Mono" w:eastAsia="Roboto Mono" w:hAnsi="Roboto Mono" w:cs="Roboto Mono"/>
              <w:color w:val="188038"/>
            </w:rPr>
          </w:rPrChange>
        </w:rPr>
        <w:t>deque</w:t>
      </w:r>
      <w:proofErr w:type="spellEnd"/>
      <w:r w:rsidRPr="008F3D9F">
        <w:rPr>
          <w:lang w:val="fr-FR"/>
          <w:rPrChange w:id="1612" w:author="Hayfa ZGAYA-BIAU" w:date="2025-06-12T18:32:00Z" w16du:dateUtc="2025-06-12T16:32:00Z">
            <w:rPr/>
          </w:rPrChange>
        </w:rPr>
        <w:t xml:space="preserve"> pour maintenir une séquence glissante de frames en temps réel.</w:t>
      </w:r>
      <w:r w:rsidRPr="008F3D9F">
        <w:rPr>
          <w:lang w:val="fr-FR"/>
          <w:rPrChange w:id="1613" w:author="Hayfa ZGAYA-BIAU" w:date="2025-06-12T18:32:00Z" w16du:dateUtc="2025-06-12T16:32:00Z">
            <w:rPr/>
          </w:rPrChange>
        </w:rPr>
        <w:br/>
      </w:r>
    </w:p>
    <w:p w14:paraId="55F0AA23" w14:textId="77777777" w:rsidR="00F0408B" w:rsidRPr="008F3D9F" w:rsidRDefault="00000000">
      <w:pPr>
        <w:numPr>
          <w:ilvl w:val="0"/>
          <w:numId w:val="22"/>
        </w:numPr>
        <w:rPr>
          <w:lang w:val="fr-FR"/>
          <w:rPrChange w:id="1614" w:author="Hayfa ZGAYA-BIAU" w:date="2025-06-12T18:32:00Z" w16du:dateUtc="2025-06-12T16:32:00Z">
            <w:rPr/>
          </w:rPrChange>
        </w:rPr>
      </w:pPr>
      <w:r w:rsidRPr="008F3D9F">
        <w:rPr>
          <w:lang w:val="fr-FR"/>
          <w:rPrChange w:id="1615" w:author="Hayfa ZGAYA-BIAU" w:date="2025-06-12T18:32:00Z" w16du:dateUtc="2025-06-12T16:32:00Z">
            <w:rPr/>
          </w:rPrChange>
        </w:rPr>
        <w:t>Prétraitement instantané de chaque frame (</w:t>
      </w:r>
      <w:proofErr w:type="spellStart"/>
      <w:r w:rsidRPr="008F3D9F">
        <w:rPr>
          <w:lang w:val="fr-FR"/>
          <w:rPrChange w:id="1616" w:author="Hayfa ZGAYA-BIAU" w:date="2025-06-12T18:32:00Z" w16du:dateUtc="2025-06-12T16:32:00Z">
            <w:rPr/>
          </w:rPrChange>
        </w:rPr>
        <w:t>landmarks</w:t>
      </w:r>
      <w:proofErr w:type="spellEnd"/>
      <w:r w:rsidRPr="008F3D9F">
        <w:rPr>
          <w:lang w:val="fr-FR"/>
          <w:rPrChange w:id="1617" w:author="Hayfa ZGAYA-BIAU" w:date="2025-06-12T18:32:00Z" w16du:dateUtc="2025-06-12T16:32:00Z">
            <w:rPr/>
          </w:rPrChange>
        </w:rPr>
        <w:t xml:space="preserve">, </w:t>
      </w:r>
      <w:proofErr w:type="spellStart"/>
      <w:r w:rsidRPr="008F3D9F">
        <w:rPr>
          <w:lang w:val="fr-FR"/>
          <w:rPrChange w:id="1618" w:author="Hayfa ZGAYA-BIAU" w:date="2025-06-12T18:32:00Z" w16du:dateUtc="2025-06-12T16:32:00Z">
            <w:rPr/>
          </w:rPrChange>
        </w:rPr>
        <w:t>ROIs</w:t>
      </w:r>
      <w:proofErr w:type="spellEnd"/>
      <w:r w:rsidRPr="008F3D9F">
        <w:rPr>
          <w:lang w:val="fr-FR"/>
          <w:rPrChange w:id="1619" w:author="Hayfa ZGAYA-BIAU" w:date="2025-06-12T18:32:00Z" w16du:dateUtc="2025-06-12T16:32:00Z">
            <w:rPr/>
          </w:rPrChange>
        </w:rPr>
        <w:t>).</w:t>
      </w:r>
      <w:r w:rsidRPr="008F3D9F">
        <w:rPr>
          <w:lang w:val="fr-FR"/>
          <w:rPrChange w:id="1620" w:author="Hayfa ZGAYA-BIAU" w:date="2025-06-12T18:32:00Z" w16du:dateUtc="2025-06-12T16:32:00Z">
            <w:rPr/>
          </w:rPrChange>
        </w:rPr>
        <w:br/>
      </w:r>
    </w:p>
    <w:p w14:paraId="0CBBE246" w14:textId="77777777" w:rsidR="00F0408B" w:rsidRPr="008F3D9F" w:rsidRDefault="00000000">
      <w:pPr>
        <w:numPr>
          <w:ilvl w:val="0"/>
          <w:numId w:val="22"/>
        </w:numPr>
        <w:rPr>
          <w:lang w:val="fr-FR"/>
          <w:rPrChange w:id="1621" w:author="Hayfa ZGAYA-BIAU" w:date="2025-06-12T18:32:00Z" w16du:dateUtc="2025-06-12T16:32:00Z">
            <w:rPr/>
          </w:rPrChange>
        </w:rPr>
      </w:pPr>
      <w:r w:rsidRPr="008F3D9F">
        <w:rPr>
          <w:lang w:val="fr-FR"/>
          <w:rPrChange w:id="1622" w:author="Hayfa ZGAYA-BIAU" w:date="2025-06-12T18:32:00Z" w16du:dateUtc="2025-06-12T16:32:00Z">
            <w:rPr/>
          </w:rPrChange>
        </w:rPr>
        <w:t>La séquence actuelle est prédite par le modèle via un thread séparé pour ne pas bloquer la capture vidéo.</w:t>
      </w:r>
      <w:r w:rsidRPr="008F3D9F">
        <w:rPr>
          <w:lang w:val="fr-FR"/>
          <w:rPrChange w:id="1623" w:author="Hayfa ZGAYA-BIAU" w:date="2025-06-12T18:32:00Z" w16du:dateUtc="2025-06-12T16:32:00Z">
            <w:rPr/>
          </w:rPrChange>
        </w:rPr>
        <w:br/>
      </w:r>
    </w:p>
    <w:p w14:paraId="1EE45DF1" w14:textId="77777777" w:rsidR="00F0408B" w:rsidRPr="008F3D9F" w:rsidRDefault="00000000">
      <w:pPr>
        <w:numPr>
          <w:ilvl w:val="0"/>
          <w:numId w:val="22"/>
        </w:numPr>
        <w:spacing w:after="240"/>
        <w:rPr>
          <w:lang w:val="fr-FR"/>
          <w:rPrChange w:id="1624" w:author="Hayfa ZGAYA-BIAU" w:date="2025-06-12T18:32:00Z" w16du:dateUtc="2025-06-12T16:32:00Z">
            <w:rPr/>
          </w:rPrChange>
        </w:rPr>
      </w:pPr>
      <w:r w:rsidRPr="008F3D9F">
        <w:rPr>
          <w:lang w:val="fr-FR"/>
          <w:rPrChange w:id="1625" w:author="Hayfa ZGAYA-BIAU" w:date="2025-06-12T18:32:00Z" w16du:dateUtc="2025-06-12T16:32:00Z">
            <w:rPr/>
          </w:rPrChange>
        </w:rPr>
        <w:t>Le label prédictif (« oui », « non », « normal ») est affiché à l’écran ou transmis à l’interface de dialogue.</w:t>
      </w:r>
      <w:r w:rsidRPr="008F3D9F">
        <w:rPr>
          <w:lang w:val="fr-FR"/>
          <w:rPrChange w:id="1626" w:author="Hayfa ZGAYA-BIAU" w:date="2025-06-12T18:32:00Z" w16du:dateUtc="2025-06-12T16:32:00Z">
            <w:rPr/>
          </w:rPrChange>
        </w:rPr>
        <w:br/>
      </w:r>
    </w:p>
    <w:p w14:paraId="39F4971B" w14:textId="77777777" w:rsidR="00F0408B" w:rsidRPr="008F3D9F" w:rsidRDefault="00F0408B">
      <w:pPr>
        <w:spacing w:before="240" w:after="240"/>
        <w:rPr>
          <w:lang w:val="fr-FR"/>
          <w:rPrChange w:id="1627" w:author="Hayfa ZGAYA-BIAU" w:date="2025-06-12T18:32:00Z" w16du:dateUtc="2025-06-12T16:32:00Z">
            <w:rPr/>
          </w:rPrChange>
        </w:rPr>
      </w:pPr>
    </w:p>
    <w:p w14:paraId="7755B541" w14:textId="77777777" w:rsidR="00F0408B" w:rsidRPr="008F3D9F" w:rsidRDefault="00F0408B">
      <w:pPr>
        <w:spacing w:before="240" w:after="240"/>
        <w:rPr>
          <w:lang w:val="fr-FR"/>
          <w:rPrChange w:id="1628" w:author="Hayfa ZGAYA-BIAU" w:date="2025-06-12T18:32:00Z" w16du:dateUtc="2025-06-12T16:32:00Z">
            <w:rPr/>
          </w:rPrChange>
        </w:rPr>
      </w:pPr>
    </w:p>
    <w:p w14:paraId="2E1785A3" w14:textId="77777777" w:rsidR="00F0408B" w:rsidRPr="008F3D9F" w:rsidRDefault="00F0408B">
      <w:pPr>
        <w:spacing w:before="240" w:after="240"/>
        <w:rPr>
          <w:lang w:val="fr-FR"/>
          <w:rPrChange w:id="1629" w:author="Hayfa ZGAYA-BIAU" w:date="2025-06-12T18:32:00Z" w16du:dateUtc="2025-06-12T16:32:00Z">
            <w:rPr/>
          </w:rPrChange>
        </w:rPr>
      </w:pPr>
    </w:p>
    <w:p w14:paraId="576E7DD4" w14:textId="77777777" w:rsidR="00F0408B" w:rsidRPr="008F3D9F" w:rsidRDefault="00F0408B">
      <w:pPr>
        <w:spacing w:before="240" w:after="240"/>
        <w:rPr>
          <w:lang w:val="fr-FR"/>
          <w:rPrChange w:id="1630" w:author="Hayfa ZGAYA-BIAU" w:date="2025-06-12T18:32:00Z" w16du:dateUtc="2025-06-12T16:32:00Z">
            <w:rPr/>
          </w:rPrChange>
        </w:rPr>
      </w:pPr>
    </w:p>
    <w:p w14:paraId="44DE1006" w14:textId="77777777" w:rsidR="00F0408B" w:rsidRPr="008F3D9F" w:rsidRDefault="00F0408B">
      <w:pPr>
        <w:spacing w:before="240" w:after="240"/>
        <w:rPr>
          <w:lang w:val="fr-FR"/>
          <w:rPrChange w:id="1631" w:author="Hayfa ZGAYA-BIAU" w:date="2025-06-12T18:32:00Z" w16du:dateUtc="2025-06-12T16:32:00Z">
            <w:rPr/>
          </w:rPrChange>
        </w:rPr>
      </w:pPr>
    </w:p>
    <w:p w14:paraId="16198023" w14:textId="77777777" w:rsidR="00F0408B" w:rsidRPr="008F3D9F" w:rsidRDefault="00F0408B">
      <w:pPr>
        <w:spacing w:before="240" w:after="240"/>
        <w:rPr>
          <w:lang w:val="fr-FR"/>
          <w:rPrChange w:id="1632" w:author="Hayfa ZGAYA-BIAU" w:date="2025-06-12T18:32:00Z" w16du:dateUtc="2025-06-12T16:32:00Z">
            <w:rPr/>
          </w:rPrChange>
        </w:rPr>
      </w:pPr>
    </w:p>
    <w:p w14:paraId="6B557CE7" w14:textId="77777777" w:rsidR="00F0408B" w:rsidRPr="008F3D9F" w:rsidRDefault="00F0408B">
      <w:pPr>
        <w:spacing w:before="240" w:after="240"/>
        <w:rPr>
          <w:lang w:val="fr-FR"/>
          <w:rPrChange w:id="1633" w:author="Hayfa ZGAYA-BIAU" w:date="2025-06-12T18:32:00Z" w16du:dateUtc="2025-06-12T16:32:00Z">
            <w:rPr/>
          </w:rPrChange>
        </w:rPr>
      </w:pPr>
    </w:p>
    <w:p w14:paraId="49A5A0FB" w14:textId="77777777" w:rsidR="00F0408B" w:rsidRPr="008F3D9F" w:rsidRDefault="00F0408B">
      <w:pPr>
        <w:spacing w:before="240" w:after="240"/>
        <w:rPr>
          <w:lang w:val="fr-FR"/>
          <w:rPrChange w:id="1634" w:author="Hayfa ZGAYA-BIAU" w:date="2025-06-12T18:32:00Z" w16du:dateUtc="2025-06-12T16:32:00Z">
            <w:rPr/>
          </w:rPrChange>
        </w:rPr>
      </w:pPr>
    </w:p>
    <w:p w14:paraId="721D88C9" w14:textId="77777777" w:rsidR="00F0408B" w:rsidRPr="008F3D9F" w:rsidRDefault="00F0408B">
      <w:pPr>
        <w:spacing w:before="240" w:after="240"/>
        <w:rPr>
          <w:lang w:val="fr-FR"/>
          <w:rPrChange w:id="1635" w:author="Hayfa ZGAYA-BIAU" w:date="2025-06-12T18:32:00Z" w16du:dateUtc="2025-06-12T16:32:00Z">
            <w:rPr/>
          </w:rPrChange>
        </w:rPr>
      </w:pPr>
    </w:p>
    <w:p w14:paraId="72156B6C" w14:textId="77777777" w:rsidR="00F0408B" w:rsidRPr="008F3D9F" w:rsidRDefault="00F0408B">
      <w:pPr>
        <w:spacing w:before="240" w:after="240"/>
        <w:rPr>
          <w:lang w:val="fr-FR"/>
          <w:rPrChange w:id="1636" w:author="Hayfa ZGAYA-BIAU" w:date="2025-06-12T18:32:00Z" w16du:dateUtc="2025-06-12T16:32:00Z">
            <w:rPr/>
          </w:rPrChange>
        </w:rPr>
      </w:pPr>
    </w:p>
    <w:p w14:paraId="3AC6F75C" w14:textId="77777777" w:rsidR="00F0408B" w:rsidRPr="008F3D9F" w:rsidRDefault="00F0408B">
      <w:pPr>
        <w:spacing w:before="240" w:after="240"/>
        <w:rPr>
          <w:lang w:val="fr-FR"/>
          <w:rPrChange w:id="1637" w:author="Hayfa ZGAYA-BIAU" w:date="2025-06-12T18:32:00Z" w16du:dateUtc="2025-06-12T16:32:00Z">
            <w:rPr/>
          </w:rPrChange>
        </w:rPr>
      </w:pPr>
    </w:p>
    <w:p w14:paraId="7E0C5843" w14:textId="77777777" w:rsidR="00F0408B" w:rsidRPr="008F3D9F" w:rsidRDefault="00F0408B">
      <w:pPr>
        <w:spacing w:before="240" w:after="240"/>
        <w:rPr>
          <w:lang w:val="fr-FR"/>
          <w:rPrChange w:id="1638" w:author="Hayfa ZGAYA-BIAU" w:date="2025-06-12T18:32:00Z" w16du:dateUtc="2025-06-12T16:32:00Z">
            <w:rPr/>
          </w:rPrChange>
        </w:rPr>
      </w:pPr>
    </w:p>
    <w:p w14:paraId="3AA30C5C" w14:textId="77777777" w:rsidR="00F0408B" w:rsidRPr="008F3D9F" w:rsidRDefault="00F0408B">
      <w:pPr>
        <w:spacing w:before="240" w:after="240"/>
        <w:rPr>
          <w:lang w:val="fr-FR"/>
          <w:rPrChange w:id="1639" w:author="Hayfa ZGAYA-BIAU" w:date="2025-06-12T18:32:00Z" w16du:dateUtc="2025-06-12T16:32:00Z">
            <w:rPr/>
          </w:rPrChange>
        </w:rPr>
      </w:pPr>
    </w:p>
    <w:p w14:paraId="1C1DEF3B" w14:textId="77777777" w:rsidR="00F0408B" w:rsidRPr="008F3D9F" w:rsidRDefault="00F0408B">
      <w:pPr>
        <w:spacing w:before="240" w:after="240"/>
        <w:rPr>
          <w:lang w:val="fr-FR"/>
          <w:rPrChange w:id="1640" w:author="Hayfa ZGAYA-BIAU" w:date="2025-06-12T18:32:00Z" w16du:dateUtc="2025-06-12T16:32:00Z">
            <w:rPr/>
          </w:rPrChange>
        </w:rPr>
      </w:pPr>
    </w:p>
    <w:p w14:paraId="436F5AB0" w14:textId="77777777" w:rsidR="00F0408B" w:rsidRPr="008F3D9F" w:rsidRDefault="00F0408B">
      <w:pPr>
        <w:spacing w:before="240" w:after="240"/>
        <w:rPr>
          <w:lang w:val="fr-FR"/>
          <w:rPrChange w:id="1641" w:author="Hayfa ZGAYA-BIAU" w:date="2025-06-12T18:32:00Z" w16du:dateUtc="2025-06-12T16:32:00Z">
            <w:rPr/>
          </w:rPrChange>
        </w:rPr>
      </w:pPr>
    </w:p>
    <w:p w14:paraId="21F6EAE1" w14:textId="77777777" w:rsidR="00F0408B" w:rsidRPr="008F3D9F" w:rsidRDefault="00F0408B">
      <w:pPr>
        <w:spacing w:before="240" w:after="240"/>
        <w:rPr>
          <w:lang w:val="fr-FR"/>
          <w:rPrChange w:id="1642" w:author="Hayfa ZGAYA-BIAU" w:date="2025-06-12T18:32:00Z" w16du:dateUtc="2025-06-12T16:32:00Z">
            <w:rPr/>
          </w:rPrChange>
        </w:rPr>
      </w:pPr>
    </w:p>
    <w:p w14:paraId="189D8485" w14:textId="77777777" w:rsidR="00F0408B" w:rsidRPr="008F3D9F" w:rsidRDefault="00F0408B">
      <w:pPr>
        <w:spacing w:before="240" w:after="240"/>
        <w:rPr>
          <w:lang w:val="fr-FR"/>
          <w:rPrChange w:id="1643" w:author="Hayfa ZGAYA-BIAU" w:date="2025-06-12T18:32:00Z" w16du:dateUtc="2025-06-12T16:32:00Z">
            <w:rPr/>
          </w:rPrChange>
        </w:rPr>
      </w:pPr>
    </w:p>
    <w:p w14:paraId="6DF1A06E" w14:textId="77777777" w:rsidR="00F0408B" w:rsidRPr="008F3D9F" w:rsidRDefault="00F0408B">
      <w:pPr>
        <w:spacing w:before="240" w:after="240"/>
        <w:rPr>
          <w:lang w:val="fr-FR"/>
          <w:rPrChange w:id="1644" w:author="Hayfa ZGAYA-BIAU" w:date="2025-06-12T18:32:00Z" w16du:dateUtc="2025-06-12T16:32:00Z">
            <w:rPr/>
          </w:rPrChange>
        </w:rPr>
      </w:pPr>
    </w:p>
    <w:p w14:paraId="69A48C0D" w14:textId="77777777" w:rsidR="00F0408B" w:rsidRPr="008F3D9F" w:rsidRDefault="00F0408B">
      <w:pPr>
        <w:spacing w:before="240" w:after="240"/>
        <w:rPr>
          <w:lang w:val="fr-FR"/>
          <w:rPrChange w:id="1645" w:author="Hayfa ZGAYA-BIAU" w:date="2025-06-12T18:32:00Z" w16du:dateUtc="2025-06-12T16:32:00Z">
            <w:rPr/>
          </w:rPrChange>
        </w:rPr>
      </w:pPr>
    </w:p>
    <w:p w14:paraId="689DC4BC" w14:textId="77777777" w:rsidR="00F0408B" w:rsidRPr="008F3D9F" w:rsidRDefault="00F0408B">
      <w:pPr>
        <w:spacing w:before="240" w:after="240"/>
        <w:rPr>
          <w:lang w:val="fr-FR"/>
          <w:rPrChange w:id="1646" w:author="Hayfa ZGAYA-BIAU" w:date="2025-06-12T18:32:00Z" w16du:dateUtc="2025-06-12T16:32:00Z">
            <w:rPr/>
          </w:rPrChange>
        </w:rPr>
      </w:pPr>
    </w:p>
    <w:p w14:paraId="07913D5D" w14:textId="77777777" w:rsidR="00F0408B" w:rsidRPr="008F3D9F" w:rsidRDefault="00F0408B">
      <w:pPr>
        <w:spacing w:before="240" w:after="240"/>
        <w:rPr>
          <w:lang w:val="fr-FR"/>
          <w:rPrChange w:id="1647" w:author="Hayfa ZGAYA-BIAU" w:date="2025-06-12T18:32:00Z" w16du:dateUtc="2025-06-12T16:32:00Z">
            <w:rPr/>
          </w:rPrChange>
        </w:rPr>
      </w:pPr>
    </w:p>
    <w:p w14:paraId="69EBBCD3" w14:textId="77777777" w:rsidR="00F0408B" w:rsidRPr="008F3D9F" w:rsidRDefault="00F0408B">
      <w:pPr>
        <w:spacing w:before="240" w:after="240"/>
        <w:rPr>
          <w:lang w:val="fr-FR"/>
          <w:rPrChange w:id="1648" w:author="Hayfa ZGAYA-BIAU" w:date="2025-06-12T18:32:00Z" w16du:dateUtc="2025-06-12T16:32:00Z">
            <w:rPr/>
          </w:rPrChange>
        </w:rPr>
      </w:pPr>
    </w:p>
    <w:p w14:paraId="13B7D2A8" w14:textId="77777777" w:rsidR="00F0408B" w:rsidRPr="008F3D9F" w:rsidRDefault="00F0408B">
      <w:pPr>
        <w:spacing w:before="240" w:after="240"/>
        <w:rPr>
          <w:lang w:val="fr-FR"/>
          <w:rPrChange w:id="1649" w:author="Hayfa ZGAYA-BIAU" w:date="2025-06-12T18:32:00Z" w16du:dateUtc="2025-06-12T16:32:00Z">
            <w:rPr/>
          </w:rPrChange>
        </w:rPr>
      </w:pPr>
    </w:p>
    <w:p w14:paraId="0E192F02" w14:textId="77777777" w:rsidR="00F0408B" w:rsidRPr="008F3D9F" w:rsidRDefault="00F0408B">
      <w:pPr>
        <w:spacing w:before="240" w:after="240"/>
        <w:rPr>
          <w:lang w:val="fr-FR"/>
          <w:rPrChange w:id="1650" w:author="Hayfa ZGAYA-BIAU" w:date="2025-06-12T18:32:00Z" w16du:dateUtc="2025-06-12T16:32:00Z">
            <w:rPr/>
          </w:rPrChange>
        </w:rPr>
      </w:pPr>
    </w:p>
    <w:p w14:paraId="772D0723" w14:textId="77777777" w:rsidR="00F0408B" w:rsidRPr="008F3D9F" w:rsidRDefault="00F0408B">
      <w:pPr>
        <w:spacing w:before="240" w:after="240"/>
        <w:rPr>
          <w:lang w:val="fr-FR"/>
          <w:rPrChange w:id="1651" w:author="Hayfa ZGAYA-BIAU" w:date="2025-06-12T18:32:00Z" w16du:dateUtc="2025-06-12T16:32:00Z">
            <w:rPr/>
          </w:rPrChange>
        </w:rPr>
      </w:pPr>
    </w:p>
    <w:p w14:paraId="1577B863" w14:textId="77777777" w:rsidR="00F0408B" w:rsidRPr="008F3D9F" w:rsidRDefault="00F0408B">
      <w:pPr>
        <w:spacing w:before="240" w:after="240"/>
        <w:rPr>
          <w:lang w:val="fr-FR"/>
          <w:rPrChange w:id="1652" w:author="Hayfa ZGAYA-BIAU" w:date="2025-06-12T18:32:00Z" w16du:dateUtc="2025-06-12T16:32:00Z">
            <w:rPr/>
          </w:rPrChange>
        </w:rPr>
      </w:pPr>
    </w:p>
    <w:p w14:paraId="2CE96C62" w14:textId="77777777" w:rsidR="00F0408B" w:rsidRPr="008F3D9F" w:rsidRDefault="00F0408B">
      <w:pPr>
        <w:spacing w:before="240" w:after="240"/>
        <w:rPr>
          <w:lang w:val="fr-FR"/>
          <w:rPrChange w:id="1653" w:author="Hayfa ZGAYA-BIAU" w:date="2025-06-12T18:32:00Z" w16du:dateUtc="2025-06-12T16:32:00Z">
            <w:rPr/>
          </w:rPrChange>
        </w:rPr>
      </w:pPr>
    </w:p>
    <w:p w14:paraId="11EFAAD8" w14:textId="77777777" w:rsidR="00F0408B" w:rsidRPr="008F3D9F" w:rsidRDefault="00000000">
      <w:pPr>
        <w:pStyle w:val="Titre2"/>
        <w:rPr>
          <w:lang w:val="fr-FR"/>
          <w:rPrChange w:id="1654" w:author="Hayfa ZGAYA-BIAU" w:date="2025-06-12T18:32:00Z" w16du:dateUtc="2025-06-12T16:32:00Z">
            <w:rPr/>
          </w:rPrChange>
        </w:rPr>
      </w:pPr>
      <w:bookmarkStart w:id="1655" w:name="_idz7mzec8z0g" w:colFirst="0" w:colLast="0"/>
      <w:bookmarkEnd w:id="1655"/>
      <w:r w:rsidRPr="008F3D9F">
        <w:rPr>
          <w:lang w:val="fr-FR"/>
          <w:rPrChange w:id="1656" w:author="Hayfa ZGAYA-BIAU" w:date="2025-06-12T18:32:00Z" w16du:dateUtc="2025-06-12T16:32:00Z">
            <w:rPr/>
          </w:rPrChange>
        </w:rPr>
        <w:t>12. Résultats &amp; Expérimentations</w:t>
      </w:r>
    </w:p>
    <w:p w14:paraId="3279DFA2" w14:textId="77777777" w:rsidR="00F0408B" w:rsidRPr="008F3D9F" w:rsidRDefault="00F0408B">
      <w:pPr>
        <w:rPr>
          <w:lang w:val="fr-FR"/>
          <w:rPrChange w:id="1657" w:author="Hayfa ZGAYA-BIAU" w:date="2025-06-12T18:32:00Z" w16du:dateUtc="2025-06-12T16:32:00Z">
            <w:rPr/>
          </w:rPrChange>
        </w:rPr>
      </w:pPr>
    </w:p>
    <w:p w14:paraId="0885286A" w14:textId="77777777" w:rsidR="00F0408B" w:rsidRPr="008F3D9F" w:rsidRDefault="00F0408B">
      <w:pPr>
        <w:rPr>
          <w:lang w:val="fr-FR"/>
          <w:rPrChange w:id="1658" w:author="Hayfa ZGAYA-BIAU" w:date="2025-06-12T18:32:00Z" w16du:dateUtc="2025-06-12T16:32:00Z">
            <w:rPr/>
          </w:rPrChange>
        </w:rPr>
      </w:pPr>
    </w:p>
    <w:p w14:paraId="776C26D2" w14:textId="77777777" w:rsidR="00F0408B" w:rsidRPr="008F3D9F" w:rsidRDefault="00F0408B">
      <w:pPr>
        <w:rPr>
          <w:lang w:val="fr-FR"/>
          <w:rPrChange w:id="1659" w:author="Hayfa ZGAYA-BIAU" w:date="2025-06-12T18:32:00Z" w16du:dateUtc="2025-06-12T16:32:00Z">
            <w:rPr/>
          </w:rPrChange>
        </w:rPr>
      </w:pPr>
    </w:p>
    <w:p w14:paraId="0B1A4EF6" w14:textId="77777777" w:rsidR="00F0408B" w:rsidRPr="008F3D9F" w:rsidRDefault="00F0408B">
      <w:pPr>
        <w:rPr>
          <w:lang w:val="fr-FR"/>
          <w:rPrChange w:id="1660" w:author="Hayfa ZGAYA-BIAU" w:date="2025-06-12T18:32:00Z" w16du:dateUtc="2025-06-12T16:32:00Z">
            <w:rPr/>
          </w:rPrChange>
        </w:rPr>
      </w:pPr>
    </w:p>
    <w:p w14:paraId="0B53F2D6" w14:textId="77777777" w:rsidR="00F0408B" w:rsidRPr="008F3D9F" w:rsidRDefault="00F0408B">
      <w:pPr>
        <w:rPr>
          <w:lang w:val="fr-FR"/>
          <w:rPrChange w:id="1661" w:author="Hayfa ZGAYA-BIAU" w:date="2025-06-12T18:32:00Z" w16du:dateUtc="2025-06-12T16:32:00Z">
            <w:rPr/>
          </w:rPrChange>
        </w:rPr>
      </w:pPr>
    </w:p>
    <w:p w14:paraId="2E97A973" w14:textId="77777777" w:rsidR="00F0408B" w:rsidRPr="008F3D9F" w:rsidRDefault="00F0408B">
      <w:pPr>
        <w:rPr>
          <w:lang w:val="fr-FR"/>
          <w:rPrChange w:id="1662" w:author="Hayfa ZGAYA-BIAU" w:date="2025-06-12T18:32:00Z" w16du:dateUtc="2025-06-12T16:32:00Z">
            <w:rPr/>
          </w:rPrChange>
        </w:rPr>
      </w:pPr>
    </w:p>
    <w:p w14:paraId="0B4C72FA" w14:textId="77777777" w:rsidR="00F0408B" w:rsidRPr="008F3D9F" w:rsidRDefault="00F0408B">
      <w:pPr>
        <w:rPr>
          <w:lang w:val="fr-FR"/>
          <w:rPrChange w:id="1663" w:author="Hayfa ZGAYA-BIAU" w:date="2025-06-12T18:32:00Z" w16du:dateUtc="2025-06-12T16:32:00Z">
            <w:rPr/>
          </w:rPrChange>
        </w:rPr>
      </w:pPr>
    </w:p>
    <w:p w14:paraId="0EE39E44" w14:textId="77777777" w:rsidR="00F0408B" w:rsidRPr="008F3D9F" w:rsidRDefault="00F0408B">
      <w:pPr>
        <w:rPr>
          <w:lang w:val="fr-FR"/>
          <w:rPrChange w:id="1664" w:author="Hayfa ZGAYA-BIAU" w:date="2025-06-12T18:32:00Z" w16du:dateUtc="2025-06-12T16:32:00Z">
            <w:rPr/>
          </w:rPrChange>
        </w:rPr>
      </w:pPr>
    </w:p>
    <w:p w14:paraId="4D3B4815" w14:textId="77777777" w:rsidR="00F0408B" w:rsidRPr="008F3D9F" w:rsidRDefault="00F0408B">
      <w:pPr>
        <w:rPr>
          <w:lang w:val="fr-FR"/>
          <w:rPrChange w:id="1665" w:author="Hayfa ZGAYA-BIAU" w:date="2025-06-12T18:32:00Z" w16du:dateUtc="2025-06-12T16:32:00Z">
            <w:rPr/>
          </w:rPrChange>
        </w:rPr>
      </w:pPr>
    </w:p>
    <w:p w14:paraId="76491C00" w14:textId="77777777" w:rsidR="00F0408B" w:rsidRPr="008F3D9F" w:rsidRDefault="00F0408B">
      <w:pPr>
        <w:rPr>
          <w:lang w:val="fr-FR"/>
          <w:rPrChange w:id="1666" w:author="Hayfa ZGAYA-BIAU" w:date="2025-06-12T18:32:00Z" w16du:dateUtc="2025-06-12T16:32:00Z">
            <w:rPr/>
          </w:rPrChange>
        </w:rPr>
      </w:pPr>
    </w:p>
    <w:p w14:paraId="6DC42C0D" w14:textId="77777777" w:rsidR="00F0408B" w:rsidRPr="008F3D9F" w:rsidRDefault="00F0408B">
      <w:pPr>
        <w:rPr>
          <w:lang w:val="fr-FR"/>
          <w:rPrChange w:id="1667" w:author="Hayfa ZGAYA-BIAU" w:date="2025-06-12T18:32:00Z" w16du:dateUtc="2025-06-12T16:32:00Z">
            <w:rPr/>
          </w:rPrChange>
        </w:rPr>
      </w:pPr>
    </w:p>
    <w:p w14:paraId="19DAD8E6" w14:textId="77777777" w:rsidR="00F0408B" w:rsidRPr="008F3D9F" w:rsidRDefault="00F0408B">
      <w:pPr>
        <w:rPr>
          <w:lang w:val="fr-FR"/>
          <w:rPrChange w:id="1668" w:author="Hayfa ZGAYA-BIAU" w:date="2025-06-12T18:32:00Z" w16du:dateUtc="2025-06-12T16:32:00Z">
            <w:rPr/>
          </w:rPrChange>
        </w:rPr>
      </w:pPr>
    </w:p>
    <w:p w14:paraId="7BBFB1DD" w14:textId="77777777" w:rsidR="00F0408B" w:rsidRPr="008F3D9F" w:rsidRDefault="00F0408B">
      <w:pPr>
        <w:rPr>
          <w:lang w:val="fr-FR"/>
          <w:rPrChange w:id="1669" w:author="Hayfa ZGAYA-BIAU" w:date="2025-06-12T18:32:00Z" w16du:dateUtc="2025-06-12T16:32:00Z">
            <w:rPr/>
          </w:rPrChange>
        </w:rPr>
      </w:pPr>
    </w:p>
    <w:p w14:paraId="041761FA" w14:textId="77777777" w:rsidR="00F0408B" w:rsidRPr="008F3D9F" w:rsidRDefault="00F0408B">
      <w:pPr>
        <w:rPr>
          <w:lang w:val="fr-FR"/>
          <w:rPrChange w:id="1670" w:author="Hayfa ZGAYA-BIAU" w:date="2025-06-12T18:32:00Z" w16du:dateUtc="2025-06-12T16:32:00Z">
            <w:rPr/>
          </w:rPrChange>
        </w:rPr>
      </w:pPr>
    </w:p>
    <w:p w14:paraId="10165C82" w14:textId="77777777" w:rsidR="00F0408B" w:rsidRPr="008F3D9F" w:rsidRDefault="00F0408B">
      <w:pPr>
        <w:rPr>
          <w:lang w:val="fr-FR"/>
          <w:rPrChange w:id="1671" w:author="Hayfa ZGAYA-BIAU" w:date="2025-06-12T18:32:00Z" w16du:dateUtc="2025-06-12T16:32:00Z">
            <w:rPr/>
          </w:rPrChange>
        </w:rPr>
      </w:pPr>
    </w:p>
    <w:p w14:paraId="44E7B2E7" w14:textId="77777777" w:rsidR="00F0408B" w:rsidRPr="008F3D9F" w:rsidRDefault="00F0408B">
      <w:pPr>
        <w:rPr>
          <w:lang w:val="fr-FR"/>
          <w:rPrChange w:id="1672" w:author="Hayfa ZGAYA-BIAU" w:date="2025-06-12T18:32:00Z" w16du:dateUtc="2025-06-12T16:32:00Z">
            <w:rPr/>
          </w:rPrChange>
        </w:rPr>
      </w:pPr>
    </w:p>
    <w:p w14:paraId="07C7334B" w14:textId="77777777" w:rsidR="00F0408B" w:rsidRPr="008F3D9F" w:rsidRDefault="00F0408B">
      <w:pPr>
        <w:rPr>
          <w:lang w:val="fr-FR"/>
          <w:rPrChange w:id="1673" w:author="Hayfa ZGAYA-BIAU" w:date="2025-06-12T18:32:00Z" w16du:dateUtc="2025-06-12T16:32:00Z">
            <w:rPr/>
          </w:rPrChange>
        </w:rPr>
      </w:pPr>
    </w:p>
    <w:p w14:paraId="000782E4" w14:textId="77777777" w:rsidR="00F0408B" w:rsidRPr="008F3D9F" w:rsidRDefault="00000000">
      <w:pPr>
        <w:pStyle w:val="Titre3"/>
        <w:keepNext w:val="0"/>
        <w:keepLines w:val="0"/>
        <w:rPr>
          <w:lang w:val="fr-FR"/>
          <w:rPrChange w:id="1674" w:author="Hayfa ZGAYA-BIAU" w:date="2025-06-12T18:32:00Z" w16du:dateUtc="2025-06-12T16:32:00Z">
            <w:rPr/>
          </w:rPrChange>
        </w:rPr>
      </w:pPr>
      <w:bookmarkStart w:id="1675" w:name="_a848i8gghakh" w:colFirst="0" w:colLast="0"/>
      <w:bookmarkEnd w:id="1675"/>
      <w:r w:rsidRPr="008F3D9F">
        <w:rPr>
          <w:lang w:val="fr-FR"/>
          <w:rPrChange w:id="1676" w:author="Hayfa ZGAYA-BIAU" w:date="2025-06-12T18:32:00Z" w16du:dateUtc="2025-06-12T16:32:00Z">
            <w:rPr/>
          </w:rPrChange>
        </w:rPr>
        <w:t>12.1. Présentation des résultats quantitatifs (tableaux, graphiques)</w:t>
      </w:r>
    </w:p>
    <w:p w14:paraId="3B35129C" w14:textId="77777777" w:rsidR="00F0408B" w:rsidRPr="008F3D9F" w:rsidRDefault="00000000">
      <w:pPr>
        <w:spacing w:before="240" w:after="240"/>
        <w:rPr>
          <w:lang w:val="fr-FR"/>
          <w:rPrChange w:id="1677" w:author="Hayfa ZGAYA-BIAU" w:date="2025-06-12T18:32:00Z" w16du:dateUtc="2025-06-12T16:32:00Z">
            <w:rPr/>
          </w:rPrChange>
        </w:rPr>
      </w:pPr>
      <w:r w:rsidRPr="008F3D9F">
        <w:rPr>
          <w:lang w:val="fr-FR"/>
          <w:rPrChange w:id="1678" w:author="Hayfa ZGAYA-BIAU" w:date="2025-06-12T18:32:00Z" w16du:dateUtc="2025-06-12T16:32:00Z">
            <w:rPr/>
          </w:rPrChange>
        </w:rPr>
        <w:t xml:space="preserve">Les performances du modèle CNN-LSTM ont été évaluées sur le jeu de données personnalisé constitué de vidéos de gestes faciaux classés en trois catégories : </w:t>
      </w:r>
      <w:r w:rsidRPr="008F3D9F">
        <w:rPr>
          <w:b/>
          <w:lang w:val="fr-FR"/>
          <w:rPrChange w:id="1679" w:author="Hayfa ZGAYA-BIAU" w:date="2025-06-12T18:32:00Z" w16du:dateUtc="2025-06-12T16:32:00Z">
            <w:rPr>
              <w:b/>
            </w:rPr>
          </w:rPrChange>
        </w:rPr>
        <w:t>oui</w:t>
      </w:r>
      <w:r w:rsidRPr="008F3D9F">
        <w:rPr>
          <w:lang w:val="fr-FR"/>
          <w:rPrChange w:id="1680" w:author="Hayfa ZGAYA-BIAU" w:date="2025-06-12T18:32:00Z" w16du:dateUtc="2025-06-12T16:32:00Z">
            <w:rPr/>
          </w:rPrChange>
        </w:rPr>
        <w:t xml:space="preserve">, </w:t>
      </w:r>
      <w:r w:rsidRPr="008F3D9F">
        <w:rPr>
          <w:b/>
          <w:lang w:val="fr-FR"/>
          <w:rPrChange w:id="1681" w:author="Hayfa ZGAYA-BIAU" w:date="2025-06-12T18:32:00Z" w16du:dateUtc="2025-06-12T16:32:00Z">
            <w:rPr>
              <w:b/>
            </w:rPr>
          </w:rPrChange>
        </w:rPr>
        <w:t>non</w:t>
      </w:r>
      <w:r w:rsidRPr="008F3D9F">
        <w:rPr>
          <w:lang w:val="fr-FR"/>
          <w:rPrChange w:id="1682" w:author="Hayfa ZGAYA-BIAU" w:date="2025-06-12T18:32:00Z" w16du:dateUtc="2025-06-12T16:32:00Z">
            <w:rPr/>
          </w:rPrChange>
        </w:rPr>
        <w:t xml:space="preserve">, </w:t>
      </w:r>
      <w:r w:rsidRPr="008F3D9F">
        <w:rPr>
          <w:b/>
          <w:lang w:val="fr-FR"/>
          <w:rPrChange w:id="1683" w:author="Hayfa ZGAYA-BIAU" w:date="2025-06-12T18:32:00Z" w16du:dateUtc="2025-06-12T16:32:00Z">
            <w:rPr>
              <w:b/>
            </w:rPr>
          </w:rPrChange>
        </w:rPr>
        <w:t>normal</w:t>
      </w:r>
      <w:r w:rsidRPr="008F3D9F">
        <w:rPr>
          <w:lang w:val="fr-FR"/>
          <w:rPrChange w:id="1684" w:author="Hayfa ZGAYA-BIAU" w:date="2025-06-12T18:32:00Z" w16du:dateUtc="2025-06-12T16:32:00Z">
            <w:rPr/>
          </w:rPrChange>
        </w:rPr>
        <w:t xml:space="preserve">. Les </w:t>
      </w:r>
      <w:r w:rsidRPr="008F3D9F">
        <w:rPr>
          <w:lang w:val="fr-FR"/>
          <w:rPrChange w:id="1685" w:author="Hayfa ZGAYA-BIAU" w:date="2025-06-12T18:32:00Z" w16du:dateUtc="2025-06-12T16:32:00Z">
            <w:rPr/>
          </w:rPrChange>
        </w:rPr>
        <w:lastRenderedPageBreak/>
        <w:t xml:space="preserve">résultats présentés ci-dessous concernent les métriques classiques de classification, mesurées sur l’ensemble de test extrait du jeu </w:t>
      </w:r>
      <w:proofErr w:type="spellStart"/>
      <w:r w:rsidRPr="008F3D9F">
        <w:rPr>
          <w:rFonts w:ascii="Roboto Mono" w:eastAsia="Roboto Mono" w:hAnsi="Roboto Mono" w:cs="Roboto Mono"/>
          <w:color w:val="188038"/>
          <w:lang w:val="fr-FR"/>
          <w:rPrChange w:id="1686" w:author="Hayfa ZGAYA-BIAU" w:date="2025-06-12T18:32:00Z" w16du:dateUtc="2025-06-12T16:32:00Z">
            <w:rPr>
              <w:rFonts w:ascii="Roboto Mono" w:eastAsia="Roboto Mono" w:hAnsi="Roboto Mono" w:cs="Roboto Mono"/>
              <w:color w:val="188038"/>
            </w:rPr>
          </w:rPrChange>
        </w:rPr>
        <w:t>dataset_sequences.pkl</w:t>
      </w:r>
      <w:proofErr w:type="spellEnd"/>
      <w:r w:rsidRPr="008F3D9F">
        <w:rPr>
          <w:lang w:val="fr-FR"/>
          <w:rPrChange w:id="1687" w:author="Hayfa ZGAYA-BIAU" w:date="2025-06-12T18:32:00Z" w16du:dateUtc="2025-06-12T16:32:00Z">
            <w:rPr/>
          </w:rPrChange>
        </w:rPr>
        <w:t>.</w:t>
      </w:r>
    </w:p>
    <w:p w14:paraId="7E17C3D6" w14:textId="77777777" w:rsidR="00F0408B" w:rsidRPr="008F3D9F" w:rsidRDefault="00000000">
      <w:pPr>
        <w:pStyle w:val="Titre4"/>
        <w:keepNext w:val="0"/>
        <w:keepLines w:val="0"/>
        <w:spacing w:before="240" w:after="40"/>
        <w:rPr>
          <w:b/>
          <w:color w:val="000000"/>
          <w:sz w:val="22"/>
          <w:szCs w:val="22"/>
          <w:lang w:val="fr-FR"/>
          <w:rPrChange w:id="1688" w:author="Hayfa ZGAYA-BIAU" w:date="2025-06-12T18:32:00Z" w16du:dateUtc="2025-06-12T16:32:00Z">
            <w:rPr>
              <w:b/>
              <w:color w:val="000000"/>
              <w:sz w:val="22"/>
              <w:szCs w:val="22"/>
            </w:rPr>
          </w:rPrChange>
        </w:rPr>
      </w:pPr>
      <w:bookmarkStart w:id="1689" w:name="_146ahulaf808" w:colFirst="0" w:colLast="0"/>
      <w:bookmarkEnd w:id="1689"/>
      <w:r w:rsidRPr="008F3D9F">
        <w:rPr>
          <w:b/>
          <w:color w:val="000000"/>
          <w:sz w:val="22"/>
          <w:szCs w:val="22"/>
          <w:lang w:val="fr-FR"/>
          <w:rPrChange w:id="1690" w:author="Hayfa ZGAYA-BIAU" w:date="2025-06-12T18:32:00Z" w16du:dateUtc="2025-06-12T16:32:00Z">
            <w:rPr>
              <w:b/>
              <w:color w:val="000000"/>
              <w:sz w:val="22"/>
              <w:szCs w:val="22"/>
            </w:rPr>
          </w:rPrChange>
        </w:rPr>
        <w:t>1. Précision globale du modèle</w:t>
      </w:r>
    </w:p>
    <w:tbl>
      <w:tblPr>
        <w:tblStyle w:val="a0"/>
        <w:tblW w:w="45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70"/>
        <w:gridCol w:w="1370"/>
      </w:tblGrid>
      <w:tr w:rsidR="00F0408B" w:rsidRPr="008F3D9F" w14:paraId="4286C061" w14:textId="77777777">
        <w:trPr>
          <w:trHeight w:val="500"/>
          <w:jc w:val="center"/>
        </w:trPr>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0D60F" w14:textId="77777777" w:rsidR="00F0408B" w:rsidRPr="008F3D9F" w:rsidRDefault="00000000">
            <w:pPr>
              <w:spacing w:before="240" w:after="240"/>
              <w:jc w:val="center"/>
              <w:rPr>
                <w:lang w:val="fr-FR"/>
                <w:rPrChange w:id="1691" w:author="Hayfa ZGAYA-BIAU" w:date="2025-06-12T18:32:00Z" w16du:dateUtc="2025-06-12T16:32:00Z">
                  <w:rPr/>
                </w:rPrChange>
              </w:rPr>
            </w:pPr>
            <w:r w:rsidRPr="008F3D9F">
              <w:rPr>
                <w:b/>
                <w:lang w:val="fr-FR"/>
                <w:rPrChange w:id="1692" w:author="Hayfa ZGAYA-BIAU" w:date="2025-06-12T18:32:00Z" w16du:dateUtc="2025-06-12T16:32:00Z">
                  <w:rPr>
                    <w:b/>
                  </w:rPr>
                </w:rPrChange>
              </w:rPr>
              <w:t>Métrique</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0FE41" w14:textId="77777777" w:rsidR="00F0408B" w:rsidRPr="008F3D9F" w:rsidRDefault="00000000">
            <w:pPr>
              <w:spacing w:before="240" w:after="240"/>
              <w:jc w:val="center"/>
              <w:rPr>
                <w:lang w:val="fr-FR"/>
                <w:rPrChange w:id="1693" w:author="Hayfa ZGAYA-BIAU" w:date="2025-06-12T18:32:00Z" w16du:dateUtc="2025-06-12T16:32:00Z">
                  <w:rPr/>
                </w:rPrChange>
              </w:rPr>
            </w:pPr>
            <w:r w:rsidRPr="008F3D9F">
              <w:rPr>
                <w:b/>
                <w:lang w:val="fr-FR"/>
                <w:rPrChange w:id="1694" w:author="Hayfa ZGAYA-BIAU" w:date="2025-06-12T18:32:00Z" w16du:dateUtc="2025-06-12T16:32:00Z">
                  <w:rPr>
                    <w:b/>
                  </w:rPr>
                </w:rPrChange>
              </w:rPr>
              <w:t>Valeur (%)</w:t>
            </w:r>
          </w:p>
        </w:tc>
      </w:tr>
      <w:tr w:rsidR="00F0408B" w:rsidRPr="008F3D9F" w14:paraId="76C4A030" w14:textId="77777777">
        <w:trPr>
          <w:trHeight w:val="500"/>
          <w:jc w:val="center"/>
        </w:trPr>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F2EFE" w14:textId="77777777" w:rsidR="00F0408B" w:rsidRPr="008F3D9F" w:rsidRDefault="00000000">
            <w:pPr>
              <w:spacing w:before="240" w:after="240"/>
              <w:rPr>
                <w:lang w:val="fr-FR"/>
                <w:rPrChange w:id="1695" w:author="Hayfa ZGAYA-BIAU" w:date="2025-06-12T18:32:00Z" w16du:dateUtc="2025-06-12T16:32:00Z">
                  <w:rPr/>
                </w:rPrChange>
              </w:rPr>
            </w:pPr>
            <w:r w:rsidRPr="008F3D9F">
              <w:rPr>
                <w:lang w:val="fr-FR"/>
                <w:rPrChange w:id="1696" w:author="Hayfa ZGAYA-BIAU" w:date="2025-06-12T18:32:00Z" w16du:dateUtc="2025-06-12T16:32:00Z">
                  <w:rPr/>
                </w:rPrChange>
              </w:rPr>
              <w:t>Précision (</w:t>
            </w:r>
            <w:proofErr w:type="spellStart"/>
            <w:r w:rsidRPr="008F3D9F">
              <w:rPr>
                <w:lang w:val="fr-FR"/>
                <w:rPrChange w:id="1697" w:author="Hayfa ZGAYA-BIAU" w:date="2025-06-12T18:32:00Z" w16du:dateUtc="2025-06-12T16:32:00Z">
                  <w:rPr/>
                </w:rPrChange>
              </w:rPr>
              <w:t>Accuracy</w:t>
            </w:r>
            <w:proofErr w:type="spellEnd"/>
            <w:r w:rsidRPr="008F3D9F">
              <w:rPr>
                <w:lang w:val="fr-FR"/>
                <w:rPrChange w:id="1698" w:author="Hayfa ZGAYA-BIAU" w:date="2025-06-12T18:32:00Z" w16du:dateUtc="2025-06-12T16:32:00Z">
                  <w:rPr/>
                </w:rPrChange>
              </w:rPr>
              <w:t>)</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A935F" w14:textId="77777777" w:rsidR="00F0408B" w:rsidRPr="008F3D9F" w:rsidRDefault="00000000">
            <w:pPr>
              <w:spacing w:before="240" w:after="240"/>
              <w:rPr>
                <w:lang w:val="fr-FR"/>
                <w:rPrChange w:id="1699" w:author="Hayfa ZGAYA-BIAU" w:date="2025-06-12T18:32:00Z" w16du:dateUtc="2025-06-12T16:32:00Z">
                  <w:rPr/>
                </w:rPrChange>
              </w:rPr>
            </w:pPr>
            <w:r w:rsidRPr="008F3D9F">
              <w:rPr>
                <w:b/>
                <w:lang w:val="fr-FR"/>
                <w:rPrChange w:id="1700" w:author="Hayfa ZGAYA-BIAU" w:date="2025-06-12T18:32:00Z" w16du:dateUtc="2025-06-12T16:32:00Z">
                  <w:rPr>
                    <w:b/>
                  </w:rPr>
                </w:rPrChange>
              </w:rPr>
              <w:t>92.4</w:t>
            </w:r>
          </w:p>
        </w:tc>
      </w:tr>
      <w:tr w:rsidR="00F0408B" w:rsidRPr="008F3D9F" w14:paraId="30C08C97" w14:textId="77777777">
        <w:trPr>
          <w:trHeight w:val="500"/>
          <w:jc w:val="center"/>
        </w:trPr>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25B3A" w14:textId="77777777" w:rsidR="00F0408B" w:rsidRPr="008F3D9F" w:rsidRDefault="00000000">
            <w:pPr>
              <w:spacing w:before="240" w:after="240"/>
              <w:rPr>
                <w:lang w:val="fr-FR"/>
                <w:rPrChange w:id="1701" w:author="Hayfa ZGAYA-BIAU" w:date="2025-06-12T18:32:00Z" w16du:dateUtc="2025-06-12T16:32:00Z">
                  <w:rPr/>
                </w:rPrChange>
              </w:rPr>
            </w:pPr>
            <w:r w:rsidRPr="008F3D9F">
              <w:rPr>
                <w:lang w:val="fr-FR"/>
                <w:rPrChange w:id="1702" w:author="Hayfa ZGAYA-BIAU" w:date="2025-06-12T18:32:00Z" w16du:dateUtc="2025-06-12T16:32:00Z">
                  <w:rPr/>
                </w:rPrChange>
              </w:rPr>
              <w:t>Précision moyenne (</w:t>
            </w:r>
            <w:proofErr w:type="spellStart"/>
            <w:r w:rsidRPr="008F3D9F">
              <w:rPr>
                <w:lang w:val="fr-FR"/>
                <w:rPrChange w:id="1703" w:author="Hayfa ZGAYA-BIAU" w:date="2025-06-12T18:32:00Z" w16du:dateUtc="2025-06-12T16:32:00Z">
                  <w:rPr/>
                </w:rPrChange>
              </w:rPr>
              <w:t>Precision</w:t>
            </w:r>
            <w:proofErr w:type="spellEnd"/>
            <w:r w:rsidRPr="008F3D9F">
              <w:rPr>
                <w:lang w:val="fr-FR"/>
                <w:rPrChange w:id="1704" w:author="Hayfa ZGAYA-BIAU" w:date="2025-06-12T18:32:00Z" w16du:dateUtc="2025-06-12T16:32:00Z">
                  <w:rPr/>
                </w:rPrChange>
              </w:rPr>
              <w:t>)</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2C1C6" w14:textId="77777777" w:rsidR="00F0408B" w:rsidRPr="008F3D9F" w:rsidRDefault="00000000">
            <w:pPr>
              <w:spacing w:before="240" w:after="240"/>
              <w:rPr>
                <w:lang w:val="fr-FR"/>
                <w:rPrChange w:id="1705" w:author="Hayfa ZGAYA-BIAU" w:date="2025-06-12T18:32:00Z" w16du:dateUtc="2025-06-12T16:32:00Z">
                  <w:rPr/>
                </w:rPrChange>
              </w:rPr>
            </w:pPr>
            <w:r w:rsidRPr="008F3D9F">
              <w:rPr>
                <w:lang w:val="fr-FR"/>
                <w:rPrChange w:id="1706" w:author="Hayfa ZGAYA-BIAU" w:date="2025-06-12T18:32:00Z" w16du:dateUtc="2025-06-12T16:32:00Z">
                  <w:rPr/>
                </w:rPrChange>
              </w:rPr>
              <w:t>91.7</w:t>
            </w:r>
          </w:p>
        </w:tc>
      </w:tr>
      <w:tr w:rsidR="00F0408B" w:rsidRPr="008F3D9F" w14:paraId="5D3C956D" w14:textId="77777777">
        <w:trPr>
          <w:trHeight w:val="500"/>
          <w:jc w:val="center"/>
        </w:trPr>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E5784" w14:textId="77777777" w:rsidR="00F0408B" w:rsidRPr="008F3D9F" w:rsidRDefault="00000000">
            <w:pPr>
              <w:spacing w:before="240" w:after="240"/>
              <w:rPr>
                <w:lang w:val="fr-FR"/>
                <w:rPrChange w:id="1707" w:author="Hayfa ZGAYA-BIAU" w:date="2025-06-12T18:32:00Z" w16du:dateUtc="2025-06-12T16:32:00Z">
                  <w:rPr/>
                </w:rPrChange>
              </w:rPr>
            </w:pPr>
            <w:r w:rsidRPr="008F3D9F">
              <w:rPr>
                <w:lang w:val="fr-FR"/>
                <w:rPrChange w:id="1708" w:author="Hayfa ZGAYA-BIAU" w:date="2025-06-12T18:32:00Z" w16du:dateUtc="2025-06-12T16:32:00Z">
                  <w:rPr/>
                </w:rPrChange>
              </w:rPr>
              <w:t>Rappel moyen (</w:t>
            </w:r>
            <w:proofErr w:type="spellStart"/>
            <w:r w:rsidRPr="008F3D9F">
              <w:rPr>
                <w:lang w:val="fr-FR"/>
                <w:rPrChange w:id="1709" w:author="Hayfa ZGAYA-BIAU" w:date="2025-06-12T18:32:00Z" w16du:dateUtc="2025-06-12T16:32:00Z">
                  <w:rPr/>
                </w:rPrChange>
              </w:rPr>
              <w:t>Recall</w:t>
            </w:r>
            <w:proofErr w:type="spellEnd"/>
            <w:r w:rsidRPr="008F3D9F">
              <w:rPr>
                <w:lang w:val="fr-FR"/>
                <w:rPrChange w:id="1710" w:author="Hayfa ZGAYA-BIAU" w:date="2025-06-12T18:32:00Z" w16du:dateUtc="2025-06-12T16:32:00Z">
                  <w:rPr/>
                </w:rPrChange>
              </w:rPr>
              <w:t>)</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05AEA" w14:textId="77777777" w:rsidR="00F0408B" w:rsidRPr="008F3D9F" w:rsidRDefault="00000000">
            <w:pPr>
              <w:spacing w:before="240" w:after="240"/>
              <w:rPr>
                <w:lang w:val="fr-FR"/>
                <w:rPrChange w:id="1711" w:author="Hayfa ZGAYA-BIAU" w:date="2025-06-12T18:32:00Z" w16du:dateUtc="2025-06-12T16:32:00Z">
                  <w:rPr/>
                </w:rPrChange>
              </w:rPr>
            </w:pPr>
            <w:r w:rsidRPr="008F3D9F">
              <w:rPr>
                <w:lang w:val="fr-FR"/>
                <w:rPrChange w:id="1712" w:author="Hayfa ZGAYA-BIAU" w:date="2025-06-12T18:32:00Z" w16du:dateUtc="2025-06-12T16:32:00Z">
                  <w:rPr/>
                </w:rPrChange>
              </w:rPr>
              <w:t>91.3</w:t>
            </w:r>
          </w:p>
        </w:tc>
      </w:tr>
      <w:tr w:rsidR="00F0408B" w:rsidRPr="008F3D9F" w14:paraId="2F3DCFC4" w14:textId="77777777">
        <w:trPr>
          <w:trHeight w:val="500"/>
          <w:jc w:val="center"/>
        </w:trPr>
        <w:tc>
          <w:tcPr>
            <w:tcW w:w="3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D6F4E" w14:textId="77777777" w:rsidR="00F0408B" w:rsidRPr="008F3D9F" w:rsidRDefault="00000000">
            <w:pPr>
              <w:spacing w:before="240" w:after="240"/>
              <w:rPr>
                <w:lang w:val="fr-FR"/>
                <w:rPrChange w:id="1713" w:author="Hayfa ZGAYA-BIAU" w:date="2025-06-12T18:32:00Z" w16du:dateUtc="2025-06-12T16:32:00Z">
                  <w:rPr/>
                </w:rPrChange>
              </w:rPr>
            </w:pPr>
            <w:r w:rsidRPr="008F3D9F">
              <w:rPr>
                <w:lang w:val="fr-FR"/>
                <w:rPrChange w:id="1714" w:author="Hayfa ZGAYA-BIAU" w:date="2025-06-12T18:32:00Z" w16du:dateUtc="2025-06-12T16:32:00Z">
                  <w:rPr/>
                </w:rPrChange>
              </w:rPr>
              <w:t>F1-score moyen</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3F513" w14:textId="77777777" w:rsidR="00F0408B" w:rsidRPr="008F3D9F" w:rsidRDefault="00000000">
            <w:pPr>
              <w:spacing w:before="240" w:after="240"/>
              <w:rPr>
                <w:b/>
                <w:lang w:val="fr-FR"/>
                <w:rPrChange w:id="1715" w:author="Hayfa ZGAYA-BIAU" w:date="2025-06-12T18:32:00Z" w16du:dateUtc="2025-06-12T16:32:00Z">
                  <w:rPr>
                    <w:b/>
                  </w:rPr>
                </w:rPrChange>
              </w:rPr>
            </w:pPr>
            <w:r w:rsidRPr="008F3D9F">
              <w:rPr>
                <w:b/>
                <w:lang w:val="fr-FR"/>
                <w:rPrChange w:id="1716" w:author="Hayfa ZGAYA-BIAU" w:date="2025-06-12T18:32:00Z" w16du:dateUtc="2025-06-12T16:32:00Z">
                  <w:rPr>
                    <w:b/>
                  </w:rPr>
                </w:rPrChange>
              </w:rPr>
              <w:t>91.5</w:t>
            </w:r>
          </w:p>
        </w:tc>
      </w:tr>
    </w:tbl>
    <w:p w14:paraId="71586153" w14:textId="77777777" w:rsidR="00F0408B" w:rsidRPr="008F3D9F" w:rsidRDefault="00000000">
      <w:pPr>
        <w:pStyle w:val="Titre5"/>
        <w:spacing w:after="40"/>
        <w:rPr>
          <w:lang w:val="fr-FR"/>
          <w:rPrChange w:id="1717" w:author="Hayfa ZGAYA-BIAU" w:date="2025-06-12T18:32:00Z" w16du:dateUtc="2025-06-12T16:32:00Z">
            <w:rPr/>
          </w:rPrChange>
        </w:rPr>
      </w:pPr>
      <w:bookmarkStart w:id="1718" w:name="_8z17w1mqjcpw" w:colFirst="0" w:colLast="0"/>
      <w:bookmarkEnd w:id="1718"/>
      <w:r w:rsidRPr="008F3D9F">
        <w:rPr>
          <w:lang w:val="fr-FR"/>
          <w:rPrChange w:id="1719" w:author="Hayfa ZGAYA-BIAU" w:date="2025-06-12T18:32:00Z" w16du:dateUtc="2025-06-12T16:32:00Z">
            <w:rPr/>
          </w:rPrChange>
        </w:rPr>
        <w:t xml:space="preserve">Table </w:t>
      </w:r>
      <w:proofErr w:type="gramStart"/>
      <w:r w:rsidRPr="008F3D9F">
        <w:rPr>
          <w:lang w:val="fr-FR"/>
          <w:rPrChange w:id="1720" w:author="Hayfa ZGAYA-BIAU" w:date="2025-06-12T18:32:00Z" w16du:dateUtc="2025-06-12T16:32:00Z">
            <w:rPr/>
          </w:rPrChange>
        </w:rPr>
        <w:t>1:</w:t>
      </w:r>
      <w:proofErr w:type="gramEnd"/>
      <w:r w:rsidRPr="008F3D9F">
        <w:rPr>
          <w:lang w:val="fr-FR"/>
          <w:rPrChange w:id="1721" w:author="Hayfa ZGAYA-BIAU" w:date="2025-06-12T18:32:00Z" w16du:dateUtc="2025-06-12T16:32:00Z">
            <w:rPr/>
          </w:rPrChange>
        </w:rPr>
        <w:t xml:space="preserve"> Précision globale du modèle</w:t>
      </w:r>
    </w:p>
    <w:p w14:paraId="669AA629" w14:textId="77777777" w:rsidR="00F0408B" w:rsidRPr="008F3D9F" w:rsidRDefault="00000000">
      <w:pPr>
        <w:spacing w:before="240" w:after="240"/>
        <w:rPr>
          <w:lang w:val="fr-FR"/>
          <w:rPrChange w:id="1722" w:author="Hayfa ZGAYA-BIAU" w:date="2025-06-12T18:32:00Z" w16du:dateUtc="2025-06-12T16:32:00Z">
            <w:rPr/>
          </w:rPrChange>
        </w:rPr>
      </w:pPr>
      <w:r w:rsidRPr="008F3D9F">
        <w:rPr>
          <w:lang w:val="fr-FR"/>
          <w:rPrChange w:id="1723" w:author="Hayfa ZGAYA-BIAU" w:date="2025-06-12T18:32:00Z" w16du:dateUtc="2025-06-12T16:32:00Z">
            <w:rPr/>
          </w:rPrChange>
        </w:rPr>
        <w:t>Ces résultats indiquent que le modèle est capable de reconnaître de manière fiable les gestes, avec une précision supérieure à 90 % sur des données indépendantes de l’entraînement.</w:t>
      </w:r>
    </w:p>
    <w:p w14:paraId="55E55A38" w14:textId="77777777" w:rsidR="00F0408B" w:rsidRPr="008F3D9F" w:rsidRDefault="00F0408B">
      <w:pPr>
        <w:spacing w:before="240" w:after="240"/>
        <w:rPr>
          <w:lang w:val="fr-FR"/>
          <w:rPrChange w:id="1724" w:author="Hayfa ZGAYA-BIAU" w:date="2025-06-12T18:32:00Z" w16du:dateUtc="2025-06-12T16:32:00Z">
            <w:rPr/>
          </w:rPrChange>
        </w:rPr>
      </w:pPr>
    </w:p>
    <w:p w14:paraId="5AC302B0" w14:textId="77777777" w:rsidR="00F0408B" w:rsidRPr="008F3D9F" w:rsidRDefault="00F0408B">
      <w:pPr>
        <w:spacing w:before="240" w:after="240"/>
        <w:rPr>
          <w:lang w:val="fr-FR"/>
          <w:rPrChange w:id="1725" w:author="Hayfa ZGAYA-BIAU" w:date="2025-06-12T18:32:00Z" w16du:dateUtc="2025-06-12T16:32:00Z">
            <w:rPr/>
          </w:rPrChange>
        </w:rPr>
      </w:pPr>
    </w:p>
    <w:p w14:paraId="064B0CCE" w14:textId="77777777" w:rsidR="00F0408B" w:rsidRPr="008F3D9F" w:rsidRDefault="00000000">
      <w:pPr>
        <w:spacing w:before="240" w:after="240"/>
        <w:rPr>
          <w:lang w:val="fr-FR"/>
          <w:rPrChange w:id="1726" w:author="Hayfa ZGAYA-BIAU" w:date="2025-06-12T18:32:00Z" w16du:dateUtc="2025-06-12T16:32:00Z">
            <w:rPr/>
          </w:rPrChange>
        </w:rPr>
      </w:pPr>
      <w:r w:rsidRPr="008F3D9F">
        <w:rPr>
          <w:noProof/>
          <w:lang w:val="fr-FR"/>
          <w:rPrChange w:id="1727" w:author="Hayfa ZGAYA-BIAU" w:date="2025-06-12T18:32:00Z" w16du:dateUtc="2025-06-12T16:32:00Z">
            <w:rPr>
              <w:noProof/>
            </w:rPr>
          </w:rPrChange>
        </w:rPr>
        <w:drawing>
          <wp:inline distT="114300" distB="114300" distL="114300" distR="114300" wp14:anchorId="1ED13F7D" wp14:editId="5C7D6597">
            <wp:extent cx="5943600" cy="2133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133600"/>
                    </a:xfrm>
                    <a:prstGeom prst="rect">
                      <a:avLst/>
                    </a:prstGeom>
                    <a:ln/>
                  </pic:spPr>
                </pic:pic>
              </a:graphicData>
            </a:graphic>
          </wp:inline>
        </w:drawing>
      </w:r>
    </w:p>
    <w:p w14:paraId="0836FFC6" w14:textId="77777777" w:rsidR="00F0408B" w:rsidRPr="008F3D9F" w:rsidRDefault="00000000">
      <w:pPr>
        <w:pStyle w:val="Titre5"/>
        <w:rPr>
          <w:lang w:val="fr-FR"/>
          <w:rPrChange w:id="1728" w:author="Hayfa ZGAYA-BIAU" w:date="2025-06-12T18:32:00Z" w16du:dateUtc="2025-06-12T16:32:00Z">
            <w:rPr/>
          </w:rPrChange>
        </w:rPr>
      </w:pPr>
      <w:bookmarkStart w:id="1729" w:name="_hk9ophot8j9q" w:colFirst="0" w:colLast="0"/>
      <w:bookmarkEnd w:id="1729"/>
      <w:r w:rsidRPr="008F3D9F">
        <w:rPr>
          <w:lang w:val="fr-FR"/>
          <w:rPrChange w:id="1730" w:author="Hayfa ZGAYA-BIAU" w:date="2025-06-12T18:32:00Z" w16du:dateUtc="2025-06-12T16:32:00Z">
            <w:rPr/>
          </w:rPrChange>
        </w:rPr>
        <w:lastRenderedPageBreak/>
        <w:t xml:space="preserve">Figure </w:t>
      </w:r>
      <w:proofErr w:type="gramStart"/>
      <w:r w:rsidRPr="008F3D9F">
        <w:rPr>
          <w:lang w:val="fr-FR"/>
          <w:rPrChange w:id="1731" w:author="Hayfa ZGAYA-BIAU" w:date="2025-06-12T18:32:00Z" w16du:dateUtc="2025-06-12T16:32:00Z">
            <w:rPr/>
          </w:rPrChange>
        </w:rPr>
        <w:t>2:</w:t>
      </w:r>
      <w:proofErr w:type="gramEnd"/>
      <w:r w:rsidRPr="008F3D9F">
        <w:rPr>
          <w:lang w:val="fr-FR"/>
          <w:rPrChange w:id="1732" w:author="Hayfa ZGAYA-BIAU" w:date="2025-06-12T18:32:00Z" w16du:dateUtc="2025-06-12T16:32:00Z">
            <w:rPr/>
          </w:rPrChange>
        </w:rPr>
        <w:t xml:space="preserve"> Comparaison des performances - Précision</w:t>
      </w:r>
    </w:p>
    <w:p w14:paraId="40FF069A" w14:textId="77777777" w:rsidR="00F0408B" w:rsidRPr="008F3D9F" w:rsidRDefault="00000000">
      <w:pPr>
        <w:pStyle w:val="Titre4"/>
        <w:keepNext w:val="0"/>
        <w:keepLines w:val="0"/>
        <w:spacing w:before="240" w:after="40"/>
        <w:rPr>
          <w:b/>
          <w:color w:val="000000"/>
          <w:sz w:val="22"/>
          <w:szCs w:val="22"/>
          <w:lang w:val="fr-FR"/>
          <w:rPrChange w:id="1733" w:author="Hayfa ZGAYA-BIAU" w:date="2025-06-12T18:32:00Z" w16du:dateUtc="2025-06-12T16:32:00Z">
            <w:rPr>
              <w:b/>
              <w:color w:val="000000"/>
              <w:sz w:val="22"/>
              <w:szCs w:val="22"/>
            </w:rPr>
          </w:rPrChange>
        </w:rPr>
      </w:pPr>
      <w:bookmarkStart w:id="1734" w:name="_s5jpam68g6f" w:colFirst="0" w:colLast="0"/>
      <w:bookmarkEnd w:id="1734"/>
      <w:r w:rsidRPr="008F3D9F">
        <w:rPr>
          <w:b/>
          <w:color w:val="000000"/>
          <w:sz w:val="22"/>
          <w:szCs w:val="22"/>
          <w:lang w:val="fr-FR"/>
          <w:rPrChange w:id="1735" w:author="Hayfa ZGAYA-BIAU" w:date="2025-06-12T18:32:00Z" w16du:dateUtc="2025-06-12T16:32:00Z">
            <w:rPr>
              <w:b/>
              <w:color w:val="000000"/>
              <w:sz w:val="22"/>
              <w:szCs w:val="22"/>
            </w:rPr>
          </w:rPrChange>
        </w:rPr>
        <w:t>2. Matrice de confusion</w:t>
      </w:r>
    </w:p>
    <w:p w14:paraId="12AD1A37" w14:textId="77777777" w:rsidR="00F0408B" w:rsidRPr="008F3D9F" w:rsidRDefault="00000000">
      <w:pPr>
        <w:spacing w:before="240" w:after="240"/>
        <w:rPr>
          <w:lang w:val="fr-FR"/>
          <w:rPrChange w:id="1736" w:author="Hayfa ZGAYA-BIAU" w:date="2025-06-12T18:32:00Z" w16du:dateUtc="2025-06-12T16:32:00Z">
            <w:rPr/>
          </w:rPrChange>
        </w:rPr>
      </w:pPr>
      <w:r w:rsidRPr="008F3D9F">
        <w:rPr>
          <w:lang w:val="fr-FR"/>
          <w:rPrChange w:id="1737" w:author="Hayfa ZGAYA-BIAU" w:date="2025-06-12T18:32:00Z" w16du:dateUtc="2025-06-12T16:32:00Z">
            <w:rPr/>
          </w:rPrChange>
        </w:rPr>
        <w:t>La matrice suivante montre la répartition des prédictions par rapport aux classes réelles :</w:t>
      </w:r>
    </w:p>
    <w:tbl>
      <w:tblPr>
        <w:tblStyle w:val="a1"/>
        <w:tblW w:w="64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0"/>
        <w:gridCol w:w="1460"/>
        <w:gridCol w:w="1490"/>
        <w:gridCol w:w="1850"/>
      </w:tblGrid>
      <w:tr w:rsidR="00F0408B" w:rsidRPr="008F3D9F" w14:paraId="4340CD0D" w14:textId="77777777">
        <w:trPr>
          <w:trHeight w:val="500"/>
          <w:jc w:val="center"/>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36269" w14:textId="77777777" w:rsidR="00F0408B" w:rsidRPr="008F3D9F" w:rsidRDefault="00F0408B">
            <w:pPr>
              <w:spacing w:before="240" w:after="240"/>
              <w:jc w:val="center"/>
              <w:rPr>
                <w:lang w:val="fr-FR"/>
                <w:rPrChange w:id="1738" w:author="Hayfa ZGAYA-BIAU" w:date="2025-06-12T18:32:00Z" w16du:dateUtc="2025-06-12T16:32:00Z">
                  <w:rPr/>
                </w:rPrChange>
              </w:rPr>
            </w:pP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312FC" w14:textId="77777777" w:rsidR="00F0408B" w:rsidRPr="008F3D9F" w:rsidRDefault="00000000">
            <w:pPr>
              <w:spacing w:before="240" w:after="240"/>
              <w:jc w:val="center"/>
              <w:rPr>
                <w:lang w:val="fr-FR"/>
                <w:rPrChange w:id="1739" w:author="Hayfa ZGAYA-BIAU" w:date="2025-06-12T18:32:00Z" w16du:dateUtc="2025-06-12T16:32:00Z">
                  <w:rPr/>
                </w:rPrChange>
              </w:rPr>
            </w:pPr>
            <w:r w:rsidRPr="008F3D9F">
              <w:rPr>
                <w:b/>
                <w:lang w:val="fr-FR"/>
                <w:rPrChange w:id="1740" w:author="Hayfa ZGAYA-BIAU" w:date="2025-06-12T18:32:00Z" w16du:dateUtc="2025-06-12T16:32:00Z">
                  <w:rPr>
                    <w:b/>
                  </w:rPr>
                </w:rPrChange>
              </w:rPr>
              <w:t>Prédit : Oui</w:t>
            </w:r>
          </w:p>
        </w:tc>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C3A44" w14:textId="77777777" w:rsidR="00F0408B" w:rsidRPr="008F3D9F" w:rsidRDefault="00000000">
            <w:pPr>
              <w:spacing w:before="240" w:after="240"/>
              <w:jc w:val="center"/>
              <w:rPr>
                <w:lang w:val="fr-FR"/>
                <w:rPrChange w:id="1741" w:author="Hayfa ZGAYA-BIAU" w:date="2025-06-12T18:32:00Z" w16du:dateUtc="2025-06-12T16:32:00Z">
                  <w:rPr/>
                </w:rPrChange>
              </w:rPr>
            </w:pPr>
            <w:r w:rsidRPr="008F3D9F">
              <w:rPr>
                <w:b/>
                <w:lang w:val="fr-FR"/>
                <w:rPrChange w:id="1742" w:author="Hayfa ZGAYA-BIAU" w:date="2025-06-12T18:32:00Z" w16du:dateUtc="2025-06-12T16:32:00Z">
                  <w:rPr>
                    <w:b/>
                  </w:rPr>
                </w:rPrChange>
              </w:rPr>
              <w:t>Prédit : Non</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4320C" w14:textId="77777777" w:rsidR="00F0408B" w:rsidRPr="008F3D9F" w:rsidRDefault="00000000">
            <w:pPr>
              <w:spacing w:before="240" w:after="240"/>
              <w:jc w:val="center"/>
              <w:rPr>
                <w:lang w:val="fr-FR"/>
                <w:rPrChange w:id="1743" w:author="Hayfa ZGAYA-BIAU" w:date="2025-06-12T18:32:00Z" w16du:dateUtc="2025-06-12T16:32:00Z">
                  <w:rPr/>
                </w:rPrChange>
              </w:rPr>
            </w:pPr>
            <w:r w:rsidRPr="008F3D9F">
              <w:rPr>
                <w:b/>
                <w:lang w:val="fr-FR"/>
                <w:rPrChange w:id="1744" w:author="Hayfa ZGAYA-BIAU" w:date="2025-06-12T18:32:00Z" w16du:dateUtc="2025-06-12T16:32:00Z">
                  <w:rPr>
                    <w:b/>
                  </w:rPr>
                </w:rPrChange>
              </w:rPr>
              <w:t>Prédit : Normal</w:t>
            </w:r>
          </w:p>
        </w:tc>
      </w:tr>
      <w:tr w:rsidR="00F0408B" w:rsidRPr="008F3D9F" w14:paraId="4E252E26" w14:textId="77777777">
        <w:trPr>
          <w:trHeight w:val="500"/>
          <w:jc w:val="center"/>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74BA2" w14:textId="77777777" w:rsidR="00F0408B" w:rsidRPr="008F3D9F" w:rsidRDefault="00000000">
            <w:pPr>
              <w:spacing w:before="240" w:after="240"/>
              <w:rPr>
                <w:lang w:val="fr-FR"/>
                <w:rPrChange w:id="1745" w:author="Hayfa ZGAYA-BIAU" w:date="2025-06-12T18:32:00Z" w16du:dateUtc="2025-06-12T16:32:00Z">
                  <w:rPr/>
                </w:rPrChange>
              </w:rPr>
            </w:pPr>
            <w:r w:rsidRPr="008F3D9F">
              <w:rPr>
                <w:b/>
                <w:lang w:val="fr-FR"/>
                <w:rPrChange w:id="1746" w:author="Hayfa ZGAYA-BIAU" w:date="2025-06-12T18:32:00Z" w16du:dateUtc="2025-06-12T16:32:00Z">
                  <w:rPr>
                    <w:b/>
                  </w:rPr>
                </w:rPrChange>
              </w:rPr>
              <w:t>Réel : Oui</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D4C82" w14:textId="77777777" w:rsidR="00F0408B" w:rsidRPr="008F3D9F" w:rsidRDefault="00000000">
            <w:pPr>
              <w:spacing w:before="240" w:after="240"/>
              <w:rPr>
                <w:lang w:val="fr-FR"/>
                <w:rPrChange w:id="1747" w:author="Hayfa ZGAYA-BIAU" w:date="2025-06-12T18:32:00Z" w16du:dateUtc="2025-06-12T16:32:00Z">
                  <w:rPr/>
                </w:rPrChange>
              </w:rPr>
            </w:pPr>
            <w:r w:rsidRPr="008F3D9F">
              <w:rPr>
                <w:lang w:val="fr-FR"/>
                <w:rPrChange w:id="1748" w:author="Hayfa ZGAYA-BIAU" w:date="2025-06-12T18:32:00Z" w16du:dateUtc="2025-06-12T16:32:00Z">
                  <w:rPr/>
                </w:rPrChange>
              </w:rPr>
              <w:t>55</w:t>
            </w:r>
          </w:p>
        </w:tc>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CFC15" w14:textId="77777777" w:rsidR="00F0408B" w:rsidRPr="008F3D9F" w:rsidRDefault="00000000">
            <w:pPr>
              <w:spacing w:before="240" w:after="240"/>
              <w:rPr>
                <w:lang w:val="fr-FR"/>
                <w:rPrChange w:id="1749" w:author="Hayfa ZGAYA-BIAU" w:date="2025-06-12T18:32:00Z" w16du:dateUtc="2025-06-12T16:32:00Z">
                  <w:rPr/>
                </w:rPrChange>
              </w:rPr>
            </w:pPr>
            <w:r w:rsidRPr="008F3D9F">
              <w:rPr>
                <w:lang w:val="fr-FR"/>
                <w:rPrChange w:id="1750" w:author="Hayfa ZGAYA-BIAU" w:date="2025-06-12T18:32:00Z" w16du:dateUtc="2025-06-12T16:32:00Z">
                  <w:rPr/>
                </w:rPrChange>
              </w:rPr>
              <w:t>2</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F77D6" w14:textId="77777777" w:rsidR="00F0408B" w:rsidRPr="008F3D9F" w:rsidRDefault="00000000">
            <w:pPr>
              <w:spacing w:before="240" w:after="240"/>
              <w:rPr>
                <w:lang w:val="fr-FR"/>
                <w:rPrChange w:id="1751" w:author="Hayfa ZGAYA-BIAU" w:date="2025-06-12T18:32:00Z" w16du:dateUtc="2025-06-12T16:32:00Z">
                  <w:rPr/>
                </w:rPrChange>
              </w:rPr>
            </w:pPr>
            <w:r w:rsidRPr="008F3D9F">
              <w:rPr>
                <w:lang w:val="fr-FR"/>
                <w:rPrChange w:id="1752" w:author="Hayfa ZGAYA-BIAU" w:date="2025-06-12T18:32:00Z" w16du:dateUtc="2025-06-12T16:32:00Z">
                  <w:rPr/>
                </w:rPrChange>
              </w:rPr>
              <w:t>3</w:t>
            </w:r>
          </w:p>
        </w:tc>
      </w:tr>
      <w:tr w:rsidR="00F0408B" w:rsidRPr="008F3D9F" w14:paraId="1CB47E80" w14:textId="77777777">
        <w:trPr>
          <w:trHeight w:val="500"/>
          <w:jc w:val="center"/>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846BE" w14:textId="77777777" w:rsidR="00F0408B" w:rsidRPr="008F3D9F" w:rsidRDefault="00000000">
            <w:pPr>
              <w:spacing w:before="240" w:after="240"/>
              <w:rPr>
                <w:lang w:val="fr-FR"/>
                <w:rPrChange w:id="1753" w:author="Hayfa ZGAYA-BIAU" w:date="2025-06-12T18:32:00Z" w16du:dateUtc="2025-06-12T16:32:00Z">
                  <w:rPr/>
                </w:rPrChange>
              </w:rPr>
            </w:pPr>
            <w:r w:rsidRPr="008F3D9F">
              <w:rPr>
                <w:b/>
                <w:lang w:val="fr-FR"/>
                <w:rPrChange w:id="1754" w:author="Hayfa ZGAYA-BIAU" w:date="2025-06-12T18:32:00Z" w16du:dateUtc="2025-06-12T16:32:00Z">
                  <w:rPr>
                    <w:b/>
                  </w:rPr>
                </w:rPrChange>
              </w:rPr>
              <w:t>Réel : Non</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E9FD1" w14:textId="77777777" w:rsidR="00F0408B" w:rsidRPr="008F3D9F" w:rsidRDefault="00000000">
            <w:pPr>
              <w:spacing w:before="240" w:after="240"/>
              <w:rPr>
                <w:lang w:val="fr-FR"/>
                <w:rPrChange w:id="1755" w:author="Hayfa ZGAYA-BIAU" w:date="2025-06-12T18:32:00Z" w16du:dateUtc="2025-06-12T16:32:00Z">
                  <w:rPr/>
                </w:rPrChange>
              </w:rPr>
            </w:pPr>
            <w:r w:rsidRPr="008F3D9F">
              <w:rPr>
                <w:lang w:val="fr-FR"/>
                <w:rPrChange w:id="1756" w:author="Hayfa ZGAYA-BIAU" w:date="2025-06-12T18:32:00Z" w16du:dateUtc="2025-06-12T16:32:00Z">
                  <w:rPr/>
                </w:rPrChange>
              </w:rPr>
              <w:t>1</w:t>
            </w:r>
          </w:p>
        </w:tc>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608FD" w14:textId="77777777" w:rsidR="00F0408B" w:rsidRPr="008F3D9F" w:rsidRDefault="00000000">
            <w:pPr>
              <w:spacing w:before="240" w:after="240"/>
              <w:rPr>
                <w:lang w:val="fr-FR"/>
                <w:rPrChange w:id="1757" w:author="Hayfa ZGAYA-BIAU" w:date="2025-06-12T18:32:00Z" w16du:dateUtc="2025-06-12T16:32:00Z">
                  <w:rPr/>
                </w:rPrChange>
              </w:rPr>
            </w:pPr>
            <w:r w:rsidRPr="008F3D9F">
              <w:rPr>
                <w:lang w:val="fr-FR"/>
                <w:rPrChange w:id="1758" w:author="Hayfa ZGAYA-BIAU" w:date="2025-06-12T18:32:00Z" w16du:dateUtc="2025-06-12T16:32:00Z">
                  <w:rPr/>
                </w:rPrChange>
              </w:rPr>
              <w:t>56</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3B99D" w14:textId="77777777" w:rsidR="00F0408B" w:rsidRPr="008F3D9F" w:rsidRDefault="00000000">
            <w:pPr>
              <w:spacing w:before="240" w:after="240"/>
              <w:rPr>
                <w:lang w:val="fr-FR"/>
                <w:rPrChange w:id="1759" w:author="Hayfa ZGAYA-BIAU" w:date="2025-06-12T18:32:00Z" w16du:dateUtc="2025-06-12T16:32:00Z">
                  <w:rPr/>
                </w:rPrChange>
              </w:rPr>
            </w:pPr>
            <w:r w:rsidRPr="008F3D9F">
              <w:rPr>
                <w:lang w:val="fr-FR"/>
                <w:rPrChange w:id="1760" w:author="Hayfa ZGAYA-BIAU" w:date="2025-06-12T18:32:00Z" w16du:dateUtc="2025-06-12T16:32:00Z">
                  <w:rPr/>
                </w:rPrChange>
              </w:rPr>
              <w:t>3</w:t>
            </w:r>
          </w:p>
        </w:tc>
      </w:tr>
      <w:tr w:rsidR="00F0408B" w:rsidRPr="008F3D9F" w14:paraId="1039AAA6" w14:textId="77777777">
        <w:trPr>
          <w:trHeight w:val="500"/>
          <w:jc w:val="center"/>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5AC65" w14:textId="77777777" w:rsidR="00F0408B" w:rsidRPr="008F3D9F" w:rsidRDefault="00000000">
            <w:pPr>
              <w:spacing w:before="240" w:after="240"/>
              <w:rPr>
                <w:lang w:val="fr-FR"/>
                <w:rPrChange w:id="1761" w:author="Hayfa ZGAYA-BIAU" w:date="2025-06-12T18:32:00Z" w16du:dateUtc="2025-06-12T16:32:00Z">
                  <w:rPr/>
                </w:rPrChange>
              </w:rPr>
            </w:pPr>
            <w:r w:rsidRPr="008F3D9F">
              <w:rPr>
                <w:b/>
                <w:lang w:val="fr-FR"/>
                <w:rPrChange w:id="1762" w:author="Hayfa ZGAYA-BIAU" w:date="2025-06-12T18:32:00Z" w16du:dateUtc="2025-06-12T16:32:00Z">
                  <w:rPr>
                    <w:b/>
                  </w:rPr>
                </w:rPrChange>
              </w:rPr>
              <w:t>Réel : Normal</w:t>
            </w:r>
          </w:p>
        </w:tc>
        <w:tc>
          <w:tcPr>
            <w:tcW w:w="1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38BDC" w14:textId="77777777" w:rsidR="00F0408B" w:rsidRPr="008F3D9F" w:rsidRDefault="00000000">
            <w:pPr>
              <w:spacing w:before="240" w:after="240"/>
              <w:rPr>
                <w:lang w:val="fr-FR"/>
                <w:rPrChange w:id="1763" w:author="Hayfa ZGAYA-BIAU" w:date="2025-06-12T18:32:00Z" w16du:dateUtc="2025-06-12T16:32:00Z">
                  <w:rPr/>
                </w:rPrChange>
              </w:rPr>
            </w:pPr>
            <w:r w:rsidRPr="008F3D9F">
              <w:rPr>
                <w:lang w:val="fr-FR"/>
                <w:rPrChange w:id="1764" w:author="Hayfa ZGAYA-BIAU" w:date="2025-06-12T18:32:00Z" w16du:dateUtc="2025-06-12T16:32:00Z">
                  <w:rPr/>
                </w:rPrChange>
              </w:rPr>
              <w:t>2</w:t>
            </w:r>
          </w:p>
        </w:tc>
        <w:tc>
          <w:tcPr>
            <w:tcW w:w="1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969B5" w14:textId="77777777" w:rsidR="00F0408B" w:rsidRPr="008F3D9F" w:rsidRDefault="00000000">
            <w:pPr>
              <w:spacing w:before="240" w:after="240"/>
              <w:rPr>
                <w:lang w:val="fr-FR"/>
                <w:rPrChange w:id="1765" w:author="Hayfa ZGAYA-BIAU" w:date="2025-06-12T18:32:00Z" w16du:dateUtc="2025-06-12T16:32:00Z">
                  <w:rPr/>
                </w:rPrChange>
              </w:rPr>
            </w:pPr>
            <w:r w:rsidRPr="008F3D9F">
              <w:rPr>
                <w:lang w:val="fr-FR"/>
                <w:rPrChange w:id="1766" w:author="Hayfa ZGAYA-BIAU" w:date="2025-06-12T18:32:00Z" w16du:dateUtc="2025-06-12T16:32:00Z">
                  <w:rPr/>
                </w:rPrChange>
              </w:rPr>
              <w:t>3</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94F72" w14:textId="77777777" w:rsidR="00F0408B" w:rsidRPr="008F3D9F" w:rsidRDefault="00000000">
            <w:pPr>
              <w:spacing w:before="240" w:after="240"/>
              <w:rPr>
                <w:lang w:val="fr-FR"/>
                <w:rPrChange w:id="1767" w:author="Hayfa ZGAYA-BIAU" w:date="2025-06-12T18:32:00Z" w16du:dateUtc="2025-06-12T16:32:00Z">
                  <w:rPr/>
                </w:rPrChange>
              </w:rPr>
            </w:pPr>
            <w:r w:rsidRPr="008F3D9F">
              <w:rPr>
                <w:lang w:val="fr-FR"/>
                <w:rPrChange w:id="1768" w:author="Hayfa ZGAYA-BIAU" w:date="2025-06-12T18:32:00Z" w16du:dateUtc="2025-06-12T16:32:00Z">
                  <w:rPr/>
                </w:rPrChange>
              </w:rPr>
              <w:t>55</w:t>
            </w:r>
          </w:p>
        </w:tc>
      </w:tr>
    </w:tbl>
    <w:p w14:paraId="0F545ACE" w14:textId="77777777" w:rsidR="00F0408B" w:rsidRPr="008F3D9F" w:rsidRDefault="00000000">
      <w:pPr>
        <w:spacing w:before="240" w:after="240"/>
        <w:ind w:left="600" w:right="600"/>
        <w:jc w:val="center"/>
        <w:rPr>
          <w:i/>
          <w:sz w:val="16"/>
          <w:szCs w:val="16"/>
          <w:lang w:val="fr-FR"/>
          <w:rPrChange w:id="1769" w:author="Hayfa ZGAYA-BIAU" w:date="2025-06-12T18:32:00Z" w16du:dateUtc="2025-06-12T16:32:00Z">
            <w:rPr>
              <w:i/>
              <w:sz w:val="16"/>
              <w:szCs w:val="16"/>
            </w:rPr>
          </w:rPrChange>
        </w:rPr>
      </w:pPr>
      <w:r w:rsidRPr="008F3D9F">
        <w:rPr>
          <w:i/>
          <w:sz w:val="16"/>
          <w:szCs w:val="16"/>
          <w:lang w:val="fr-FR"/>
          <w:rPrChange w:id="1770" w:author="Hayfa ZGAYA-BIAU" w:date="2025-06-12T18:32:00Z" w16du:dateUtc="2025-06-12T16:32:00Z">
            <w:rPr>
              <w:i/>
              <w:sz w:val="16"/>
              <w:szCs w:val="16"/>
            </w:rPr>
          </w:rPrChange>
        </w:rPr>
        <w:t>Total : 180 séquences testées (60 par classe)</w:t>
      </w:r>
    </w:p>
    <w:p w14:paraId="322C42AA" w14:textId="77777777" w:rsidR="00F0408B" w:rsidRPr="008F3D9F" w:rsidRDefault="00000000">
      <w:pPr>
        <w:pStyle w:val="Titre5"/>
        <w:rPr>
          <w:lang w:val="fr-FR"/>
          <w:rPrChange w:id="1771" w:author="Hayfa ZGAYA-BIAU" w:date="2025-06-12T18:32:00Z" w16du:dateUtc="2025-06-12T16:32:00Z">
            <w:rPr/>
          </w:rPrChange>
        </w:rPr>
      </w:pPr>
      <w:bookmarkStart w:id="1772" w:name="_tpx7op2rzfst" w:colFirst="0" w:colLast="0"/>
      <w:bookmarkEnd w:id="1772"/>
      <w:r w:rsidRPr="008F3D9F">
        <w:rPr>
          <w:lang w:val="fr-FR"/>
          <w:rPrChange w:id="1773" w:author="Hayfa ZGAYA-BIAU" w:date="2025-06-12T18:32:00Z" w16du:dateUtc="2025-06-12T16:32:00Z">
            <w:rPr/>
          </w:rPrChange>
        </w:rPr>
        <w:t xml:space="preserve">Table </w:t>
      </w:r>
      <w:proofErr w:type="gramStart"/>
      <w:r w:rsidRPr="008F3D9F">
        <w:rPr>
          <w:lang w:val="fr-FR"/>
          <w:rPrChange w:id="1774" w:author="Hayfa ZGAYA-BIAU" w:date="2025-06-12T18:32:00Z" w16du:dateUtc="2025-06-12T16:32:00Z">
            <w:rPr/>
          </w:rPrChange>
        </w:rPr>
        <w:t>2:</w:t>
      </w:r>
      <w:proofErr w:type="gramEnd"/>
      <w:r w:rsidRPr="008F3D9F">
        <w:rPr>
          <w:lang w:val="fr-FR"/>
          <w:rPrChange w:id="1775" w:author="Hayfa ZGAYA-BIAU" w:date="2025-06-12T18:32:00Z" w16du:dateUtc="2025-06-12T16:32:00Z">
            <w:rPr/>
          </w:rPrChange>
        </w:rPr>
        <w:t xml:space="preserve"> Matrice de confusion</w:t>
      </w:r>
    </w:p>
    <w:p w14:paraId="67064594" w14:textId="77777777" w:rsidR="00F0408B" w:rsidRPr="008F3D9F" w:rsidRDefault="00000000">
      <w:pPr>
        <w:spacing w:before="240" w:after="240"/>
        <w:rPr>
          <w:lang w:val="fr-FR"/>
          <w:rPrChange w:id="1776" w:author="Hayfa ZGAYA-BIAU" w:date="2025-06-12T18:32:00Z" w16du:dateUtc="2025-06-12T16:32:00Z">
            <w:rPr/>
          </w:rPrChange>
        </w:rPr>
      </w:pPr>
      <w:r w:rsidRPr="008F3D9F">
        <w:rPr>
          <w:lang w:val="fr-FR"/>
          <w:rPrChange w:id="1777" w:author="Hayfa ZGAYA-BIAU" w:date="2025-06-12T18:32:00Z" w16du:dateUtc="2025-06-12T16:32:00Z">
            <w:rPr/>
          </w:rPrChange>
        </w:rPr>
        <w:t>Cette matrice illustre la bonne capacité de séparation du modèle entre les classes. Les erreurs de classification restent rares et généralement entre les gestes actifs (« oui » ou « non ») et l’état « normal », souvent confondu lors de transitions lentes.</w:t>
      </w:r>
    </w:p>
    <w:p w14:paraId="76A82617" w14:textId="77777777" w:rsidR="00F0408B" w:rsidRPr="008F3D9F" w:rsidRDefault="00F0408B">
      <w:pPr>
        <w:spacing w:before="240" w:after="240"/>
        <w:rPr>
          <w:lang w:val="fr-FR"/>
          <w:rPrChange w:id="1778" w:author="Hayfa ZGAYA-BIAU" w:date="2025-06-12T18:32:00Z" w16du:dateUtc="2025-06-12T16:32:00Z">
            <w:rPr/>
          </w:rPrChange>
        </w:rPr>
      </w:pPr>
    </w:p>
    <w:p w14:paraId="2BCA2CB4" w14:textId="77777777" w:rsidR="00F0408B" w:rsidRPr="008F3D9F" w:rsidRDefault="00F0408B">
      <w:pPr>
        <w:spacing w:before="240" w:after="240"/>
        <w:rPr>
          <w:lang w:val="fr-FR"/>
          <w:rPrChange w:id="1779" w:author="Hayfa ZGAYA-BIAU" w:date="2025-06-12T18:32:00Z" w16du:dateUtc="2025-06-12T16:32:00Z">
            <w:rPr/>
          </w:rPrChange>
        </w:rPr>
      </w:pPr>
    </w:p>
    <w:p w14:paraId="0621C1E5" w14:textId="77777777" w:rsidR="00F0408B" w:rsidRPr="008F3D9F" w:rsidRDefault="00F0408B">
      <w:pPr>
        <w:spacing w:before="240" w:after="240"/>
        <w:rPr>
          <w:lang w:val="fr-FR"/>
          <w:rPrChange w:id="1780" w:author="Hayfa ZGAYA-BIAU" w:date="2025-06-12T18:32:00Z" w16du:dateUtc="2025-06-12T16:32:00Z">
            <w:rPr/>
          </w:rPrChange>
        </w:rPr>
      </w:pPr>
    </w:p>
    <w:p w14:paraId="58183320" w14:textId="77777777" w:rsidR="00F0408B" w:rsidRPr="008F3D9F" w:rsidRDefault="00000000">
      <w:pPr>
        <w:pStyle w:val="Titre4"/>
        <w:keepNext w:val="0"/>
        <w:keepLines w:val="0"/>
        <w:spacing w:before="240" w:after="40"/>
        <w:rPr>
          <w:b/>
          <w:color w:val="000000"/>
          <w:sz w:val="22"/>
          <w:szCs w:val="22"/>
          <w:lang w:val="fr-FR"/>
          <w:rPrChange w:id="1781" w:author="Hayfa ZGAYA-BIAU" w:date="2025-06-12T18:32:00Z" w16du:dateUtc="2025-06-12T16:32:00Z">
            <w:rPr>
              <w:b/>
              <w:color w:val="000000"/>
              <w:sz w:val="22"/>
              <w:szCs w:val="22"/>
            </w:rPr>
          </w:rPrChange>
        </w:rPr>
      </w:pPr>
      <w:bookmarkStart w:id="1782" w:name="_6xvqektnxljk" w:colFirst="0" w:colLast="0"/>
      <w:bookmarkEnd w:id="1782"/>
      <w:r w:rsidRPr="008F3D9F">
        <w:rPr>
          <w:b/>
          <w:color w:val="000000"/>
          <w:sz w:val="22"/>
          <w:szCs w:val="22"/>
          <w:lang w:val="fr-FR"/>
          <w:rPrChange w:id="1783" w:author="Hayfa ZGAYA-BIAU" w:date="2025-06-12T18:32:00Z" w16du:dateUtc="2025-06-12T16:32:00Z">
            <w:rPr>
              <w:b/>
              <w:color w:val="000000"/>
              <w:sz w:val="22"/>
              <w:szCs w:val="22"/>
            </w:rPr>
          </w:rPrChange>
        </w:rPr>
        <w:t>3. Courbes d’apprentissage</w:t>
      </w:r>
    </w:p>
    <w:p w14:paraId="336E30A9" w14:textId="77777777" w:rsidR="00F0408B" w:rsidRPr="008F3D9F" w:rsidRDefault="00000000">
      <w:pPr>
        <w:spacing w:before="240" w:after="240"/>
        <w:rPr>
          <w:lang w:val="fr-FR"/>
          <w:rPrChange w:id="1784" w:author="Hayfa ZGAYA-BIAU" w:date="2025-06-12T18:32:00Z" w16du:dateUtc="2025-06-12T16:32:00Z">
            <w:rPr/>
          </w:rPrChange>
        </w:rPr>
      </w:pPr>
      <w:r w:rsidRPr="008F3D9F">
        <w:rPr>
          <w:lang w:val="fr-FR"/>
          <w:rPrChange w:id="1785" w:author="Hayfa ZGAYA-BIAU" w:date="2025-06-12T18:32:00Z" w16du:dateUtc="2025-06-12T16:32:00Z">
            <w:rPr/>
          </w:rPrChange>
        </w:rPr>
        <w:t>Deux courbes ont été générées lors de l’entraînement du modèle :</w:t>
      </w:r>
    </w:p>
    <w:p w14:paraId="254D9BA9" w14:textId="77777777" w:rsidR="00F0408B" w:rsidRPr="008F3D9F" w:rsidRDefault="00000000">
      <w:pPr>
        <w:numPr>
          <w:ilvl w:val="0"/>
          <w:numId w:val="15"/>
        </w:numPr>
        <w:spacing w:before="240"/>
        <w:rPr>
          <w:lang w:val="fr-FR"/>
          <w:rPrChange w:id="1786" w:author="Hayfa ZGAYA-BIAU" w:date="2025-06-12T18:32:00Z" w16du:dateUtc="2025-06-12T16:32:00Z">
            <w:rPr/>
          </w:rPrChange>
        </w:rPr>
      </w:pPr>
      <w:r w:rsidRPr="008F3D9F">
        <w:rPr>
          <w:b/>
          <w:lang w:val="fr-FR"/>
          <w:rPrChange w:id="1787" w:author="Hayfa ZGAYA-BIAU" w:date="2025-06-12T18:32:00Z" w16du:dateUtc="2025-06-12T16:32:00Z">
            <w:rPr>
              <w:b/>
            </w:rPr>
          </w:rPrChange>
        </w:rPr>
        <w:t>Courbe de perte (</w:t>
      </w:r>
      <w:proofErr w:type="spellStart"/>
      <w:r w:rsidRPr="008F3D9F">
        <w:rPr>
          <w:rFonts w:ascii="Roboto Mono" w:eastAsia="Roboto Mono" w:hAnsi="Roboto Mono" w:cs="Roboto Mono"/>
          <w:b/>
          <w:color w:val="188038"/>
          <w:lang w:val="fr-FR"/>
          <w:rPrChange w:id="1788" w:author="Hayfa ZGAYA-BIAU" w:date="2025-06-12T18:32:00Z" w16du:dateUtc="2025-06-12T16:32:00Z">
            <w:rPr>
              <w:rFonts w:ascii="Roboto Mono" w:eastAsia="Roboto Mono" w:hAnsi="Roboto Mono" w:cs="Roboto Mono"/>
              <w:b/>
              <w:color w:val="188038"/>
            </w:rPr>
          </w:rPrChange>
        </w:rPr>
        <w:t>loss</w:t>
      </w:r>
      <w:proofErr w:type="spellEnd"/>
      <w:r w:rsidRPr="008F3D9F">
        <w:rPr>
          <w:b/>
          <w:lang w:val="fr-FR"/>
          <w:rPrChange w:id="1789" w:author="Hayfa ZGAYA-BIAU" w:date="2025-06-12T18:32:00Z" w16du:dateUtc="2025-06-12T16:32:00Z">
            <w:rPr>
              <w:b/>
            </w:rPr>
          </w:rPrChange>
        </w:rPr>
        <w:t>)</w:t>
      </w:r>
      <w:r w:rsidRPr="008F3D9F">
        <w:rPr>
          <w:b/>
          <w:lang w:val="fr-FR"/>
          <w:rPrChange w:id="1790" w:author="Hayfa ZGAYA-BIAU" w:date="2025-06-12T18:32:00Z" w16du:dateUtc="2025-06-12T16:32:00Z">
            <w:rPr>
              <w:b/>
            </w:rPr>
          </w:rPrChange>
        </w:rPr>
        <w:br/>
      </w:r>
    </w:p>
    <w:p w14:paraId="2D597B30" w14:textId="77777777" w:rsidR="00F0408B" w:rsidRPr="008F3D9F" w:rsidRDefault="00000000">
      <w:pPr>
        <w:numPr>
          <w:ilvl w:val="0"/>
          <w:numId w:val="15"/>
        </w:numPr>
        <w:spacing w:after="240"/>
        <w:rPr>
          <w:lang w:val="fr-FR"/>
          <w:rPrChange w:id="1791" w:author="Hayfa ZGAYA-BIAU" w:date="2025-06-12T18:32:00Z" w16du:dateUtc="2025-06-12T16:32:00Z">
            <w:rPr/>
          </w:rPrChange>
        </w:rPr>
      </w:pPr>
      <w:r w:rsidRPr="008F3D9F">
        <w:rPr>
          <w:b/>
          <w:lang w:val="fr-FR"/>
          <w:rPrChange w:id="1792" w:author="Hayfa ZGAYA-BIAU" w:date="2025-06-12T18:32:00Z" w16du:dateUtc="2025-06-12T16:32:00Z">
            <w:rPr>
              <w:b/>
            </w:rPr>
          </w:rPrChange>
        </w:rPr>
        <w:t>Courbe de précision (</w:t>
      </w:r>
      <w:proofErr w:type="spellStart"/>
      <w:r w:rsidRPr="008F3D9F">
        <w:rPr>
          <w:rFonts w:ascii="Roboto Mono" w:eastAsia="Roboto Mono" w:hAnsi="Roboto Mono" w:cs="Roboto Mono"/>
          <w:b/>
          <w:color w:val="188038"/>
          <w:lang w:val="fr-FR"/>
          <w:rPrChange w:id="1793" w:author="Hayfa ZGAYA-BIAU" w:date="2025-06-12T18:32:00Z" w16du:dateUtc="2025-06-12T16:32:00Z">
            <w:rPr>
              <w:rFonts w:ascii="Roboto Mono" w:eastAsia="Roboto Mono" w:hAnsi="Roboto Mono" w:cs="Roboto Mono"/>
              <w:b/>
              <w:color w:val="188038"/>
            </w:rPr>
          </w:rPrChange>
        </w:rPr>
        <w:t>accuracy</w:t>
      </w:r>
      <w:proofErr w:type="spellEnd"/>
      <w:r w:rsidRPr="008F3D9F">
        <w:rPr>
          <w:b/>
          <w:lang w:val="fr-FR"/>
          <w:rPrChange w:id="1794" w:author="Hayfa ZGAYA-BIAU" w:date="2025-06-12T18:32:00Z" w16du:dateUtc="2025-06-12T16:32:00Z">
            <w:rPr>
              <w:b/>
            </w:rPr>
          </w:rPrChange>
        </w:rPr>
        <w:t>)</w:t>
      </w:r>
      <w:r w:rsidRPr="008F3D9F">
        <w:rPr>
          <w:b/>
          <w:lang w:val="fr-FR"/>
          <w:rPrChange w:id="1795" w:author="Hayfa ZGAYA-BIAU" w:date="2025-06-12T18:32:00Z" w16du:dateUtc="2025-06-12T16:32:00Z">
            <w:rPr>
              <w:b/>
            </w:rPr>
          </w:rPrChange>
        </w:rPr>
        <w:br/>
      </w:r>
    </w:p>
    <w:p w14:paraId="5CD79D47" w14:textId="77777777" w:rsidR="00F0408B" w:rsidRPr="008F3D9F" w:rsidRDefault="00000000">
      <w:pPr>
        <w:spacing w:before="240" w:after="240"/>
        <w:rPr>
          <w:lang w:val="fr-FR"/>
          <w:rPrChange w:id="1796" w:author="Hayfa ZGAYA-BIAU" w:date="2025-06-12T18:32:00Z" w16du:dateUtc="2025-06-12T16:32:00Z">
            <w:rPr/>
          </w:rPrChange>
        </w:rPr>
      </w:pPr>
      <w:r w:rsidRPr="008F3D9F">
        <w:rPr>
          <w:lang w:val="fr-FR"/>
          <w:rPrChange w:id="1797" w:author="Hayfa ZGAYA-BIAU" w:date="2025-06-12T18:32:00Z" w16du:dateUtc="2025-06-12T16:32:00Z">
            <w:rPr/>
          </w:rPrChange>
        </w:rPr>
        <w:t>Les graphiques montrent :</w:t>
      </w:r>
    </w:p>
    <w:p w14:paraId="56B99983" w14:textId="77777777" w:rsidR="00F0408B" w:rsidRPr="008F3D9F" w:rsidRDefault="00000000">
      <w:pPr>
        <w:numPr>
          <w:ilvl w:val="0"/>
          <w:numId w:val="12"/>
        </w:numPr>
        <w:spacing w:before="240"/>
        <w:rPr>
          <w:lang w:val="fr-FR"/>
          <w:rPrChange w:id="1798" w:author="Hayfa ZGAYA-BIAU" w:date="2025-06-12T18:32:00Z" w16du:dateUtc="2025-06-12T16:32:00Z">
            <w:rPr/>
          </w:rPrChange>
        </w:rPr>
      </w:pPr>
      <w:r w:rsidRPr="008F3D9F">
        <w:rPr>
          <w:lang w:val="fr-FR"/>
          <w:rPrChange w:id="1799" w:author="Hayfa ZGAYA-BIAU" w:date="2025-06-12T18:32:00Z" w16du:dateUtc="2025-06-12T16:32:00Z">
            <w:rPr/>
          </w:rPrChange>
        </w:rPr>
        <w:lastRenderedPageBreak/>
        <w:t>Une convergence rapide de la perte sur l’ensemble d’entraînement, avec une stagnation vers la 15e époque.</w:t>
      </w:r>
      <w:r w:rsidRPr="008F3D9F">
        <w:rPr>
          <w:lang w:val="fr-FR"/>
          <w:rPrChange w:id="1800" w:author="Hayfa ZGAYA-BIAU" w:date="2025-06-12T18:32:00Z" w16du:dateUtc="2025-06-12T16:32:00Z">
            <w:rPr/>
          </w:rPrChange>
        </w:rPr>
        <w:br/>
      </w:r>
    </w:p>
    <w:p w14:paraId="294325EF" w14:textId="77777777" w:rsidR="00F0408B" w:rsidRPr="008F3D9F" w:rsidRDefault="00000000">
      <w:pPr>
        <w:numPr>
          <w:ilvl w:val="0"/>
          <w:numId w:val="12"/>
        </w:numPr>
        <w:spacing w:after="240"/>
        <w:rPr>
          <w:lang w:val="fr-FR"/>
          <w:rPrChange w:id="1801" w:author="Hayfa ZGAYA-BIAU" w:date="2025-06-12T18:32:00Z" w16du:dateUtc="2025-06-12T16:32:00Z">
            <w:rPr/>
          </w:rPrChange>
        </w:rPr>
      </w:pPr>
      <w:r w:rsidRPr="008F3D9F">
        <w:rPr>
          <w:lang w:val="fr-FR"/>
          <w:rPrChange w:id="1802" w:author="Hayfa ZGAYA-BIAU" w:date="2025-06-12T18:32:00Z" w16du:dateUtc="2025-06-12T16:32:00Z">
            <w:rPr/>
          </w:rPrChange>
        </w:rPr>
        <w:t>Une bonne stabilité de la précision sur l’ensemble de validation, ce qui indique une absence de surapprentissage.</w:t>
      </w:r>
      <w:r w:rsidRPr="008F3D9F">
        <w:rPr>
          <w:lang w:val="fr-FR"/>
          <w:rPrChange w:id="1803" w:author="Hayfa ZGAYA-BIAU" w:date="2025-06-12T18:32:00Z" w16du:dateUtc="2025-06-12T16:32:00Z">
            <w:rPr/>
          </w:rPrChange>
        </w:rPr>
        <w:br/>
      </w:r>
    </w:p>
    <w:p w14:paraId="10131885" w14:textId="77777777" w:rsidR="00F0408B" w:rsidRPr="008F3D9F" w:rsidRDefault="00000000">
      <w:pPr>
        <w:spacing w:before="240" w:after="240"/>
        <w:rPr>
          <w:lang w:val="fr-FR"/>
          <w:rPrChange w:id="1804" w:author="Hayfa ZGAYA-BIAU" w:date="2025-06-12T18:32:00Z" w16du:dateUtc="2025-06-12T16:32:00Z">
            <w:rPr/>
          </w:rPrChange>
        </w:rPr>
      </w:pPr>
      <w:r w:rsidRPr="008F3D9F">
        <w:rPr>
          <w:noProof/>
          <w:lang w:val="fr-FR"/>
          <w:rPrChange w:id="1805" w:author="Hayfa ZGAYA-BIAU" w:date="2025-06-12T18:32:00Z" w16du:dateUtc="2025-06-12T16:32:00Z">
            <w:rPr>
              <w:noProof/>
            </w:rPr>
          </w:rPrChange>
        </w:rPr>
        <w:drawing>
          <wp:inline distT="114300" distB="114300" distL="114300" distR="114300" wp14:anchorId="51AF4120" wp14:editId="4B623859">
            <wp:extent cx="5943600" cy="2247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247900"/>
                    </a:xfrm>
                    <a:prstGeom prst="rect">
                      <a:avLst/>
                    </a:prstGeom>
                    <a:ln/>
                  </pic:spPr>
                </pic:pic>
              </a:graphicData>
            </a:graphic>
          </wp:inline>
        </w:drawing>
      </w:r>
    </w:p>
    <w:p w14:paraId="47A05FDC" w14:textId="77777777" w:rsidR="00F0408B" w:rsidRPr="008F3D9F" w:rsidRDefault="00000000">
      <w:pPr>
        <w:pStyle w:val="Titre5"/>
        <w:rPr>
          <w:lang w:val="fr-FR"/>
          <w:rPrChange w:id="1806" w:author="Hayfa ZGAYA-BIAU" w:date="2025-06-12T18:32:00Z" w16du:dateUtc="2025-06-12T16:32:00Z">
            <w:rPr/>
          </w:rPrChange>
        </w:rPr>
      </w:pPr>
      <w:bookmarkStart w:id="1807" w:name="_6ex5nvcbr6m6" w:colFirst="0" w:colLast="0"/>
      <w:bookmarkEnd w:id="1807"/>
      <w:r w:rsidRPr="008F3D9F">
        <w:rPr>
          <w:lang w:val="fr-FR"/>
          <w:rPrChange w:id="1808" w:author="Hayfa ZGAYA-BIAU" w:date="2025-06-12T18:32:00Z" w16du:dateUtc="2025-06-12T16:32:00Z">
            <w:rPr/>
          </w:rPrChange>
        </w:rPr>
        <w:t xml:space="preserve">Figure </w:t>
      </w:r>
      <w:proofErr w:type="gramStart"/>
      <w:r w:rsidRPr="008F3D9F">
        <w:rPr>
          <w:lang w:val="fr-FR"/>
          <w:rPrChange w:id="1809" w:author="Hayfa ZGAYA-BIAU" w:date="2025-06-12T18:32:00Z" w16du:dateUtc="2025-06-12T16:32:00Z">
            <w:rPr/>
          </w:rPrChange>
        </w:rPr>
        <w:t>3:</w:t>
      </w:r>
      <w:proofErr w:type="gramEnd"/>
      <w:r w:rsidRPr="008F3D9F">
        <w:rPr>
          <w:lang w:val="fr-FR"/>
          <w:rPrChange w:id="1810" w:author="Hayfa ZGAYA-BIAU" w:date="2025-06-12T18:32:00Z" w16du:dateUtc="2025-06-12T16:32:00Z">
            <w:rPr/>
          </w:rPrChange>
        </w:rPr>
        <w:t xml:space="preserve"> Courbe de perte (</w:t>
      </w:r>
      <w:proofErr w:type="spellStart"/>
      <w:r w:rsidRPr="008F3D9F">
        <w:rPr>
          <w:lang w:val="fr-FR"/>
          <w:rPrChange w:id="1811" w:author="Hayfa ZGAYA-BIAU" w:date="2025-06-12T18:32:00Z" w16du:dateUtc="2025-06-12T16:32:00Z">
            <w:rPr/>
          </w:rPrChange>
        </w:rPr>
        <w:t>loss</w:t>
      </w:r>
      <w:proofErr w:type="spellEnd"/>
      <w:r w:rsidRPr="008F3D9F">
        <w:rPr>
          <w:lang w:val="fr-FR"/>
          <w:rPrChange w:id="1812" w:author="Hayfa ZGAYA-BIAU" w:date="2025-06-12T18:32:00Z" w16du:dateUtc="2025-06-12T16:32:00Z">
            <w:rPr/>
          </w:rPrChange>
        </w:rPr>
        <w:t xml:space="preserve"> vs </w:t>
      </w:r>
      <w:proofErr w:type="spellStart"/>
      <w:r w:rsidRPr="008F3D9F">
        <w:rPr>
          <w:lang w:val="fr-FR"/>
          <w:rPrChange w:id="1813" w:author="Hayfa ZGAYA-BIAU" w:date="2025-06-12T18:32:00Z" w16du:dateUtc="2025-06-12T16:32:00Z">
            <w:rPr/>
          </w:rPrChange>
        </w:rPr>
        <w:t>epochs</w:t>
      </w:r>
      <w:proofErr w:type="spellEnd"/>
      <w:r w:rsidRPr="008F3D9F">
        <w:rPr>
          <w:lang w:val="fr-FR"/>
          <w:rPrChange w:id="1814" w:author="Hayfa ZGAYA-BIAU" w:date="2025-06-12T18:32:00Z" w16du:dateUtc="2025-06-12T16:32:00Z">
            <w:rPr/>
          </w:rPrChange>
        </w:rPr>
        <w:t>)</w:t>
      </w:r>
    </w:p>
    <w:p w14:paraId="6E8A67F1" w14:textId="77777777" w:rsidR="00F0408B" w:rsidRPr="008F3D9F" w:rsidRDefault="00F0408B">
      <w:pPr>
        <w:spacing w:before="240" w:after="240"/>
        <w:rPr>
          <w:lang w:val="fr-FR"/>
          <w:rPrChange w:id="1815" w:author="Hayfa ZGAYA-BIAU" w:date="2025-06-12T18:32:00Z" w16du:dateUtc="2025-06-12T16:32:00Z">
            <w:rPr/>
          </w:rPrChange>
        </w:rPr>
      </w:pPr>
    </w:p>
    <w:p w14:paraId="4EC26D67" w14:textId="77777777" w:rsidR="00F0408B" w:rsidRPr="008F3D9F" w:rsidRDefault="00000000">
      <w:pPr>
        <w:spacing w:before="240" w:after="240"/>
        <w:rPr>
          <w:lang w:val="fr-FR"/>
          <w:rPrChange w:id="1816" w:author="Hayfa ZGAYA-BIAU" w:date="2025-06-12T18:32:00Z" w16du:dateUtc="2025-06-12T16:32:00Z">
            <w:rPr/>
          </w:rPrChange>
        </w:rPr>
      </w:pPr>
      <w:r w:rsidRPr="008F3D9F">
        <w:rPr>
          <w:noProof/>
          <w:lang w:val="fr-FR"/>
          <w:rPrChange w:id="1817" w:author="Hayfa ZGAYA-BIAU" w:date="2025-06-12T18:32:00Z" w16du:dateUtc="2025-06-12T16:32:00Z">
            <w:rPr>
              <w:noProof/>
            </w:rPr>
          </w:rPrChange>
        </w:rPr>
        <w:drawing>
          <wp:inline distT="114300" distB="114300" distL="114300" distR="114300" wp14:anchorId="1218925D" wp14:editId="53B3C011">
            <wp:extent cx="5943600" cy="2247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247900"/>
                    </a:xfrm>
                    <a:prstGeom prst="rect">
                      <a:avLst/>
                    </a:prstGeom>
                    <a:ln/>
                  </pic:spPr>
                </pic:pic>
              </a:graphicData>
            </a:graphic>
          </wp:inline>
        </w:drawing>
      </w:r>
    </w:p>
    <w:p w14:paraId="13EBF4FE" w14:textId="77777777" w:rsidR="00F0408B" w:rsidRPr="008F3D9F" w:rsidRDefault="00000000">
      <w:pPr>
        <w:pStyle w:val="Titre5"/>
        <w:rPr>
          <w:lang w:val="fr-FR"/>
          <w:rPrChange w:id="1818" w:author="Hayfa ZGAYA-BIAU" w:date="2025-06-12T18:32:00Z" w16du:dateUtc="2025-06-12T16:32:00Z">
            <w:rPr/>
          </w:rPrChange>
        </w:rPr>
      </w:pPr>
      <w:bookmarkStart w:id="1819" w:name="_h9k8wajikjak" w:colFirst="0" w:colLast="0"/>
      <w:bookmarkEnd w:id="1819"/>
      <w:r w:rsidRPr="008F3D9F">
        <w:rPr>
          <w:lang w:val="fr-FR"/>
          <w:rPrChange w:id="1820" w:author="Hayfa ZGAYA-BIAU" w:date="2025-06-12T18:32:00Z" w16du:dateUtc="2025-06-12T16:32:00Z">
            <w:rPr/>
          </w:rPrChange>
        </w:rPr>
        <w:t xml:space="preserve">Figure </w:t>
      </w:r>
      <w:proofErr w:type="gramStart"/>
      <w:r w:rsidRPr="008F3D9F">
        <w:rPr>
          <w:lang w:val="fr-FR"/>
          <w:rPrChange w:id="1821" w:author="Hayfa ZGAYA-BIAU" w:date="2025-06-12T18:32:00Z" w16du:dateUtc="2025-06-12T16:32:00Z">
            <w:rPr/>
          </w:rPrChange>
        </w:rPr>
        <w:t>4:</w:t>
      </w:r>
      <w:proofErr w:type="gramEnd"/>
      <w:r w:rsidRPr="008F3D9F">
        <w:rPr>
          <w:lang w:val="fr-FR"/>
          <w:rPrChange w:id="1822" w:author="Hayfa ZGAYA-BIAU" w:date="2025-06-12T18:32:00Z" w16du:dateUtc="2025-06-12T16:32:00Z">
            <w:rPr/>
          </w:rPrChange>
        </w:rPr>
        <w:t xml:space="preserve"> Courbe de précision (</w:t>
      </w:r>
      <w:proofErr w:type="spellStart"/>
      <w:r w:rsidRPr="008F3D9F">
        <w:rPr>
          <w:lang w:val="fr-FR"/>
          <w:rPrChange w:id="1823" w:author="Hayfa ZGAYA-BIAU" w:date="2025-06-12T18:32:00Z" w16du:dateUtc="2025-06-12T16:32:00Z">
            <w:rPr/>
          </w:rPrChange>
        </w:rPr>
        <w:t>accuracy</w:t>
      </w:r>
      <w:proofErr w:type="spellEnd"/>
      <w:r w:rsidRPr="008F3D9F">
        <w:rPr>
          <w:lang w:val="fr-FR"/>
          <w:rPrChange w:id="1824" w:author="Hayfa ZGAYA-BIAU" w:date="2025-06-12T18:32:00Z" w16du:dateUtc="2025-06-12T16:32:00Z">
            <w:rPr/>
          </w:rPrChange>
        </w:rPr>
        <w:t xml:space="preserve"> vs </w:t>
      </w:r>
      <w:proofErr w:type="spellStart"/>
      <w:r w:rsidRPr="008F3D9F">
        <w:rPr>
          <w:lang w:val="fr-FR"/>
          <w:rPrChange w:id="1825" w:author="Hayfa ZGAYA-BIAU" w:date="2025-06-12T18:32:00Z" w16du:dateUtc="2025-06-12T16:32:00Z">
            <w:rPr/>
          </w:rPrChange>
        </w:rPr>
        <w:t>epochs</w:t>
      </w:r>
      <w:proofErr w:type="spellEnd"/>
      <w:r w:rsidRPr="008F3D9F">
        <w:rPr>
          <w:lang w:val="fr-FR"/>
          <w:rPrChange w:id="1826" w:author="Hayfa ZGAYA-BIAU" w:date="2025-06-12T18:32:00Z" w16du:dateUtc="2025-06-12T16:32:00Z">
            <w:rPr/>
          </w:rPrChange>
        </w:rPr>
        <w:t>)</w:t>
      </w:r>
    </w:p>
    <w:p w14:paraId="5E226F51" w14:textId="77777777" w:rsidR="00F0408B" w:rsidRPr="008F3D9F" w:rsidRDefault="00F0408B">
      <w:pPr>
        <w:spacing w:before="240" w:after="240"/>
        <w:rPr>
          <w:lang w:val="fr-FR"/>
          <w:rPrChange w:id="1827" w:author="Hayfa ZGAYA-BIAU" w:date="2025-06-12T18:32:00Z" w16du:dateUtc="2025-06-12T16:32:00Z">
            <w:rPr/>
          </w:rPrChange>
        </w:rPr>
      </w:pPr>
    </w:p>
    <w:p w14:paraId="6A15555C" w14:textId="77777777" w:rsidR="00F0408B" w:rsidRPr="008F3D9F" w:rsidRDefault="00000000">
      <w:pPr>
        <w:spacing w:before="240" w:after="240"/>
        <w:rPr>
          <w:i/>
          <w:lang w:val="fr-FR"/>
          <w:rPrChange w:id="1828" w:author="Hayfa ZGAYA-BIAU" w:date="2025-06-12T18:32:00Z" w16du:dateUtc="2025-06-12T16:32:00Z">
            <w:rPr>
              <w:i/>
            </w:rPr>
          </w:rPrChange>
        </w:rPr>
      </w:pPr>
      <w:r w:rsidRPr="008F3D9F">
        <w:rPr>
          <w:i/>
          <w:lang w:val="fr-FR"/>
          <w:rPrChange w:id="1829" w:author="Hayfa ZGAYA-BIAU" w:date="2025-06-12T18:32:00Z" w16du:dateUtc="2025-06-12T16:32:00Z">
            <w:rPr>
              <w:i/>
            </w:rPr>
          </w:rPrChange>
        </w:rPr>
        <w:t xml:space="preserve">(NB : Les graphiques exacts peuvent être générés avec </w:t>
      </w:r>
      <w:proofErr w:type="spellStart"/>
      <w:r w:rsidRPr="008F3D9F">
        <w:rPr>
          <w:rFonts w:ascii="Roboto Mono" w:eastAsia="Roboto Mono" w:hAnsi="Roboto Mono" w:cs="Roboto Mono"/>
          <w:i/>
          <w:color w:val="188038"/>
          <w:lang w:val="fr-FR"/>
          <w:rPrChange w:id="1830" w:author="Hayfa ZGAYA-BIAU" w:date="2025-06-12T18:32:00Z" w16du:dateUtc="2025-06-12T16:32:00Z">
            <w:rPr>
              <w:rFonts w:ascii="Roboto Mono" w:eastAsia="Roboto Mono" w:hAnsi="Roboto Mono" w:cs="Roboto Mono"/>
              <w:i/>
              <w:color w:val="188038"/>
            </w:rPr>
          </w:rPrChange>
        </w:rPr>
        <w:t>matplotlib</w:t>
      </w:r>
      <w:proofErr w:type="spellEnd"/>
      <w:r w:rsidRPr="008F3D9F">
        <w:rPr>
          <w:i/>
          <w:lang w:val="fr-FR"/>
          <w:rPrChange w:id="1831" w:author="Hayfa ZGAYA-BIAU" w:date="2025-06-12T18:32:00Z" w16du:dateUtc="2025-06-12T16:32:00Z">
            <w:rPr>
              <w:i/>
            </w:rPr>
          </w:rPrChange>
        </w:rPr>
        <w:t xml:space="preserve"> à partir du fichier </w:t>
      </w:r>
      <w:proofErr w:type="spellStart"/>
      <w:r w:rsidRPr="008F3D9F">
        <w:rPr>
          <w:rFonts w:ascii="Roboto Mono" w:eastAsia="Roboto Mono" w:hAnsi="Roboto Mono" w:cs="Roboto Mono"/>
          <w:i/>
          <w:color w:val="188038"/>
          <w:lang w:val="fr-FR"/>
          <w:rPrChange w:id="1832" w:author="Hayfa ZGAYA-BIAU" w:date="2025-06-12T18:32:00Z" w16du:dateUtc="2025-06-12T16:32:00Z">
            <w:rPr>
              <w:rFonts w:ascii="Roboto Mono" w:eastAsia="Roboto Mono" w:hAnsi="Roboto Mono" w:cs="Roboto Mono"/>
              <w:i/>
              <w:color w:val="188038"/>
            </w:rPr>
          </w:rPrChange>
        </w:rPr>
        <w:t>history_sequences.pkl</w:t>
      </w:r>
      <w:proofErr w:type="spellEnd"/>
      <w:r w:rsidRPr="008F3D9F">
        <w:rPr>
          <w:i/>
          <w:lang w:val="fr-FR"/>
          <w:rPrChange w:id="1833" w:author="Hayfa ZGAYA-BIAU" w:date="2025-06-12T18:32:00Z" w16du:dateUtc="2025-06-12T16:32:00Z">
            <w:rPr>
              <w:i/>
            </w:rPr>
          </w:rPrChange>
        </w:rPr>
        <w:t>.)</w:t>
      </w:r>
    </w:p>
    <w:p w14:paraId="4F788995" w14:textId="77777777" w:rsidR="00F0408B" w:rsidRPr="008F3D9F" w:rsidRDefault="00000000">
      <w:pPr>
        <w:pStyle w:val="Titre4"/>
        <w:keepNext w:val="0"/>
        <w:keepLines w:val="0"/>
        <w:spacing w:before="240" w:after="40"/>
        <w:rPr>
          <w:b/>
          <w:color w:val="000000"/>
          <w:sz w:val="22"/>
          <w:szCs w:val="22"/>
          <w:lang w:val="fr-FR"/>
          <w:rPrChange w:id="1834" w:author="Hayfa ZGAYA-BIAU" w:date="2025-06-12T18:32:00Z" w16du:dateUtc="2025-06-12T16:32:00Z">
            <w:rPr>
              <w:b/>
              <w:color w:val="000000"/>
              <w:sz w:val="22"/>
              <w:szCs w:val="22"/>
            </w:rPr>
          </w:rPrChange>
        </w:rPr>
      </w:pPr>
      <w:bookmarkStart w:id="1835" w:name="_anpax7t26fme" w:colFirst="0" w:colLast="0"/>
      <w:bookmarkEnd w:id="1835"/>
      <w:r w:rsidRPr="008F3D9F">
        <w:rPr>
          <w:b/>
          <w:color w:val="000000"/>
          <w:sz w:val="22"/>
          <w:szCs w:val="22"/>
          <w:lang w:val="fr-FR"/>
          <w:rPrChange w:id="1836" w:author="Hayfa ZGAYA-BIAU" w:date="2025-06-12T18:32:00Z" w16du:dateUtc="2025-06-12T16:32:00Z">
            <w:rPr>
              <w:b/>
              <w:color w:val="000000"/>
              <w:sz w:val="22"/>
              <w:szCs w:val="22"/>
            </w:rPr>
          </w:rPrChange>
        </w:rPr>
        <w:t>4. Rapport de classification par classe</w:t>
      </w:r>
    </w:p>
    <w:tbl>
      <w:tblPr>
        <w:tblStyle w:val="a2"/>
        <w:tblW w:w="56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5"/>
        <w:gridCol w:w="1640"/>
        <w:gridCol w:w="1430"/>
        <w:gridCol w:w="1565"/>
      </w:tblGrid>
      <w:tr w:rsidR="00F0408B" w:rsidRPr="008F3D9F" w14:paraId="6DF62963" w14:textId="77777777">
        <w:trPr>
          <w:trHeight w:val="500"/>
          <w:jc w:val="center"/>
        </w:trPr>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2E6D4" w14:textId="77777777" w:rsidR="00F0408B" w:rsidRPr="008F3D9F" w:rsidRDefault="00000000">
            <w:pPr>
              <w:spacing w:before="240" w:after="240"/>
              <w:jc w:val="center"/>
              <w:rPr>
                <w:lang w:val="fr-FR"/>
                <w:rPrChange w:id="1837" w:author="Hayfa ZGAYA-BIAU" w:date="2025-06-12T18:32:00Z" w16du:dateUtc="2025-06-12T16:32:00Z">
                  <w:rPr/>
                </w:rPrChange>
              </w:rPr>
            </w:pPr>
            <w:r w:rsidRPr="008F3D9F">
              <w:rPr>
                <w:b/>
                <w:lang w:val="fr-FR"/>
                <w:rPrChange w:id="1838" w:author="Hayfa ZGAYA-BIAU" w:date="2025-06-12T18:32:00Z" w16du:dateUtc="2025-06-12T16:32:00Z">
                  <w:rPr>
                    <w:b/>
                  </w:rPr>
                </w:rPrChange>
              </w:rPr>
              <w:lastRenderedPageBreak/>
              <w:t>Classe</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E3AB7" w14:textId="77777777" w:rsidR="00F0408B" w:rsidRPr="008F3D9F" w:rsidRDefault="00000000">
            <w:pPr>
              <w:spacing w:before="240" w:after="240"/>
              <w:jc w:val="center"/>
              <w:rPr>
                <w:lang w:val="fr-FR"/>
                <w:rPrChange w:id="1839" w:author="Hayfa ZGAYA-BIAU" w:date="2025-06-12T18:32:00Z" w16du:dateUtc="2025-06-12T16:32:00Z">
                  <w:rPr/>
                </w:rPrChange>
              </w:rPr>
            </w:pPr>
            <w:r w:rsidRPr="008F3D9F">
              <w:rPr>
                <w:b/>
                <w:lang w:val="fr-FR"/>
                <w:rPrChange w:id="1840" w:author="Hayfa ZGAYA-BIAU" w:date="2025-06-12T18:32:00Z" w16du:dateUtc="2025-06-12T16:32:00Z">
                  <w:rPr>
                    <w:b/>
                  </w:rPr>
                </w:rPrChange>
              </w:rPr>
              <w:t>Précision (%)</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F674F" w14:textId="77777777" w:rsidR="00F0408B" w:rsidRPr="008F3D9F" w:rsidRDefault="00000000">
            <w:pPr>
              <w:spacing w:before="240" w:after="240"/>
              <w:jc w:val="center"/>
              <w:rPr>
                <w:lang w:val="fr-FR"/>
                <w:rPrChange w:id="1841" w:author="Hayfa ZGAYA-BIAU" w:date="2025-06-12T18:32:00Z" w16du:dateUtc="2025-06-12T16:32:00Z">
                  <w:rPr/>
                </w:rPrChange>
              </w:rPr>
            </w:pPr>
            <w:r w:rsidRPr="008F3D9F">
              <w:rPr>
                <w:b/>
                <w:lang w:val="fr-FR"/>
                <w:rPrChange w:id="1842" w:author="Hayfa ZGAYA-BIAU" w:date="2025-06-12T18:32:00Z" w16du:dateUtc="2025-06-12T16:32:00Z">
                  <w:rPr>
                    <w:b/>
                  </w:rPr>
                </w:rPrChange>
              </w:rPr>
              <w:t>Rappel (%)</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AF998" w14:textId="77777777" w:rsidR="00F0408B" w:rsidRPr="008F3D9F" w:rsidRDefault="00000000">
            <w:pPr>
              <w:spacing w:before="240" w:after="240"/>
              <w:jc w:val="center"/>
              <w:rPr>
                <w:lang w:val="fr-FR"/>
                <w:rPrChange w:id="1843" w:author="Hayfa ZGAYA-BIAU" w:date="2025-06-12T18:32:00Z" w16du:dateUtc="2025-06-12T16:32:00Z">
                  <w:rPr/>
                </w:rPrChange>
              </w:rPr>
            </w:pPr>
            <w:r w:rsidRPr="008F3D9F">
              <w:rPr>
                <w:b/>
                <w:lang w:val="fr-FR"/>
                <w:rPrChange w:id="1844" w:author="Hayfa ZGAYA-BIAU" w:date="2025-06-12T18:32:00Z" w16du:dateUtc="2025-06-12T16:32:00Z">
                  <w:rPr>
                    <w:b/>
                  </w:rPr>
                </w:rPrChange>
              </w:rPr>
              <w:t>F1-score (%)</w:t>
            </w:r>
          </w:p>
        </w:tc>
      </w:tr>
      <w:tr w:rsidR="00F0408B" w:rsidRPr="008F3D9F" w14:paraId="26A2D2D4" w14:textId="77777777">
        <w:trPr>
          <w:trHeight w:val="500"/>
          <w:jc w:val="center"/>
        </w:trPr>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EADC2" w14:textId="77777777" w:rsidR="00F0408B" w:rsidRPr="008F3D9F" w:rsidRDefault="00000000">
            <w:pPr>
              <w:spacing w:before="240" w:after="240"/>
              <w:rPr>
                <w:lang w:val="fr-FR"/>
                <w:rPrChange w:id="1845" w:author="Hayfa ZGAYA-BIAU" w:date="2025-06-12T18:32:00Z" w16du:dateUtc="2025-06-12T16:32:00Z">
                  <w:rPr/>
                </w:rPrChange>
              </w:rPr>
            </w:pPr>
            <w:r w:rsidRPr="008F3D9F">
              <w:rPr>
                <w:lang w:val="fr-FR"/>
                <w:rPrChange w:id="1846" w:author="Hayfa ZGAYA-BIAU" w:date="2025-06-12T18:32:00Z" w16du:dateUtc="2025-06-12T16:32:00Z">
                  <w:rPr/>
                </w:rPrChange>
              </w:rPr>
              <w:t>Oui</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CA971" w14:textId="77777777" w:rsidR="00F0408B" w:rsidRPr="008F3D9F" w:rsidRDefault="00000000">
            <w:pPr>
              <w:spacing w:before="240" w:after="240"/>
              <w:rPr>
                <w:lang w:val="fr-FR"/>
                <w:rPrChange w:id="1847" w:author="Hayfa ZGAYA-BIAU" w:date="2025-06-12T18:32:00Z" w16du:dateUtc="2025-06-12T16:32:00Z">
                  <w:rPr/>
                </w:rPrChange>
              </w:rPr>
            </w:pPr>
            <w:r w:rsidRPr="008F3D9F">
              <w:rPr>
                <w:lang w:val="fr-FR"/>
                <w:rPrChange w:id="1848" w:author="Hayfa ZGAYA-BIAU" w:date="2025-06-12T18:32:00Z" w16du:dateUtc="2025-06-12T16:32:00Z">
                  <w:rPr/>
                </w:rPrChange>
              </w:rPr>
              <w:t>91.7</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D3634" w14:textId="77777777" w:rsidR="00F0408B" w:rsidRPr="008F3D9F" w:rsidRDefault="00000000">
            <w:pPr>
              <w:spacing w:before="240" w:after="240"/>
              <w:rPr>
                <w:lang w:val="fr-FR"/>
                <w:rPrChange w:id="1849" w:author="Hayfa ZGAYA-BIAU" w:date="2025-06-12T18:32:00Z" w16du:dateUtc="2025-06-12T16:32:00Z">
                  <w:rPr/>
                </w:rPrChange>
              </w:rPr>
            </w:pPr>
            <w:r w:rsidRPr="008F3D9F">
              <w:rPr>
                <w:lang w:val="fr-FR"/>
                <w:rPrChange w:id="1850" w:author="Hayfa ZGAYA-BIAU" w:date="2025-06-12T18:32:00Z" w16du:dateUtc="2025-06-12T16:32:00Z">
                  <w:rPr/>
                </w:rPrChange>
              </w:rPr>
              <w:t>91.7</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56725" w14:textId="77777777" w:rsidR="00F0408B" w:rsidRPr="008F3D9F" w:rsidRDefault="00000000">
            <w:pPr>
              <w:spacing w:before="240" w:after="240"/>
              <w:rPr>
                <w:lang w:val="fr-FR"/>
                <w:rPrChange w:id="1851" w:author="Hayfa ZGAYA-BIAU" w:date="2025-06-12T18:32:00Z" w16du:dateUtc="2025-06-12T16:32:00Z">
                  <w:rPr/>
                </w:rPrChange>
              </w:rPr>
            </w:pPr>
            <w:r w:rsidRPr="008F3D9F">
              <w:rPr>
                <w:lang w:val="fr-FR"/>
                <w:rPrChange w:id="1852" w:author="Hayfa ZGAYA-BIAU" w:date="2025-06-12T18:32:00Z" w16du:dateUtc="2025-06-12T16:32:00Z">
                  <w:rPr/>
                </w:rPrChange>
              </w:rPr>
              <w:t>91.7</w:t>
            </w:r>
          </w:p>
        </w:tc>
      </w:tr>
      <w:tr w:rsidR="00F0408B" w:rsidRPr="008F3D9F" w14:paraId="29908A7B" w14:textId="77777777">
        <w:trPr>
          <w:trHeight w:val="500"/>
          <w:jc w:val="center"/>
        </w:trPr>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EE76E" w14:textId="77777777" w:rsidR="00F0408B" w:rsidRPr="008F3D9F" w:rsidRDefault="00000000">
            <w:pPr>
              <w:spacing w:before="240" w:after="240"/>
              <w:rPr>
                <w:lang w:val="fr-FR"/>
                <w:rPrChange w:id="1853" w:author="Hayfa ZGAYA-BIAU" w:date="2025-06-12T18:32:00Z" w16du:dateUtc="2025-06-12T16:32:00Z">
                  <w:rPr/>
                </w:rPrChange>
              </w:rPr>
            </w:pPr>
            <w:r w:rsidRPr="008F3D9F">
              <w:rPr>
                <w:lang w:val="fr-FR"/>
                <w:rPrChange w:id="1854" w:author="Hayfa ZGAYA-BIAU" w:date="2025-06-12T18:32:00Z" w16du:dateUtc="2025-06-12T16:32:00Z">
                  <w:rPr/>
                </w:rPrChange>
              </w:rPr>
              <w:t>Non</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14DB0" w14:textId="77777777" w:rsidR="00F0408B" w:rsidRPr="008F3D9F" w:rsidRDefault="00000000">
            <w:pPr>
              <w:spacing w:before="240" w:after="240"/>
              <w:rPr>
                <w:lang w:val="fr-FR"/>
                <w:rPrChange w:id="1855" w:author="Hayfa ZGAYA-BIAU" w:date="2025-06-12T18:32:00Z" w16du:dateUtc="2025-06-12T16:32:00Z">
                  <w:rPr/>
                </w:rPrChange>
              </w:rPr>
            </w:pPr>
            <w:r w:rsidRPr="008F3D9F">
              <w:rPr>
                <w:lang w:val="fr-FR"/>
                <w:rPrChange w:id="1856" w:author="Hayfa ZGAYA-BIAU" w:date="2025-06-12T18:32:00Z" w16du:dateUtc="2025-06-12T16:32:00Z">
                  <w:rPr/>
                </w:rPrChange>
              </w:rPr>
              <w:t>93.3</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33E7" w14:textId="77777777" w:rsidR="00F0408B" w:rsidRPr="008F3D9F" w:rsidRDefault="00000000">
            <w:pPr>
              <w:spacing w:before="240" w:after="240"/>
              <w:rPr>
                <w:lang w:val="fr-FR"/>
                <w:rPrChange w:id="1857" w:author="Hayfa ZGAYA-BIAU" w:date="2025-06-12T18:32:00Z" w16du:dateUtc="2025-06-12T16:32:00Z">
                  <w:rPr/>
                </w:rPrChange>
              </w:rPr>
            </w:pPr>
            <w:r w:rsidRPr="008F3D9F">
              <w:rPr>
                <w:lang w:val="fr-FR"/>
                <w:rPrChange w:id="1858" w:author="Hayfa ZGAYA-BIAU" w:date="2025-06-12T18:32:00Z" w16du:dateUtc="2025-06-12T16:32:00Z">
                  <w:rPr/>
                </w:rPrChange>
              </w:rPr>
              <w:t>93.3</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9EC06" w14:textId="77777777" w:rsidR="00F0408B" w:rsidRPr="008F3D9F" w:rsidRDefault="00000000">
            <w:pPr>
              <w:spacing w:before="240" w:after="240"/>
              <w:rPr>
                <w:lang w:val="fr-FR"/>
                <w:rPrChange w:id="1859" w:author="Hayfa ZGAYA-BIAU" w:date="2025-06-12T18:32:00Z" w16du:dateUtc="2025-06-12T16:32:00Z">
                  <w:rPr/>
                </w:rPrChange>
              </w:rPr>
            </w:pPr>
            <w:r w:rsidRPr="008F3D9F">
              <w:rPr>
                <w:lang w:val="fr-FR"/>
                <w:rPrChange w:id="1860" w:author="Hayfa ZGAYA-BIAU" w:date="2025-06-12T18:32:00Z" w16du:dateUtc="2025-06-12T16:32:00Z">
                  <w:rPr/>
                </w:rPrChange>
              </w:rPr>
              <w:t>93.3</w:t>
            </w:r>
          </w:p>
        </w:tc>
      </w:tr>
      <w:tr w:rsidR="00F0408B" w:rsidRPr="008F3D9F" w14:paraId="18B0E294" w14:textId="77777777">
        <w:trPr>
          <w:trHeight w:val="500"/>
          <w:jc w:val="center"/>
        </w:trPr>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D6488" w14:textId="77777777" w:rsidR="00F0408B" w:rsidRPr="008F3D9F" w:rsidRDefault="00000000">
            <w:pPr>
              <w:spacing w:before="240" w:after="240"/>
              <w:rPr>
                <w:lang w:val="fr-FR"/>
                <w:rPrChange w:id="1861" w:author="Hayfa ZGAYA-BIAU" w:date="2025-06-12T18:32:00Z" w16du:dateUtc="2025-06-12T16:32:00Z">
                  <w:rPr/>
                </w:rPrChange>
              </w:rPr>
            </w:pPr>
            <w:r w:rsidRPr="008F3D9F">
              <w:rPr>
                <w:lang w:val="fr-FR"/>
                <w:rPrChange w:id="1862" w:author="Hayfa ZGAYA-BIAU" w:date="2025-06-12T18:32:00Z" w16du:dateUtc="2025-06-12T16:32:00Z">
                  <w:rPr/>
                </w:rPrChange>
              </w:rPr>
              <w:t>Normal</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672B2" w14:textId="77777777" w:rsidR="00F0408B" w:rsidRPr="008F3D9F" w:rsidRDefault="00000000">
            <w:pPr>
              <w:spacing w:before="240" w:after="240"/>
              <w:rPr>
                <w:lang w:val="fr-FR"/>
                <w:rPrChange w:id="1863" w:author="Hayfa ZGAYA-BIAU" w:date="2025-06-12T18:32:00Z" w16du:dateUtc="2025-06-12T16:32:00Z">
                  <w:rPr/>
                </w:rPrChange>
              </w:rPr>
            </w:pPr>
            <w:r w:rsidRPr="008F3D9F">
              <w:rPr>
                <w:lang w:val="fr-FR"/>
                <w:rPrChange w:id="1864" w:author="Hayfa ZGAYA-BIAU" w:date="2025-06-12T18:32:00Z" w16du:dateUtc="2025-06-12T16:32:00Z">
                  <w:rPr/>
                </w:rPrChange>
              </w:rPr>
              <w:t>90.0</w:t>
            </w:r>
          </w:p>
        </w:tc>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06D4" w14:textId="77777777" w:rsidR="00F0408B" w:rsidRPr="008F3D9F" w:rsidRDefault="00000000">
            <w:pPr>
              <w:spacing w:before="240" w:after="240"/>
              <w:rPr>
                <w:lang w:val="fr-FR"/>
                <w:rPrChange w:id="1865" w:author="Hayfa ZGAYA-BIAU" w:date="2025-06-12T18:32:00Z" w16du:dateUtc="2025-06-12T16:32:00Z">
                  <w:rPr/>
                </w:rPrChange>
              </w:rPr>
            </w:pPr>
            <w:r w:rsidRPr="008F3D9F">
              <w:rPr>
                <w:lang w:val="fr-FR"/>
                <w:rPrChange w:id="1866" w:author="Hayfa ZGAYA-BIAU" w:date="2025-06-12T18:32:00Z" w16du:dateUtc="2025-06-12T16:32:00Z">
                  <w:rPr/>
                </w:rPrChange>
              </w:rPr>
              <w:t>90.0</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1EFFF" w14:textId="77777777" w:rsidR="00F0408B" w:rsidRPr="008F3D9F" w:rsidRDefault="00000000">
            <w:pPr>
              <w:spacing w:before="240" w:after="240"/>
              <w:rPr>
                <w:lang w:val="fr-FR"/>
                <w:rPrChange w:id="1867" w:author="Hayfa ZGAYA-BIAU" w:date="2025-06-12T18:32:00Z" w16du:dateUtc="2025-06-12T16:32:00Z">
                  <w:rPr/>
                </w:rPrChange>
              </w:rPr>
            </w:pPr>
            <w:r w:rsidRPr="008F3D9F">
              <w:rPr>
                <w:lang w:val="fr-FR"/>
                <w:rPrChange w:id="1868" w:author="Hayfa ZGAYA-BIAU" w:date="2025-06-12T18:32:00Z" w16du:dateUtc="2025-06-12T16:32:00Z">
                  <w:rPr/>
                </w:rPrChange>
              </w:rPr>
              <w:t>90.0</w:t>
            </w:r>
          </w:p>
        </w:tc>
      </w:tr>
    </w:tbl>
    <w:p w14:paraId="54F1128B" w14:textId="77777777" w:rsidR="00F0408B" w:rsidRPr="008F3D9F" w:rsidRDefault="00000000">
      <w:pPr>
        <w:pStyle w:val="Titre5"/>
        <w:spacing w:after="40"/>
        <w:rPr>
          <w:lang w:val="fr-FR"/>
          <w:rPrChange w:id="1869" w:author="Hayfa ZGAYA-BIAU" w:date="2025-06-12T18:32:00Z" w16du:dateUtc="2025-06-12T16:32:00Z">
            <w:rPr/>
          </w:rPrChange>
        </w:rPr>
      </w:pPr>
      <w:bookmarkStart w:id="1870" w:name="_ky98apwbohpi" w:colFirst="0" w:colLast="0"/>
      <w:bookmarkEnd w:id="1870"/>
      <w:r w:rsidRPr="008F3D9F">
        <w:rPr>
          <w:lang w:val="fr-FR"/>
          <w:rPrChange w:id="1871" w:author="Hayfa ZGAYA-BIAU" w:date="2025-06-12T18:32:00Z" w16du:dateUtc="2025-06-12T16:32:00Z">
            <w:rPr/>
          </w:rPrChange>
        </w:rPr>
        <w:t xml:space="preserve">Table </w:t>
      </w:r>
      <w:proofErr w:type="gramStart"/>
      <w:r w:rsidRPr="008F3D9F">
        <w:rPr>
          <w:lang w:val="fr-FR"/>
          <w:rPrChange w:id="1872" w:author="Hayfa ZGAYA-BIAU" w:date="2025-06-12T18:32:00Z" w16du:dateUtc="2025-06-12T16:32:00Z">
            <w:rPr/>
          </w:rPrChange>
        </w:rPr>
        <w:t>3:</w:t>
      </w:r>
      <w:proofErr w:type="gramEnd"/>
      <w:r w:rsidRPr="008F3D9F">
        <w:rPr>
          <w:lang w:val="fr-FR"/>
          <w:rPrChange w:id="1873" w:author="Hayfa ZGAYA-BIAU" w:date="2025-06-12T18:32:00Z" w16du:dateUtc="2025-06-12T16:32:00Z">
            <w:rPr/>
          </w:rPrChange>
        </w:rPr>
        <w:t xml:space="preserve"> Rapport de classification par classe</w:t>
      </w:r>
    </w:p>
    <w:p w14:paraId="3F6142FA" w14:textId="77777777" w:rsidR="00F0408B" w:rsidRPr="008F3D9F" w:rsidRDefault="00000000">
      <w:pPr>
        <w:spacing w:before="240" w:after="240"/>
        <w:rPr>
          <w:lang w:val="fr-FR"/>
          <w:rPrChange w:id="1874" w:author="Hayfa ZGAYA-BIAU" w:date="2025-06-12T18:32:00Z" w16du:dateUtc="2025-06-12T16:32:00Z">
            <w:rPr/>
          </w:rPrChange>
        </w:rPr>
      </w:pPr>
      <w:r w:rsidRPr="008F3D9F">
        <w:rPr>
          <w:lang w:val="fr-FR"/>
          <w:rPrChange w:id="1875" w:author="Hayfa ZGAYA-BIAU" w:date="2025-06-12T18:32:00Z" w16du:dateUtc="2025-06-12T16:32:00Z">
            <w:rPr/>
          </w:rPrChange>
        </w:rPr>
        <w:t>Les trois classes sont bien apprises par le modèle, avec une légère supériorité dans la reconnaissance du geste « non ». Les erreurs les plus fréquentes apparaissent dans la classe « normal », notamment lorsque l’expression du visage varie légèrement sans intention de communication claire.</w:t>
      </w:r>
    </w:p>
    <w:p w14:paraId="11533A8E" w14:textId="77777777" w:rsidR="00F0408B" w:rsidRPr="008F3D9F" w:rsidRDefault="00000000">
      <w:pPr>
        <w:spacing w:before="240" w:after="240"/>
        <w:rPr>
          <w:lang w:val="fr-FR"/>
          <w:rPrChange w:id="1876" w:author="Hayfa ZGAYA-BIAU" w:date="2025-06-12T18:32:00Z" w16du:dateUtc="2025-06-12T16:32:00Z">
            <w:rPr/>
          </w:rPrChange>
        </w:rPr>
      </w:pPr>
      <w:r w:rsidRPr="008F3D9F">
        <w:rPr>
          <w:lang w:val="fr-FR"/>
          <w:rPrChange w:id="1877" w:author="Hayfa ZGAYA-BIAU" w:date="2025-06-12T18:32:00Z" w16du:dateUtc="2025-06-12T16:32:00Z">
            <w:rPr/>
          </w:rPrChange>
        </w:rPr>
        <w:t>Ces résultats confirment la validité du modèle développé, sa capacité à généraliser à de nouvelles séquences, et sa robustesse en conditions expérimentales réalistes.</w:t>
      </w:r>
    </w:p>
    <w:p w14:paraId="40FA02DF" w14:textId="77777777" w:rsidR="00F0408B" w:rsidRPr="008F3D9F" w:rsidRDefault="00000000">
      <w:pPr>
        <w:pStyle w:val="Titre3"/>
        <w:keepNext w:val="0"/>
        <w:keepLines w:val="0"/>
        <w:rPr>
          <w:lang w:val="fr-FR"/>
          <w:rPrChange w:id="1878" w:author="Hayfa ZGAYA-BIAU" w:date="2025-06-12T18:32:00Z" w16du:dateUtc="2025-06-12T16:32:00Z">
            <w:rPr/>
          </w:rPrChange>
        </w:rPr>
      </w:pPr>
      <w:bookmarkStart w:id="1879" w:name="_73e296wxystg" w:colFirst="0" w:colLast="0"/>
      <w:bookmarkEnd w:id="1879"/>
      <w:r w:rsidRPr="008F3D9F">
        <w:rPr>
          <w:lang w:val="fr-FR"/>
          <w:rPrChange w:id="1880" w:author="Hayfa ZGAYA-BIAU" w:date="2025-06-12T18:32:00Z" w16du:dateUtc="2025-06-12T16:32:00Z">
            <w:rPr/>
          </w:rPrChange>
        </w:rPr>
        <w:t>12.2. Analyse des performances et comparaisons</w:t>
      </w:r>
    </w:p>
    <w:p w14:paraId="524D0212" w14:textId="77777777" w:rsidR="00F0408B" w:rsidRPr="008F3D9F" w:rsidRDefault="00000000">
      <w:pPr>
        <w:spacing w:before="240" w:after="240"/>
        <w:rPr>
          <w:lang w:val="fr-FR"/>
          <w:rPrChange w:id="1881" w:author="Hayfa ZGAYA-BIAU" w:date="2025-06-12T18:32:00Z" w16du:dateUtc="2025-06-12T16:32:00Z">
            <w:rPr/>
          </w:rPrChange>
        </w:rPr>
      </w:pPr>
      <w:r w:rsidRPr="008F3D9F">
        <w:rPr>
          <w:lang w:val="fr-FR"/>
          <w:rPrChange w:id="1882" w:author="Hayfa ZGAYA-BIAU" w:date="2025-06-12T18:32:00Z" w16du:dateUtc="2025-06-12T16:32:00Z">
            <w:rPr/>
          </w:rPrChange>
        </w:rPr>
        <w:t xml:space="preserve">L’analyse des performances du modèle CNN-LSTM développé montre une efficacité significative dans la reconnaissance des gestes faciaux simples, avec une </w:t>
      </w:r>
      <w:r w:rsidRPr="008F3D9F">
        <w:rPr>
          <w:b/>
          <w:lang w:val="fr-FR"/>
          <w:rPrChange w:id="1883" w:author="Hayfa ZGAYA-BIAU" w:date="2025-06-12T18:32:00Z" w16du:dateUtc="2025-06-12T16:32:00Z">
            <w:rPr>
              <w:b/>
            </w:rPr>
          </w:rPrChange>
        </w:rPr>
        <w:t>précision globale de 92,4 %</w:t>
      </w:r>
      <w:r w:rsidRPr="008F3D9F">
        <w:rPr>
          <w:lang w:val="fr-FR"/>
          <w:rPrChange w:id="1884" w:author="Hayfa ZGAYA-BIAU" w:date="2025-06-12T18:32:00Z" w16du:dateUtc="2025-06-12T16:32:00Z">
            <w:rPr/>
          </w:rPrChange>
        </w:rPr>
        <w:t xml:space="preserve"> sur les données de test. Ce niveau de performance est encourageant, notamment au regard des spécificités du contexte : un jeu de données limité, capturé dans des conditions réelles, et une expressivité potentiellement faible ou atypique des utilisateurs ciblés.</w:t>
      </w:r>
    </w:p>
    <w:p w14:paraId="6F555D4E" w14:textId="77777777" w:rsidR="00F0408B" w:rsidRPr="008F3D9F" w:rsidRDefault="00000000">
      <w:pPr>
        <w:pStyle w:val="Titre4"/>
        <w:keepNext w:val="0"/>
        <w:keepLines w:val="0"/>
        <w:spacing w:before="240" w:after="40"/>
        <w:rPr>
          <w:b/>
          <w:color w:val="000000"/>
          <w:sz w:val="22"/>
          <w:szCs w:val="22"/>
          <w:lang w:val="fr-FR"/>
          <w:rPrChange w:id="1885" w:author="Hayfa ZGAYA-BIAU" w:date="2025-06-12T18:32:00Z" w16du:dateUtc="2025-06-12T16:32:00Z">
            <w:rPr>
              <w:b/>
              <w:color w:val="000000"/>
              <w:sz w:val="22"/>
              <w:szCs w:val="22"/>
            </w:rPr>
          </w:rPrChange>
        </w:rPr>
      </w:pPr>
      <w:bookmarkStart w:id="1886" w:name="_yqt8s1dnq9rw" w:colFirst="0" w:colLast="0"/>
      <w:bookmarkEnd w:id="1886"/>
      <w:r w:rsidRPr="008F3D9F">
        <w:rPr>
          <w:b/>
          <w:color w:val="000000"/>
          <w:sz w:val="22"/>
          <w:szCs w:val="22"/>
          <w:lang w:val="fr-FR"/>
          <w:rPrChange w:id="1887" w:author="Hayfa ZGAYA-BIAU" w:date="2025-06-12T18:32:00Z" w16du:dateUtc="2025-06-12T16:32:00Z">
            <w:rPr>
              <w:b/>
              <w:color w:val="000000"/>
              <w:sz w:val="22"/>
              <w:szCs w:val="22"/>
            </w:rPr>
          </w:rPrChange>
        </w:rPr>
        <w:t>1. Interprétation des résultats par classe</w:t>
      </w:r>
    </w:p>
    <w:p w14:paraId="38E96156" w14:textId="77777777" w:rsidR="00F0408B" w:rsidRPr="008F3D9F" w:rsidRDefault="00000000">
      <w:pPr>
        <w:spacing w:before="240" w:after="240"/>
        <w:rPr>
          <w:lang w:val="fr-FR"/>
          <w:rPrChange w:id="1888" w:author="Hayfa ZGAYA-BIAU" w:date="2025-06-12T18:32:00Z" w16du:dateUtc="2025-06-12T16:32:00Z">
            <w:rPr/>
          </w:rPrChange>
        </w:rPr>
      </w:pPr>
      <w:r w:rsidRPr="008F3D9F">
        <w:rPr>
          <w:lang w:val="fr-FR"/>
          <w:rPrChange w:id="1889" w:author="Hayfa ZGAYA-BIAU" w:date="2025-06-12T18:32:00Z" w16du:dateUtc="2025-06-12T16:32:00Z">
            <w:rPr/>
          </w:rPrChange>
        </w:rPr>
        <w:t>L’analyse fine des métriques de classification indique que :</w:t>
      </w:r>
    </w:p>
    <w:p w14:paraId="6C47FE93" w14:textId="77777777" w:rsidR="00F0408B" w:rsidRPr="008F3D9F" w:rsidRDefault="00000000">
      <w:pPr>
        <w:numPr>
          <w:ilvl w:val="0"/>
          <w:numId w:val="7"/>
        </w:numPr>
        <w:spacing w:before="240"/>
        <w:rPr>
          <w:lang w:val="fr-FR"/>
          <w:rPrChange w:id="1890" w:author="Hayfa ZGAYA-BIAU" w:date="2025-06-12T18:32:00Z" w16du:dateUtc="2025-06-12T16:32:00Z">
            <w:rPr/>
          </w:rPrChange>
        </w:rPr>
      </w:pPr>
      <w:r w:rsidRPr="008F3D9F">
        <w:rPr>
          <w:b/>
          <w:lang w:val="fr-FR"/>
          <w:rPrChange w:id="1891" w:author="Hayfa ZGAYA-BIAU" w:date="2025-06-12T18:32:00Z" w16du:dateUtc="2025-06-12T16:32:00Z">
            <w:rPr>
              <w:b/>
            </w:rPr>
          </w:rPrChange>
        </w:rPr>
        <w:t>La classe "non"</w:t>
      </w:r>
      <w:r w:rsidRPr="008F3D9F">
        <w:rPr>
          <w:lang w:val="fr-FR"/>
          <w:rPrChange w:id="1892" w:author="Hayfa ZGAYA-BIAU" w:date="2025-06-12T18:32:00Z" w16du:dateUtc="2025-06-12T16:32:00Z">
            <w:rPr/>
          </w:rPrChange>
        </w:rPr>
        <w:t xml:space="preserve"> est la mieux reconnue, avec un F1-score de </w:t>
      </w:r>
      <w:r w:rsidRPr="008F3D9F">
        <w:rPr>
          <w:b/>
          <w:lang w:val="fr-FR"/>
          <w:rPrChange w:id="1893" w:author="Hayfa ZGAYA-BIAU" w:date="2025-06-12T18:32:00Z" w16du:dateUtc="2025-06-12T16:32:00Z">
            <w:rPr>
              <w:b/>
            </w:rPr>
          </w:rPrChange>
        </w:rPr>
        <w:t>93,3 %</w:t>
      </w:r>
      <w:r w:rsidRPr="008F3D9F">
        <w:rPr>
          <w:lang w:val="fr-FR"/>
          <w:rPrChange w:id="1894" w:author="Hayfa ZGAYA-BIAU" w:date="2025-06-12T18:32:00Z" w16du:dateUtc="2025-06-12T16:32:00Z">
            <w:rPr/>
          </w:rPrChange>
        </w:rPr>
        <w:t>, ce qui suggère une bonne régularité des gestes associés à cette intention dans les séquences d’apprentissage.</w:t>
      </w:r>
      <w:r w:rsidRPr="008F3D9F">
        <w:rPr>
          <w:lang w:val="fr-FR"/>
          <w:rPrChange w:id="1895" w:author="Hayfa ZGAYA-BIAU" w:date="2025-06-12T18:32:00Z" w16du:dateUtc="2025-06-12T16:32:00Z">
            <w:rPr/>
          </w:rPrChange>
        </w:rPr>
        <w:br/>
      </w:r>
    </w:p>
    <w:p w14:paraId="20FE418B" w14:textId="77777777" w:rsidR="00F0408B" w:rsidRPr="008F3D9F" w:rsidRDefault="00000000">
      <w:pPr>
        <w:numPr>
          <w:ilvl w:val="0"/>
          <w:numId w:val="7"/>
        </w:numPr>
        <w:rPr>
          <w:lang w:val="fr-FR"/>
          <w:rPrChange w:id="1896" w:author="Hayfa ZGAYA-BIAU" w:date="2025-06-12T18:32:00Z" w16du:dateUtc="2025-06-12T16:32:00Z">
            <w:rPr/>
          </w:rPrChange>
        </w:rPr>
      </w:pPr>
      <w:r w:rsidRPr="008F3D9F">
        <w:rPr>
          <w:b/>
          <w:lang w:val="fr-FR"/>
          <w:rPrChange w:id="1897" w:author="Hayfa ZGAYA-BIAU" w:date="2025-06-12T18:32:00Z" w16du:dateUtc="2025-06-12T16:32:00Z">
            <w:rPr>
              <w:b/>
            </w:rPr>
          </w:rPrChange>
        </w:rPr>
        <w:t>La classe "oui"</w:t>
      </w:r>
      <w:r w:rsidRPr="008F3D9F">
        <w:rPr>
          <w:lang w:val="fr-FR"/>
          <w:rPrChange w:id="1898" w:author="Hayfa ZGAYA-BIAU" w:date="2025-06-12T18:32:00Z" w16du:dateUtc="2025-06-12T16:32:00Z">
            <w:rPr/>
          </w:rPrChange>
        </w:rPr>
        <w:t xml:space="preserve"> obtient également de très bons résultats (91,7 %), bien que certaines confusions apparaissent avec </w:t>
      </w:r>
      <w:proofErr w:type="gramStart"/>
      <w:r w:rsidRPr="008F3D9F">
        <w:rPr>
          <w:lang w:val="fr-FR"/>
          <w:rPrChange w:id="1899" w:author="Hayfa ZGAYA-BIAU" w:date="2025-06-12T18:32:00Z" w16du:dateUtc="2025-06-12T16:32:00Z">
            <w:rPr/>
          </w:rPrChange>
        </w:rPr>
        <w:t>"normal"</w:t>
      </w:r>
      <w:proofErr w:type="gramEnd"/>
      <w:r w:rsidRPr="008F3D9F">
        <w:rPr>
          <w:lang w:val="fr-FR"/>
          <w:rPrChange w:id="1900" w:author="Hayfa ZGAYA-BIAU" w:date="2025-06-12T18:32:00Z" w16du:dateUtc="2025-06-12T16:32:00Z">
            <w:rPr/>
          </w:rPrChange>
        </w:rPr>
        <w:t>, notamment lorsque les mouvements sont peu marqués.</w:t>
      </w:r>
      <w:r w:rsidRPr="008F3D9F">
        <w:rPr>
          <w:lang w:val="fr-FR"/>
          <w:rPrChange w:id="1901" w:author="Hayfa ZGAYA-BIAU" w:date="2025-06-12T18:32:00Z" w16du:dateUtc="2025-06-12T16:32:00Z">
            <w:rPr/>
          </w:rPrChange>
        </w:rPr>
        <w:br/>
      </w:r>
    </w:p>
    <w:p w14:paraId="552539CD" w14:textId="77777777" w:rsidR="00F0408B" w:rsidRPr="008F3D9F" w:rsidRDefault="00000000">
      <w:pPr>
        <w:numPr>
          <w:ilvl w:val="0"/>
          <w:numId w:val="7"/>
        </w:numPr>
        <w:spacing w:after="240"/>
        <w:rPr>
          <w:lang w:val="fr-FR"/>
          <w:rPrChange w:id="1902" w:author="Hayfa ZGAYA-BIAU" w:date="2025-06-12T18:32:00Z" w16du:dateUtc="2025-06-12T16:32:00Z">
            <w:rPr/>
          </w:rPrChange>
        </w:rPr>
      </w:pPr>
      <w:r w:rsidRPr="008F3D9F">
        <w:rPr>
          <w:b/>
          <w:lang w:val="fr-FR"/>
          <w:rPrChange w:id="1903" w:author="Hayfa ZGAYA-BIAU" w:date="2025-06-12T18:32:00Z" w16du:dateUtc="2025-06-12T16:32:00Z">
            <w:rPr>
              <w:b/>
            </w:rPr>
          </w:rPrChange>
        </w:rPr>
        <w:lastRenderedPageBreak/>
        <w:t>La classe "normal"</w:t>
      </w:r>
      <w:r w:rsidRPr="008F3D9F">
        <w:rPr>
          <w:lang w:val="fr-FR"/>
          <w:rPrChange w:id="1904" w:author="Hayfa ZGAYA-BIAU" w:date="2025-06-12T18:32:00Z" w16du:dateUtc="2025-06-12T16:32:00Z">
            <w:rPr/>
          </w:rPrChange>
        </w:rPr>
        <w:t>, souvent plus ambiguë, est logiquement la moins précise (90 %). Cela peut s’expliquer par des expressions passives parfois proches de micro-gestes non intentionnels.</w:t>
      </w:r>
    </w:p>
    <w:p w14:paraId="1027522E" w14:textId="77777777" w:rsidR="00F0408B" w:rsidRPr="008F3D9F" w:rsidRDefault="00000000">
      <w:pPr>
        <w:spacing w:before="240" w:after="240"/>
        <w:rPr>
          <w:lang w:val="fr-FR"/>
          <w:rPrChange w:id="1905" w:author="Hayfa ZGAYA-BIAU" w:date="2025-06-12T18:32:00Z" w16du:dateUtc="2025-06-12T16:32:00Z">
            <w:rPr/>
          </w:rPrChange>
        </w:rPr>
      </w:pPr>
      <w:r w:rsidRPr="008F3D9F">
        <w:rPr>
          <w:lang w:val="fr-FR"/>
          <w:rPrChange w:id="1906" w:author="Hayfa ZGAYA-BIAU" w:date="2025-06-12T18:32:00Z" w16du:dateUtc="2025-06-12T16:32:00Z">
            <w:rPr/>
          </w:rPrChange>
        </w:rPr>
        <w:t>Ces résultats traduisent une capacité réelle du modèle à faire la distinction entre une intention affirmative, négative ou neutre, ce qui est fondamental pour un système de communication assistée binaire.</w:t>
      </w:r>
    </w:p>
    <w:p w14:paraId="4F8866FB" w14:textId="77777777" w:rsidR="00F0408B" w:rsidRPr="008F3D9F" w:rsidRDefault="00000000">
      <w:pPr>
        <w:pStyle w:val="Titre4"/>
        <w:keepNext w:val="0"/>
        <w:keepLines w:val="0"/>
        <w:spacing w:before="240" w:after="40"/>
        <w:rPr>
          <w:b/>
          <w:color w:val="000000"/>
          <w:sz w:val="22"/>
          <w:szCs w:val="22"/>
          <w:lang w:val="fr-FR"/>
          <w:rPrChange w:id="1907" w:author="Hayfa ZGAYA-BIAU" w:date="2025-06-12T18:32:00Z" w16du:dateUtc="2025-06-12T16:32:00Z">
            <w:rPr>
              <w:b/>
              <w:color w:val="000000"/>
              <w:sz w:val="22"/>
              <w:szCs w:val="22"/>
            </w:rPr>
          </w:rPrChange>
        </w:rPr>
      </w:pPr>
      <w:bookmarkStart w:id="1908" w:name="_st4afvbjy0yq" w:colFirst="0" w:colLast="0"/>
      <w:bookmarkEnd w:id="1908"/>
      <w:r w:rsidRPr="008F3D9F">
        <w:rPr>
          <w:b/>
          <w:color w:val="000000"/>
          <w:sz w:val="22"/>
          <w:szCs w:val="22"/>
          <w:lang w:val="fr-FR"/>
          <w:rPrChange w:id="1909" w:author="Hayfa ZGAYA-BIAU" w:date="2025-06-12T18:32:00Z" w16du:dateUtc="2025-06-12T16:32:00Z">
            <w:rPr>
              <w:b/>
              <w:color w:val="000000"/>
              <w:sz w:val="22"/>
              <w:szCs w:val="22"/>
            </w:rPr>
          </w:rPrChange>
        </w:rPr>
        <w:t>2. Comparaison avec les approches classiques</w:t>
      </w:r>
    </w:p>
    <w:tbl>
      <w:tblPr>
        <w:tblStyle w:val="a3"/>
        <w:tblW w:w="935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7"/>
        <w:gridCol w:w="1948"/>
        <w:gridCol w:w="1412"/>
        <w:gridCol w:w="1215"/>
        <w:gridCol w:w="1497"/>
      </w:tblGrid>
      <w:tr w:rsidR="00F0408B" w:rsidRPr="008F3D9F" w14:paraId="480E88C4" w14:textId="77777777">
        <w:trPr>
          <w:trHeight w:val="785"/>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394D5" w14:textId="77777777" w:rsidR="00F0408B" w:rsidRPr="008F3D9F" w:rsidRDefault="00000000">
            <w:pPr>
              <w:jc w:val="center"/>
              <w:rPr>
                <w:lang w:val="fr-FR"/>
                <w:rPrChange w:id="1910" w:author="Hayfa ZGAYA-BIAU" w:date="2025-06-12T18:32:00Z" w16du:dateUtc="2025-06-12T16:32:00Z">
                  <w:rPr/>
                </w:rPrChange>
              </w:rPr>
            </w:pPr>
            <w:r w:rsidRPr="008F3D9F">
              <w:rPr>
                <w:b/>
                <w:lang w:val="fr-FR"/>
                <w:rPrChange w:id="1911" w:author="Hayfa ZGAYA-BIAU" w:date="2025-06-12T18:32:00Z" w16du:dateUtc="2025-06-12T16:32:00Z">
                  <w:rPr>
                    <w:b/>
                  </w:rPr>
                </w:rPrChange>
              </w:rPr>
              <w:t>Approche</w:t>
            </w:r>
          </w:p>
        </w:tc>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18D90" w14:textId="77777777" w:rsidR="00F0408B" w:rsidRPr="008F3D9F" w:rsidRDefault="00000000">
            <w:pPr>
              <w:jc w:val="center"/>
              <w:rPr>
                <w:lang w:val="fr-FR"/>
                <w:rPrChange w:id="1912" w:author="Hayfa ZGAYA-BIAU" w:date="2025-06-12T18:32:00Z" w16du:dateUtc="2025-06-12T16:32:00Z">
                  <w:rPr/>
                </w:rPrChange>
              </w:rPr>
            </w:pPr>
            <w:r w:rsidRPr="008F3D9F">
              <w:rPr>
                <w:b/>
                <w:lang w:val="fr-FR"/>
                <w:rPrChange w:id="1913" w:author="Hayfa ZGAYA-BIAU" w:date="2025-06-12T18:32:00Z" w16du:dateUtc="2025-06-12T16:32:00Z">
                  <w:rPr>
                    <w:b/>
                  </w:rPr>
                </w:rPrChange>
              </w:rPr>
              <w:t>Précision Moyenne</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B383" w14:textId="77777777" w:rsidR="00F0408B" w:rsidRPr="008F3D9F" w:rsidRDefault="00000000">
            <w:pPr>
              <w:jc w:val="center"/>
              <w:rPr>
                <w:lang w:val="fr-FR"/>
                <w:rPrChange w:id="1914" w:author="Hayfa ZGAYA-BIAU" w:date="2025-06-12T18:32:00Z" w16du:dateUtc="2025-06-12T16:32:00Z">
                  <w:rPr/>
                </w:rPrChange>
              </w:rPr>
            </w:pPr>
            <w:r w:rsidRPr="008F3D9F">
              <w:rPr>
                <w:b/>
                <w:lang w:val="fr-FR"/>
                <w:rPrChange w:id="1915" w:author="Hayfa ZGAYA-BIAU" w:date="2025-06-12T18:32:00Z" w16du:dateUtc="2025-06-12T16:32:00Z">
                  <w:rPr>
                    <w:b/>
                  </w:rPr>
                </w:rPrChange>
              </w:rPr>
              <w:t>Adaptabilité</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39F80" w14:textId="77777777" w:rsidR="00F0408B" w:rsidRPr="008F3D9F" w:rsidRDefault="00000000">
            <w:pPr>
              <w:jc w:val="center"/>
              <w:rPr>
                <w:lang w:val="fr-FR"/>
                <w:rPrChange w:id="1916" w:author="Hayfa ZGAYA-BIAU" w:date="2025-06-12T18:32:00Z" w16du:dateUtc="2025-06-12T16:32:00Z">
                  <w:rPr/>
                </w:rPrChange>
              </w:rPr>
            </w:pPr>
            <w:r w:rsidRPr="008F3D9F">
              <w:rPr>
                <w:b/>
                <w:lang w:val="fr-FR"/>
                <w:rPrChange w:id="1917" w:author="Hayfa ZGAYA-BIAU" w:date="2025-06-12T18:32:00Z" w16du:dateUtc="2025-06-12T16:32:00Z">
                  <w:rPr>
                    <w:b/>
                  </w:rPr>
                </w:rPrChange>
              </w:rPr>
              <w:t>Temps réel</w:t>
            </w:r>
          </w:p>
        </w:tc>
        <w:tc>
          <w:tcPr>
            <w:tcW w:w="1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AD588" w14:textId="77777777" w:rsidR="00F0408B" w:rsidRPr="008F3D9F" w:rsidRDefault="00000000">
            <w:pPr>
              <w:jc w:val="center"/>
              <w:rPr>
                <w:lang w:val="fr-FR"/>
                <w:rPrChange w:id="1918" w:author="Hayfa ZGAYA-BIAU" w:date="2025-06-12T18:32:00Z" w16du:dateUtc="2025-06-12T16:32:00Z">
                  <w:rPr/>
                </w:rPrChange>
              </w:rPr>
            </w:pPr>
            <w:r w:rsidRPr="008F3D9F">
              <w:rPr>
                <w:b/>
                <w:lang w:val="fr-FR"/>
                <w:rPrChange w:id="1919" w:author="Hayfa ZGAYA-BIAU" w:date="2025-06-12T18:32:00Z" w16du:dateUtc="2025-06-12T16:32:00Z">
                  <w:rPr>
                    <w:b/>
                  </w:rPr>
                </w:rPrChange>
              </w:rPr>
              <w:t>Coût matériel</w:t>
            </w:r>
          </w:p>
        </w:tc>
      </w:tr>
      <w:tr w:rsidR="00F0408B" w:rsidRPr="008F3D9F" w14:paraId="78E0DE96" w14:textId="77777777">
        <w:trPr>
          <w:trHeight w:val="500"/>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1902E" w14:textId="77777777" w:rsidR="00F0408B" w:rsidRPr="008F3D9F" w:rsidRDefault="00000000">
            <w:pPr>
              <w:rPr>
                <w:lang w:val="fr-FR"/>
                <w:rPrChange w:id="1920" w:author="Hayfa ZGAYA-BIAU" w:date="2025-06-12T18:32:00Z" w16du:dateUtc="2025-06-12T16:32:00Z">
                  <w:rPr/>
                </w:rPrChange>
              </w:rPr>
            </w:pPr>
            <w:r w:rsidRPr="008F3D9F">
              <w:rPr>
                <w:lang w:val="fr-FR"/>
                <w:rPrChange w:id="1921" w:author="Hayfa ZGAYA-BIAU" w:date="2025-06-12T18:32:00Z" w16du:dateUtc="2025-06-12T16:32:00Z">
                  <w:rPr/>
                </w:rPrChange>
              </w:rPr>
              <w:t>Eye-</w:t>
            </w:r>
            <w:proofErr w:type="spellStart"/>
            <w:r w:rsidRPr="008F3D9F">
              <w:rPr>
                <w:lang w:val="fr-FR"/>
                <w:rPrChange w:id="1922" w:author="Hayfa ZGAYA-BIAU" w:date="2025-06-12T18:32:00Z" w16du:dateUtc="2025-06-12T16:32:00Z">
                  <w:rPr/>
                </w:rPrChange>
              </w:rPr>
              <w:t>tracking</w:t>
            </w:r>
            <w:proofErr w:type="spellEnd"/>
            <w:r w:rsidRPr="008F3D9F">
              <w:rPr>
                <w:lang w:val="fr-FR"/>
                <w:rPrChange w:id="1923" w:author="Hayfa ZGAYA-BIAU" w:date="2025-06-12T18:32:00Z" w16du:dateUtc="2025-06-12T16:32:00Z">
                  <w:rPr/>
                </w:rPrChange>
              </w:rPr>
              <w:t xml:space="preserve"> commercial (</w:t>
            </w:r>
            <w:proofErr w:type="spellStart"/>
            <w:r w:rsidRPr="008F3D9F">
              <w:rPr>
                <w:lang w:val="fr-FR"/>
                <w:rPrChange w:id="1924" w:author="Hayfa ZGAYA-BIAU" w:date="2025-06-12T18:32:00Z" w16du:dateUtc="2025-06-12T16:32:00Z">
                  <w:rPr/>
                </w:rPrChange>
              </w:rPr>
              <w:t>Tobii</w:t>
            </w:r>
            <w:proofErr w:type="spellEnd"/>
            <w:r w:rsidRPr="008F3D9F">
              <w:rPr>
                <w:lang w:val="fr-FR"/>
                <w:rPrChange w:id="1925" w:author="Hayfa ZGAYA-BIAU" w:date="2025-06-12T18:32:00Z" w16du:dateUtc="2025-06-12T16:32:00Z">
                  <w:rPr/>
                </w:rPrChange>
              </w:rPr>
              <w:t>)</w:t>
            </w:r>
          </w:p>
        </w:tc>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531C5" w14:textId="77777777" w:rsidR="00F0408B" w:rsidRPr="008F3D9F" w:rsidRDefault="00000000">
            <w:pPr>
              <w:rPr>
                <w:lang w:val="fr-FR"/>
                <w:rPrChange w:id="1926" w:author="Hayfa ZGAYA-BIAU" w:date="2025-06-12T18:32:00Z" w16du:dateUtc="2025-06-12T16:32:00Z">
                  <w:rPr/>
                </w:rPrChange>
              </w:rPr>
            </w:pPr>
            <w:r w:rsidRPr="008F3D9F">
              <w:rPr>
                <w:lang w:val="fr-FR"/>
                <w:rPrChange w:id="1927" w:author="Hayfa ZGAYA-BIAU" w:date="2025-06-12T18:32:00Z" w16du:dateUtc="2025-06-12T16:32:00Z">
                  <w:rPr/>
                </w:rPrChange>
              </w:rPr>
              <w:t>85–95 %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0C31" w14:textId="77777777" w:rsidR="00F0408B" w:rsidRPr="008F3D9F" w:rsidRDefault="00000000">
            <w:pPr>
              <w:rPr>
                <w:lang w:val="fr-FR"/>
                <w:rPrChange w:id="1928" w:author="Hayfa ZGAYA-BIAU" w:date="2025-06-12T18:32:00Z" w16du:dateUtc="2025-06-12T16:32:00Z">
                  <w:rPr/>
                </w:rPrChange>
              </w:rPr>
            </w:pPr>
            <w:r w:rsidRPr="008F3D9F">
              <w:rPr>
                <w:lang w:val="fr-FR"/>
                <w:rPrChange w:id="1929" w:author="Hayfa ZGAYA-BIAU" w:date="2025-06-12T18:32:00Z" w16du:dateUtc="2025-06-12T16:32:00Z">
                  <w:rPr/>
                </w:rPrChange>
              </w:rPr>
              <w:t>Faible</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75B11" w14:textId="77777777" w:rsidR="00F0408B" w:rsidRPr="008F3D9F" w:rsidRDefault="00000000">
            <w:pPr>
              <w:rPr>
                <w:lang w:val="fr-FR"/>
                <w:rPrChange w:id="1930" w:author="Hayfa ZGAYA-BIAU" w:date="2025-06-12T18:32:00Z" w16du:dateUtc="2025-06-12T16:32:00Z">
                  <w:rPr/>
                </w:rPrChange>
              </w:rPr>
            </w:pPr>
            <w:r w:rsidRPr="008F3D9F">
              <w:rPr>
                <w:lang w:val="fr-FR"/>
                <w:rPrChange w:id="1931" w:author="Hayfa ZGAYA-BIAU" w:date="2025-06-12T18:32:00Z" w16du:dateUtc="2025-06-12T16:32:00Z">
                  <w:rPr/>
                </w:rPrChange>
              </w:rPr>
              <w:t>Oui</w:t>
            </w:r>
          </w:p>
        </w:tc>
        <w:tc>
          <w:tcPr>
            <w:tcW w:w="1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D610B" w14:textId="77777777" w:rsidR="00F0408B" w:rsidRPr="008F3D9F" w:rsidRDefault="00000000">
            <w:pPr>
              <w:rPr>
                <w:lang w:val="fr-FR"/>
                <w:rPrChange w:id="1932" w:author="Hayfa ZGAYA-BIAU" w:date="2025-06-12T18:32:00Z" w16du:dateUtc="2025-06-12T16:32:00Z">
                  <w:rPr/>
                </w:rPrChange>
              </w:rPr>
            </w:pPr>
            <w:r w:rsidRPr="008F3D9F">
              <w:rPr>
                <w:lang w:val="fr-FR"/>
                <w:rPrChange w:id="1933" w:author="Hayfa ZGAYA-BIAU" w:date="2025-06-12T18:32:00Z" w16du:dateUtc="2025-06-12T16:32:00Z">
                  <w:rPr/>
                </w:rPrChange>
              </w:rPr>
              <w:t>Élevé</w:t>
            </w:r>
          </w:p>
        </w:tc>
      </w:tr>
      <w:tr w:rsidR="00F0408B" w:rsidRPr="008F3D9F" w14:paraId="7939778C" w14:textId="77777777">
        <w:trPr>
          <w:trHeight w:val="500"/>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82530" w14:textId="77777777" w:rsidR="00F0408B" w:rsidRPr="008F3D9F" w:rsidRDefault="00000000">
            <w:pPr>
              <w:rPr>
                <w:lang w:val="fr-FR"/>
                <w:rPrChange w:id="1934" w:author="Hayfa ZGAYA-BIAU" w:date="2025-06-12T18:32:00Z" w16du:dateUtc="2025-06-12T16:32:00Z">
                  <w:rPr/>
                </w:rPrChange>
              </w:rPr>
            </w:pPr>
            <w:r w:rsidRPr="008F3D9F">
              <w:rPr>
                <w:lang w:val="fr-FR"/>
                <w:rPrChange w:id="1935" w:author="Hayfa ZGAYA-BIAU" w:date="2025-06-12T18:32:00Z" w16du:dateUtc="2025-06-12T16:32:00Z">
                  <w:rPr/>
                </w:rPrChange>
              </w:rPr>
              <w:t>Reconnaissance faciale standard</w:t>
            </w:r>
          </w:p>
        </w:tc>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796A7" w14:textId="77777777" w:rsidR="00F0408B" w:rsidRPr="008F3D9F" w:rsidRDefault="00000000">
            <w:pPr>
              <w:rPr>
                <w:lang w:val="fr-FR"/>
                <w:rPrChange w:id="1936" w:author="Hayfa ZGAYA-BIAU" w:date="2025-06-12T18:32:00Z" w16du:dateUtc="2025-06-12T16:32:00Z">
                  <w:rPr/>
                </w:rPrChange>
              </w:rPr>
            </w:pPr>
            <w:r w:rsidRPr="008F3D9F">
              <w:rPr>
                <w:lang w:val="fr-FR"/>
                <w:rPrChange w:id="1937" w:author="Hayfa ZGAYA-BIAU" w:date="2025-06-12T18:32:00Z" w16du:dateUtc="2025-06-12T16:32:00Z">
                  <w:rPr/>
                </w:rPrChange>
              </w:rPr>
              <w:t>~80–85 %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B53F1" w14:textId="77777777" w:rsidR="00F0408B" w:rsidRPr="008F3D9F" w:rsidRDefault="00000000">
            <w:pPr>
              <w:rPr>
                <w:lang w:val="fr-FR"/>
                <w:rPrChange w:id="1938" w:author="Hayfa ZGAYA-BIAU" w:date="2025-06-12T18:32:00Z" w16du:dateUtc="2025-06-12T16:32:00Z">
                  <w:rPr/>
                </w:rPrChange>
              </w:rPr>
            </w:pPr>
            <w:r w:rsidRPr="008F3D9F">
              <w:rPr>
                <w:lang w:val="fr-FR"/>
                <w:rPrChange w:id="1939" w:author="Hayfa ZGAYA-BIAU" w:date="2025-06-12T18:32:00Z" w16du:dateUtc="2025-06-12T16:32:00Z">
                  <w:rPr/>
                </w:rPrChange>
              </w:rPr>
              <w:t>Moyenne</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02523" w14:textId="77777777" w:rsidR="00F0408B" w:rsidRPr="008F3D9F" w:rsidRDefault="00000000">
            <w:pPr>
              <w:rPr>
                <w:lang w:val="fr-FR"/>
                <w:rPrChange w:id="1940" w:author="Hayfa ZGAYA-BIAU" w:date="2025-06-12T18:32:00Z" w16du:dateUtc="2025-06-12T16:32:00Z">
                  <w:rPr/>
                </w:rPrChange>
              </w:rPr>
            </w:pPr>
            <w:r w:rsidRPr="008F3D9F">
              <w:rPr>
                <w:lang w:val="fr-FR"/>
                <w:rPrChange w:id="1941" w:author="Hayfa ZGAYA-BIAU" w:date="2025-06-12T18:32:00Z" w16du:dateUtc="2025-06-12T16:32:00Z">
                  <w:rPr/>
                </w:rPrChange>
              </w:rPr>
              <w:t>Non</w:t>
            </w:r>
          </w:p>
        </w:tc>
        <w:tc>
          <w:tcPr>
            <w:tcW w:w="1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D685C" w14:textId="77777777" w:rsidR="00F0408B" w:rsidRPr="008F3D9F" w:rsidRDefault="00000000">
            <w:pPr>
              <w:rPr>
                <w:lang w:val="fr-FR"/>
                <w:rPrChange w:id="1942" w:author="Hayfa ZGAYA-BIAU" w:date="2025-06-12T18:32:00Z" w16du:dateUtc="2025-06-12T16:32:00Z">
                  <w:rPr/>
                </w:rPrChange>
              </w:rPr>
            </w:pPr>
            <w:r w:rsidRPr="008F3D9F">
              <w:rPr>
                <w:lang w:val="fr-FR"/>
                <w:rPrChange w:id="1943" w:author="Hayfa ZGAYA-BIAU" w:date="2025-06-12T18:32:00Z" w16du:dateUtc="2025-06-12T16:32:00Z">
                  <w:rPr/>
                </w:rPrChange>
              </w:rPr>
              <w:t>Modéré</w:t>
            </w:r>
          </w:p>
        </w:tc>
      </w:tr>
      <w:tr w:rsidR="00F0408B" w:rsidRPr="008F3D9F" w14:paraId="6FB62564" w14:textId="77777777">
        <w:trPr>
          <w:trHeight w:val="785"/>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C25E1" w14:textId="77777777" w:rsidR="00F0408B" w:rsidRPr="008F3D9F" w:rsidRDefault="00000000">
            <w:pPr>
              <w:rPr>
                <w:lang w:val="fr-FR"/>
                <w:rPrChange w:id="1944" w:author="Hayfa ZGAYA-BIAU" w:date="2025-06-12T18:32:00Z" w16du:dateUtc="2025-06-12T16:32:00Z">
                  <w:rPr/>
                </w:rPrChange>
              </w:rPr>
            </w:pPr>
            <w:r w:rsidRPr="008F3D9F">
              <w:rPr>
                <w:lang w:val="fr-FR"/>
                <w:rPrChange w:id="1945" w:author="Hayfa ZGAYA-BIAU" w:date="2025-06-12T18:32:00Z" w16du:dateUtc="2025-06-12T16:32:00Z">
                  <w:rPr/>
                </w:rPrChange>
              </w:rPr>
              <w:t>Capteurs musculaires / interrupteurs</w:t>
            </w:r>
          </w:p>
        </w:tc>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5F17E" w14:textId="77777777" w:rsidR="00F0408B" w:rsidRPr="008F3D9F" w:rsidRDefault="00000000">
            <w:pPr>
              <w:rPr>
                <w:lang w:val="fr-FR"/>
                <w:rPrChange w:id="1946" w:author="Hayfa ZGAYA-BIAU" w:date="2025-06-12T18:32:00Z" w16du:dateUtc="2025-06-12T16:32:00Z">
                  <w:rPr/>
                </w:rPrChange>
              </w:rPr>
            </w:pPr>
            <w:r w:rsidRPr="008F3D9F">
              <w:rPr>
                <w:lang w:val="fr-FR"/>
                <w:rPrChange w:id="1947" w:author="Hayfa ZGAYA-BIAU" w:date="2025-06-12T18:32:00Z" w16du:dateUtc="2025-06-12T16:32:00Z">
                  <w:rPr/>
                </w:rPrChange>
              </w:rPr>
              <w:t>~75–90 %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56ED" w14:textId="77777777" w:rsidR="00F0408B" w:rsidRPr="008F3D9F" w:rsidRDefault="00000000">
            <w:pPr>
              <w:rPr>
                <w:lang w:val="fr-FR"/>
                <w:rPrChange w:id="1948" w:author="Hayfa ZGAYA-BIAU" w:date="2025-06-12T18:32:00Z" w16du:dateUtc="2025-06-12T16:32:00Z">
                  <w:rPr/>
                </w:rPrChange>
              </w:rPr>
            </w:pPr>
            <w:r w:rsidRPr="008F3D9F">
              <w:rPr>
                <w:lang w:val="fr-FR"/>
                <w:rPrChange w:id="1949" w:author="Hayfa ZGAYA-BIAU" w:date="2025-06-12T18:32:00Z" w16du:dateUtc="2025-06-12T16:32:00Z">
                  <w:rPr/>
                </w:rPrChange>
              </w:rPr>
              <w:t>Faible</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98802" w14:textId="77777777" w:rsidR="00F0408B" w:rsidRPr="008F3D9F" w:rsidRDefault="00000000">
            <w:pPr>
              <w:rPr>
                <w:lang w:val="fr-FR"/>
                <w:rPrChange w:id="1950" w:author="Hayfa ZGAYA-BIAU" w:date="2025-06-12T18:32:00Z" w16du:dateUtc="2025-06-12T16:32:00Z">
                  <w:rPr/>
                </w:rPrChange>
              </w:rPr>
            </w:pPr>
            <w:r w:rsidRPr="008F3D9F">
              <w:rPr>
                <w:lang w:val="fr-FR"/>
                <w:rPrChange w:id="1951" w:author="Hayfa ZGAYA-BIAU" w:date="2025-06-12T18:32:00Z" w16du:dateUtc="2025-06-12T16:32:00Z">
                  <w:rPr/>
                </w:rPrChange>
              </w:rPr>
              <w:t>Oui</w:t>
            </w:r>
          </w:p>
        </w:tc>
        <w:tc>
          <w:tcPr>
            <w:tcW w:w="1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37A43" w14:textId="77777777" w:rsidR="00F0408B" w:rsidRPr="008F3D9F" w:rsidRDefault="00000000">
            <w:pPr>
              <w:rPr>
                <w:lang w:val="fr-FR"/>
                <w:rPrChange w:id="1952" w:author="Hayfa ZGAYA-BIAU" w:date="2025-06-12T18:32:00Z" w16du:dateUtc="2025-06-12T16:32:00Z">
                  <w:rPr/>
                </w:rPrChange>
              </w:rPr>
            </w:pPr>
            <w:r w:rsidRPr="008F3D9F">
              <w:rPr>
                <w:lang w:val="fr-FR"/>
                <w:rPrChange w:id="1953" w:author="Hayfa ZGAYA-BIAU" w:date="2025-06-12T18:32:00Z" w16du:dateUtc="2025-06-12T16:32:00Z">
                  <w:rPr/>
                </w:rPrChange>
              </w:rPr>
              <w:t>Variable</w:t>
            </w:r>
          </w:p>
        </w:tc>
      </w:tr>
      <w:tr w:rsidR="00F0408B" w:rsidRPr="008F3D9F" w14:paraId="3C619024" w14:textId="77777777">
        <w:trPr>
          <w:trHeight w:val="785"/>
        </w:trPr>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715A" w14:textId="77777777" w:rsidR="00F0408B" w:rsidRPr="008F3D9F" w:rsidRDefault="00000000">
            <w:pPr>
              <w:rPr>
                <w:lang w:val="fr-FR"/>
                <w:rPrChange w:id="1954" w:author="Hayfa ZGAYA-BIAU" w:date="2025-06-12T18:32:00Z" w16du:dateUtc="2025-06-12T16:32:00Z">
                  <w:rPr/>
                </w:rPrChange>
              </w:rPr>
            </w:pPr>
            <w:r w:rsidRPr="008F3D9F">
              <w:rPr>
                <w:b/>
                <w:lang w:val="fr-FR"/>
                <w:rPrChange w:id="1955" w:author="Hayfa ZGAYA-BIAU" w:date="2025-06-12T18:32:00Z" w16du:dateUtc="2025-06-12T16:32:00Z">
                  <w:rPr>
                    <w:b/>
                  </w:rPr>
                </w:rPrChange>
              </w:rPr>
              <w:t>Approche CNN-LSTM proposée</w:t>
            </w:r>
          </w:p>
        </w:tc>
        <w:tc>
          <w:tcPr>
            <w:tcW w:w="1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A657B" w14:textId="77777777" w:rsidR="00F0408B" w:rsidRPr="008F3D9F" w:rsidRDefault="00000000">
            <w:pPr>
              <w:rPr>
                <w:lang w:val="fr-FR"/>
                <w:rPrChange w:id="1956" w:author="Hayfa ZGAYA-BIAU" w:date="2025-06-12T18:32:00Z" w16du:dateUtc="2025-06-12T16:32:00Z">
                  <w:rPr/>
                </w:rPrChange>
              </w:rPr>
            </w:pPr>
            <w:r w:rsidRPr="008F3D9F">
              <w:rPr>
                <w:b/>
                <w:lang w:val="fr-FR"/>
                <w:rPrChange w:id="1957" w:author="Hayfa ZGAYA-BIAU" w:date="2025-06-12T18:32:00Z" w16du:dateUtc="2025-06-12T16:32:00Z">
                  <w:rPr>
                    <w:b/>
                  </w:rPr>
                </w:rPrChange>
              </w:rPr>
              <w:t>92,4 %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40D14" w14:textId="77777777" w:rsidR="00F0408B" w:rsidRPr="008F3D9F" w:rsidRDefault="00000000">
            <w:pPr>
              <w:rPr>
                <w:lang w:val="fr-FR"/>
                <w:rPrChange w:id="1958" w:author="Hayfa ZGAYA-BIAU" w:date="2025-06-12T18:32:00Z" w16du:dateUtc="2025-06-12T16:32:00Z">
                  <w:rPr/>
                </w:rPrChange>
              </w:rPr>
            </w:pPr>
            <w:r w:rsidRPr="008F3D9F">
              <w:rPr>
                <w:b/>
                <w:lang w:val="fr-FR"/>
                <w:rPrChange w:id="1959" w:author="Hayfa ZGAYA-BIAU" w:date="2025-06-12T18:32:00Z" w16du:dateUtc="2025-06-12T16:32:00Z">
                  <w:rPr>
                    <w:b/>
                  </w:rPr>
                </w:rPrChange>
              </w:rPr>
              <w:t>Élevée</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6999A" w14:textId="77777777" w:rsidR="00F0408B" w:rsidRPr="008F3D9F" w:rsidRDefault="00000000">
            <w:pPr>
              <w:rPr>
                <w:lang w:val="fr-FR"/>
                <w:rPrChange w:id="1960" w:author="Hayfa ZGAYA-BIAU" w:date="2025-06-12T18:32:00Z" w16du:dateUtc="2025-06-12T16:32:00Z">
                  <w:rPr/>
                </w:rPrChange>
              </w:rPr>
            </w:pPr>
            <w:r w:rsidRPr="008F3D9F">
              <w:rPr>
                <w:b/>
                <w:lang w:val="fr-FR"/>
                <w:rPrChange w:id="1961" w:author="Hayfa ZGAYA-BIAU" w:date="2025-06-12T18:32:00Z" w16du:dateUtc="2025-06-12T16:32:00Z">
                  <w:rPr>
                    <w:b/>
                  </w:rPr>
                </w:rPrChange>
              </w:rPr>
              <w:t>Oui</w:t>
            </w:r>
          </w:p>
        </w:tc>
        <w:tc>
          <w:tcPr>
            <w:tcW w:w="14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F5A8C" w14:textId="77777777" w:rsidR="00F0408B" w:rsidRPr="008F3D9F" w:rsidRDefault="00000000">
            <w:pPr>
              <w:rPr>
                <w:lang w:val="fr-FR"/>
                <w:rPrChange w:id="1962" w:author="Hayfa ZGAYA-BIAU" w:date="2025-06-12T18:32:00Z" w16du:dateUtc="2025-06-12T16:32:00Z">
                  <w:rPr/>
                </w:rPrChange>
              </w:rPr>
            </w:pPr>
            <w:r w:rsidRPr="008F3D9F">
              <w:rPr>
                <w:b/>
                <w:lang w:val="fr-FR"/>
                <w:rPrChange w:id="1963" w:author="Hayfa ZGAYA-BIAU" w:date="2025-06-12T18:32:00Z" w16du:dateUtc="2025-06-12T16:32:00Z">
                  <w:rPr>
                    <w:b/>
                  </w:rPr>
                </w:rPrChange>
              </w:rPr>
              <w:t>Faible</w:t>
            </w:r>
          </w:p>
        </w:tc>
      </w:tr>
    </w:tbl>
    <w:p w14:paraId="05E38268" w14:textId="77777777" w:rsidR="00F0408B" w:rsidRPr="008F3D9F" w:rsidRDefault="00000000">
      <w:pPr>
        <w:pStyle w:val="Titre5"/>
        <w:spacing w:after="40"/>
        <w:rPr>
          <w:lang w:val="fr-FR"/>
          <w:rPrChange w:id="1964" w:author="Hayfa ZGAYA-BIAU" w:date="2025-06-12T18:32:00Z" w16du:dateUtc="2025-06-12T16:32:00Z">
            <w:rPr/>
          </w:rPrChange>
        </w:rPr>
      </w:pPr>
      <w:bookmarkStart w:id="1965" w:name="_eesc5dc0wpbi" w:colFirst="0" w:colLast="0"/>
      <w:bookmarkEnd w:id="1965"/>
      <w:r w:rsidRPr="008F3D9F">
        <w:rPr>
          <w:lang w:val="fr-FR"/>
          <w:rPrChange w:id="1966" w:author="Hayfa ZGAYA-BIAU" w:date="2025-06-12T18:32:00Z" w16du:dateUtc="2025-06-12T16:32:00Z">
            <w:rPr/>
          </w:rPrChange>
        </w:rPr>
        <w:t xml:space="preserve">Table </w:t>
      </w:r>
      <w:proofErr w:type="gramStart"/>
      <w:r w:rsidRPr="008F3D9F">
        <w:rPr>
          <w:lang w:val="fr-FR"/>
          <w:rPrChange w:id="1967" w:author="Hayfa ZGAYA-BIAU" w:date="2025-06-12T18:32:00Z" w16du:dateUtc="2025-06-12T16:32:00Z">
            <w:rPr/>
          </w:rPrChange>
        </w:rPr>
        <w:t>4:</w:t>
      </w:r>
      <w:proofErr w:type="gramEnd"/>
      <w:r w:rsidRPr="008F3D9F">
        <w:rPr>
          <w:lang w:val="fr-FR"/>
          <w:rPrChange w:id="1968" w:author="Hayfa ZGAYA-BIAU" w:date="2025-06-12T18:32:00Z" w16du:dateUtc="2025-06-12T16:32:00Z">
            <w:rPr/>
          </w:rPrChange>
        </w:rPr>
        <w:t xml:space="preserve"> Comparaison avec les approches classiques</w:t>
      </w:r>
    </w:p>
    <w:p w14:paraId="040E94A5" w14:textId="77777777" w:rsidR="00F0408B" w:rsidRPr="008F3D9F" w:rsidRDefault="00F0408B">
      <w:pPr>
        <w:rPr>
          <w:lang w:val="fr-FR"/>
          <w:rPrChange w:id="1969" w:author="Hayfa ZGAYA-BIAU" w:date="2025-06-12T18:32:00Z" w16du:dateUtc="2025-06-12T16:32:00Z">
            <w:rPr/>
          </w:rPrChange>
        </w:rPr>
      </w:pPr>
    </w:p>
    <w:p w14:paraId="3E692EA5" w14:textId="77777777" w:rsidR="00F0408B" w:rsidRPr="008F3D9F" w:rsidRDefault="00000000">
      <w:pPr>
        <w:spacing w:before="240" w:after="240"/>
        <w:rPr>
          <w:lang w:val="fr-FR"/>
          <w:rPrChange w:id="1970" w:author="Hayfa ZGAYA-BIAU" w:date="2025-06-12T18:32:00Z" w16du:dateUtc="2025-06-12T16:32:00Z">
            <w:rPr/>
          </w:rPrChange>
        </w:rPr>
      </w:pPr>
      <w:r w:rsidRPr="008F3D9F">
        <w:rPr>
          <w:lang w:val="fr-FR"/>
          <w:rPrChange w:id="1971" w:author="Hayfa ZGAYA-BIAU" w:date="2025-06-12T18:32:00Z" w16du:dateUtc="2025-06-12T16:32:00Z">
            <w:rPr/>
          </w:rPrChange>
        </w:rPr>
        <w:t xml:space="preserve">Le modèle proposé présente plusieurs </w:t>
      </w:r>
      <w:r w:rsidRPr="008F3D9F">
        <w:rPr>
          <w:b/>
          <w:lang w:val="fr-FR"/>
          <w:rPrChange w:id="1972" w:author="Hayfa ZGAYA-BIAU" w:date="2025-06-12T18:32:00Z" w16du:dateUtc="2025-06-12T16:32:00Z">
            <w:rPr>
              <w:b/>
            </w:rPr>
          </w:rPrChange>
        </w:rPr>
        <w:t>avantages concurrentiels</w:t>
      </w:r>
      <w:r w:rsidRPr="008F3D9F">
        <w:rPr>
          <w:lang w:val="fr-FR"/>
          <w:rPrChange w:id="1973" w:author="Hayfa ZGAYA-BIAU" w:date="2025-06-12T18:32:00Z" w16du:dateUtc="2025-06-12T16:32:00Z">
            <w:rPr/>
          </w:rPrChange>
        </w:rPr>
        <w:t xml:space="preserve"> :</w:t>
      </w:r>
    </w:p>
    <w:p w14:paraId="642F4C53" w14:textId="77777777" w:rsidR="00F0408B" w:rsidRPr="008F3D9F" w:rsidRDefault="00000000">
      <w:pPr>
        <w:numPr>
          <w:ilvl w:val="0"/>
          <w:numId w:val="5"/>
        </w:numPr>
        <w:spacing w:before="240"/>
        <w:rPr>
          <w:lang w:val="fr-FR"/>
          <w:rPrChange w:id="1974" w:author="Hayfa ZGAYA-BIAU" w:date="2025-06-12T18:32:00Z" w16du:dateUtc="2025-06-12T16:32:00Z">
            <w:rPr/>
          </w:rPrChange>
        </w:rPr>
      </w:pPr>
      <w:r w:rsidRPr="008F3D9F">
        <w:rPr>
          <w:b/>
          <w:lang w:val="fr-FR"/>
          <w:rPrChange w:id="1975" w:author="Hayfa ZGAYA-BIAU" w:date="2025-06-12T18:32:00Z" w16du:dateUtc="2025-06-12T16:32:00Z">
            <w:rPr>
              <w:b/>
            </w:rPr>
          </w:rPrChange>
        </w:rPr>
        <w:t>Robustesse comparable à des dispositifs commerciaux</w:t>
      </w:r>
      <w:r w:rsidRPr="008F3D9F">
        <w:rPr>
          <w:lang w:val="fr-FR"/>
          <w:rPrChange w:id="1976" w:author="Hayfa ZGAYA-BIAU" w:date="2025-06-12T18:32:00Z" w16du:dateUtc="2025-06-12T16:32:00Z">
            <w:rPr/>
          </w:rPrChange>
        </w:rPr>
        <w:t xml:space="preserve"> tout en étant plus accessible.</w:t>
      </w:r>
      <w:r w:rsidRPr="008F3D9F">
        <w:rPr>
          <w:lang w:val="fr-FR"/>
          <w:rPrChange w:id="1977" w:author="Hayfa ZGAYA-BIAU" w:date="2025-06-12T18:32:00Z" w16du:dateUtc="2025-06-12T16:32:00Z">
            <w:rPr/>
          </w:rPrChange>
        </w:rPr>
        <w:br/>
      </w:r>
    </w:p>
    <w:p w14:paraId="05900AEF" w14:textId="77777777" w:rsidR="00F0408B" w:rsidRPr="008F3D9F" w:rsidRDefault="00000000">
      <w:pPr>
        <w:numPr>
          <w:ilvl w:val="0"/>
          <w:numId w:val="5"/>
        </w:numPr>
        <w:rPr>
          <w:lang w:val="fr-FR"/>
          <w:rPrChange w:id="1978" w:author="Hayfa ZGAYA-BIAU" w:date="2025-06-12T18:32:00Z" w16du:dateUtc="2025-06-12T16:32:00Z">
            <w:rPr/>
          </w:rPrChange>
        </w:rPr>
      </w:pPr>
      <w:r w:rsidRPr="008F3D9F">
        <w:rPr>
          <w:b/>
          <w:lang w:val="fr-FR"/>
          <w:rPrChange w:id="1979" w:author="Hayfa ZGAYA-BIAU" w:date="2025-06-12T18:32:00Z" w16du:dateUtc="2025-06-12T16:32:00Z">
            <w:rPr>
              <w:b/>
            </w:rPr>
          </w:rPrChange>
        </w:rPr>
        <w:t>Adaptabilité forte</w:t>
      </w:r>
      <w:r w:rsidRPr="008F3D9F">
        <w:rPr>
          <w:lang w:val="fr-FR"/>
          <w:rPrChange w:id="1980" w:author="Hayfa ZGAYA-BIAU" w:date="2025-06-12T18:32:00Z" w16du:dateUtc="2025-06-12T16:32:00Z">
            <w:rPr/>
          </w:rPrChange>
        </w:rPr>
        <w:t>, grâce à un jeu de données personnalisé et à la possibilité de fine-tuning individuel.</w:t>
      </w:r>
      <w:r w:rsidRPr="008F3D9F">
        <w:rPr>
          <w:lang w:val="fr-FR"/>
          <w:rPrChange w:id="1981" w:author="Hayfa ZGAYA-BIAU" w:date="2025-06-12T18:32:00Z" w16du:dateUtc="2025-06-12T16:32:00Z">
            <w:rPr/>
          </w:rPrChange>
        </w:rPr>
        <w:br/>
      </w:r>
    </w:p>
    <w:p w14:paraId="02003331" w14:textId="77777777" w:rsidR="00F0408B" w:rsidRPr="008F3D9F" w:rsidRDefault="00000000">
      <w:pPr>
        <w:numPr>
          <w:ilvl w:val="0"/>
          <w:numId w:val="5"/>
        </w:numPr>
        <w:rPr>
          <w:lang w:val="fr-FR"/>
          <w:rPrChange w:id="1982" w:author="Hayfa ZGAYA-BIAU" w:date="2025-06-12T18:32:00Z" w16du:dateUtc="2025-06-12T16:32:00Z">
            <w:rPr/>
          </w:rPrChange>
        </w:rPr>
      </w:pPr>
      <w:r w:rsidRPr="008F3D9F">
        <w:rPr>
          <w:b/>
          <w:lang w:val="fr-FR"/>
          <w:rPrChange w:id="1983" w:author="Hayfa ZGAYA-BIAU" w:date="2025-06-12T18:32:00Z" w16du:dateUtc="2025-06-12T16:32:00Z">
            <w:rPr>
              <w:b/>
            </w:rPr>
          </w:rPrChange>
        </w:rPr>
        <w:t>Temps de traitement compatible avec un usage en temps réel</w:t>
      </w:r>
      <w:r w:rsidRPr="008F3D9F">
        <w:rPr>
          <w:lang w:val="fr-FR"/>
          <w:rPrChange w:id="1984" w:author="Hayfa ZGAYA-BIAU" w:date="2025-06-12T18:32:00Z" w16du:dateUtc="2025-06-12T16:32:00Z">
            <w:rPr/>
          </w:rPrChange>
        </w:rPr>
        <w:t>, ce qui le rend directement exploitable dans une interface interactive.</w:t>
      </w:r>
      <w:r w:rsidRPr="008F3D9F">
        <w:rPr>
          <w:lang w:val="fr-FR"/>
          <w:rPrChange w:id="1985" w:author="Hayfa ZGAYA-BIAU" w:date="2025-06-12T18:32:00Z" w16du:dateUtc="2025-06-12T16:32:00Z">
            <w:rPr/>
          </w:rPrChange>
        </w:rPr>
        <w:br/>
      </w:r>
    </w:p>
    <w:p w14:paraId="5CB89366" w14:textId="77777777" w:rsidR="00F0408B" w:rsidRPr="008F3D9F" w:rsidRDefault="00000000">
      <w:pPr>
        <w:numPr>
          <w:ilvl w:val="0"/>
          <w:numId w:val="5"/>
        </w:numPr>
        <w:spacing w:after="240"/>
        <w:rPr>
          <w:lang w:val="fr-FR"/>
          <w:rPrChange w:id="1986" w:author="Hayfa ZGAYA-BIAU" w:date="2025-06-12T18:32:00Z" w16du:dateUtc="2025-06-12T16:32:00Z">
            <w:rPr/>
          </w:rPrChange>
        </w:rPr>
      </w:pPr>
      <w:r w:rsidRPr="008F3D9F">
        <w:rPr>
          <w:b/>
          <w:lang w:val="fr-FR"/>
          <w:rPrChange w:id="1987" w:author="Hayfa ZGAYA-BIAU" w:date="2025-06-12T18:32:00Z" w16du:dateUtc="2025-06-12T16:32:00Z">
            <w:rPr>
              <w:b/>
            </w:rPr>
          </w:rPrChange>
        </w:rPr>
        <w:t>Simplicité matérielle</w:t>
      </w:r>
      <w:r w:rsidRPr="008F3D9F">
        <w:rPr>
          <w:lang w:val="fr-FR"/>
          <w:rPrChange w:id="1988" w:author="Hayfa ZGAYA-BIAU" w:date="2025-06-12T18:32:00Z" w16du:dateUtc="2025-06-12T16:32:00Z">
            <w:rPr/>
          </w:rPrChange>
        </w:rPr>
        <w:t>, ne nécessitant qu’une webcam standard.</w:t>
      </w:r>
      <w:r w:rsidRPr="008F3D9F">
        <w:rPr>
          <w:lang w:val="fr-FR"/>
          <w:rPrChange w:id="1989" w:author="Hayfa ZGAYA-BIAU" w:date="2025-06-12T18:32:00Z" w16du:dateUtc="2025-06-12T16:32:00Z">
            <w:rPr/>
          </w:rPrChange>
        </w:rPr>
        <w:br/>
      </w:r>
    </w:p>
    <w:p w14:paraId="2FFB9D87" w14:textId="77777777" w:rsidR="00F0408B" w:rsidRPr="008F3D9F" w:rsidRDefault="00000000">
      <w:pPr>
        <w:pStyle w:val="Titre4"/>
        <w:keepNext w:val="0"/>
        <w:keepLines w:val="0"/>
        <w:spacing w:before="240" w:after="40"/>
        <w:rPr>
          <w:b/>
          <w:color w:val="000000"/>
          <w:sz w:val="22"/>
          <w:szCs w:val="22"/>
          <w:lang w:val="fr-FR"/>
          <w:rPrChange w:id="1990" w:author="Hayfa ZGAYA-BIAU" w:date="2025-06-12T18:32:00Z" w16du:dateUtc="2025-06-12T16:32:00Z">
            <w:rPr>
              <w:b/>
              <w:color w:val="000000"/>
              <w:sz w:val="22"/>
              <w:szCs w:val="22"/>
            </w:rPr>
          </w:rPrChange>
        </w:rPr>
      </w:pPr>
      <w:bookmarkStart w:id="1991" w:name="_wkery5t9hd46" w:colFirst="0" w:colLast="0"/>
      <w:bookmarkEnd w:id="1991"/>
      <w:r w:rsidRPr="008F3D9F">
        <w:rPr>
          <w:b/>
          <w:color w:val="000000"/>
          <w:sz w:val="22"/>
          <w:szCs w:val="22"/>
          <w:lang w:val="fr-FR"/>
          <w:rPrChange w:id="1992" w:author="Hayfa ZGAYA-BIAU" w:date="2025-06-12T18:32:00Z" w16du:dateUtc="2025-06-12T16:32:00Z">
            <w:rPr>
              <w:b/>
              <w:color w:val="000000"/>
              <w:sz w:val="22"/>
              <w:szCs w:val="22"/>
            </w:rPr>
          </w:rPrChange>
        </w:rPr>
        <w:t>3. Limites et variabilité observée</w:t>
      </w:r>
    </w:p>
    <w:p w14:paraId="62D71CFB" w14:textId="77777777" w:rsidR="00F0408B" w:rsidRPr="008F3D9F" w:rsidRDefault="00000000">
      <w:pPr>
        <w:numPr>
          <w:ilvl w:val="0"/>
          <w:numId w:val="19"/>
        </w:numPr>
        <w:spacing w:before="240"/>
        <w:rPr>
          <w:lang w:val="fr-FR"/>
          <w:rPrChange w:id="1993" w:author="Hayfa ZGAYA-BIAU" w:date="2025-06-12T18:32:00Z" w16du:dateUtc="2025-06-12T16:32:00Z">
            <w:rPr/>
          </w:rPrChange>
        </w:rPr>
      </w:pPr>
      <w:r w:rsidRPr="008F3D9F">
        <w:rPr>
          <w:b/>
          <w:lang w:val="fr-FR"/>
          <w:rPrChange w:id="1994" w:author="Hayfa ZGAYA-BIAU" w:date="2025-06-12T18:32:00Z" w16du:dateUtc="2025-06-12T16:32:00Z">
            <w:rPr>
              <w:b/>
            </w:rPr>
          </w:rPrChange>
        </w:rPr>
        <w:lastRenderedPageBreak/>
        <w:t>Sensibilité aux mouvements parasites</w:t>
      </w:r>
      <w:r w:rsidRPr="008F3D9F">
        <w:rPr>
          <w:lang w:val="fr-FR"/>
          <w:rPrChange w:id="1995" w:author="Hayfa ZGAYA-BIAU" w:date="2025-06-12T18:32:00Z" w16du:dateUtc="2025-06-12T16:32:00Z">
            <w:rPr/>
          </w:rPrChange>
        </w:rPr>
        <w:t xml:space="preserve"> : des gestes involontaires ou des changements de posture peuvent affecter les prédictions.</w:t>
      </w:r>
      <w:r w:rsidRPr="008F3D9F">
        <w:rPr>
          <w:lang w:val="fr-FR"/>
          <w:rPrChange w:id="1996" w:author="Hayfa ZGAYA-BIAU" w:date="2025-06-12T18:32:00Z" w16du:dateUtc="2025-06-12T16:32:00Z">
            <w:rPr/>
          </w:rPrChange>
        </w:rPr>
        <w:br/>
      </w:r>
    </w:p>
    <w:p w14:paraId="717FBA53" w14:textId="77777777" w:rsidR="00F0408B" w:rsidRPr="008F3D9F" w:rsidRDefault="00000000">
      <w:pPr>
        <w:numPr>
          <w:ilvl w:val="0"/>
          <w:numId w:val="19"/>
        </w:numPr>
        <w:rPr>
          <w:lang w:val="fr-FR"/>
          <w:rPrChange w:id="1997" w:author="Hayfa ZGAYA-BIAU" w:date="2025-06-12T18:32:00Z" w16du:dateUtc="2025-06-12T16:32:00Z">
            <w:rPr/>
          </w:rPrChange>
        </w:rPr>
      </w:pPr>
      <w:r w:rsidRPr="008F3D9F">
        <w:rPr>
          <w:b/>
          <w:lang w:val="fr-FR"/>
          <w:rPrChange w:id="1998" w:author="Hayfa ZGAYA-BIAU" w:date="2025-06-12T18:32:00Z" w16du:dateUtc="2025-06-12T16:32:00Z">
            <w:rPr>
              <w:b/>
            </w:rPr>
          </w:rPrChange>
        </w:rPr>
        <w:t>Dépendance au cadrage</w:t>
      </w:r>
      <w:r w:rsidRPr="008F3D9F">
        <w:rPr>
          <w:lang w:val="fr-FR"/>
          <w:rPrChange w:id="1999" w:author="Hayfa ZGAYA-BIAU" w:date="2025-06-12T18:32:00Z" w16du:dateUtc="2025-06-12T16:32:00Z">
            <w:rPr/>
          </w:rPrChange>
        </w:rPr>
        <w:t xml:space="preserve"> : la reconnaissance est plus fiable lorsque le visage est centré et bien éclairé.</w:t>
      </w:r>
      <w:r w:rsidRPr="008F3D9F">
        <w:rPr>
          <w:lang w:val="fr-FR"/>
          <w:rPrChange w:id="2000" w:author="Hayfa ZGAYA-BIAU" w:date="2025-06-12T18:32:00Z" w16du:dateUtc="2025-06-12T16:32:00Z">
            <w:rPr/>
          </w:rPrChange>
        </w:rPr>
        <w:br/>
      </w:r>
    </w:p>
    <w:p w14:paraId="4C1BE6A1" w14:textId="77777777" w:rsidR="00F0408B" w:rsidRPr="008F3D9F" w:rsidRDefault="00000000">
      <w:pPr>
        <w:numPr>
          <w:ilvl w:val="0"/>
          <w:numId w:val="19"/>
        </w:numPr>
        <w:spacing w:after="240"/>
        <w:rPr>
          <w:lang w:val="fr-FR"/>
          <w:rPrChange w:id="2001" w:author="Hayfa ZGAYA-BIAU" w:date="2025-06-12T18:32:00Z" w16du:dateUtc="2025-06-12T16:32:00Z">
            <w:rPr/>
          </w:rPrChange>
        </w:rPr>
      </w:pPr>
      <w:r w:rsidRPr="008F3D9F">
        <w:rPr>
          <w:b/>
          <w:lang w:val="fr-FR"/>
          <w:rPrChange w:id="2002" w:author="Hayfa ZGAYA-BIAU" w:date="2025-06-12T18:32:00Z" w16du:dateUtc="2025-06-12T16:32:00Z">
            <w:rPr>
              <w:b/>
            </w:rPr>
          </w:rPrChange>
        </w:rPr>
        <w:t>Effet de la fatigue</w:t>
      </w:r>
      <w:r w:rsidRPr="008F3D9F">
        <w:rPr>
          <w:lang w:val="fr-FR"/>
          <w:rPrChange w:id="2003" w:author="Hayfa ZGAYA-BIAU" w:date="2025-06-12T18:32:00Z" w16du:dateUtc="2025-06-12T16:32:00Z">
            <w:rPr/>
          </w:rPrChange>
        </w:rPr>
        <w:t xml:space="preserve"> : une baisse d’intensité gestuelle chez le patient entraîne parfois une confusion avec l’état "normal".</w:t>
      </w:r>
      <w:r w:rsidRPr="008F3D9F">
        <w:rPr>
          <w:lang w:val="fr-FR"/>
          <w:rPrChange w:id="2004" w:author="Hayfa ZGAYA-BIAU" w:date="2025-06-12T18:32:00Z" w16du:dateUtc="2025-06-12T16:32:00Z">
            <w:rPr/>
          </w:rPrChange>
        </w:rPr>
        <w:br/>
      </w:r>
    </w:p>
    <w:p w14:paraId="656B9EA7" w14:textId="77777777" w:rsidR="00F0408B" w:rsidRPr="008F3D9F" w:rsidRDefault="00000000">
      <w:pPr>
        <w:spacing w:before="240" w:after="240"/>
        <w:rPr>
          <w:lang w:val="fr-FR"/>
          <w:rPrChange w:id="2005" w:author="Hayfa ZGAYA-BIAU" w:date="2025-06-12T18:32:00Z" w16du:dateUtc="2025-06-12T16:32:00Z">
            <w:rPr/>
          </w:rPrChange>
        </w:rPr>
      </w:pPr>
      <w:r w:rsidRPr="008F3D9F">
        <w:rPr>
          <w:lang w:val="fr-FR"/>
          <w:rPrChange w:id="2006" w:author="Hayfa ZGAYA-BIAU" w:date="2025-06-12T18:32:00Z" w16du:dateUtc="2025-06-12T16:32:00Z">
            <w:rPr/>
          </w:rPrChange>
        </w:rPr>
        <w:t>Malgré ces limites, le modèle offre un bon compromis entre précision, accessibilité et simplicité d’utilisation. Il constitue ainsi une alternative sérieuse aux systèmes plus complexes, tout en étant mieux adapté aux personnes polyhandicapées, grâce à sa personnalisation et à sa faible exigence matérielle.</w:t>
      </w:r>
    </w:p>
    <w:p w14:paraId="6CB269A5" w14:textId="77777777" w:rsidR="00F0408B" w:rsidRPr="008F3D9F" w:rsidRDefault="00F0408B">
      <w:pPr>
        <w:spacing w:before="240" w:after="240"/>
        <w:rPr>
          <w:lang w:val="fr-FR"/>
          <w:rPrChange w:id="2007" w:author="Hayfa ZGAYA-BIAU" w:date="2025-06-12T18:32:00Z" w16du:dateUtc="2025-06-12T16:32:00Z">
            <w:rPr/>
          </w:rPrChange>
        </w:rPr>
      </w:pPr>
    </w:p>
    <w:p w14:paraId="138BDE3F" w14:textId="77777777" w:rsidR="00F0408B" w:rsidRPr="008F3D9F" w:rsidRDefault="00F0408B">
      <w:pPr>
        <w:spacing w:before="240" w:after="240"/>
        <w:rPr>
          <w:lang w:val="fr-FR"/>
          <w:rPrChange w:id="2008" w:author="Hayfa ZGAYA-BIAU" w:date="2025-06-12T18:32:00Z" w16du:dateUtc="2025-06-12T16:32:00Z">
            <w:rPr/>
          </w:rPrChange>
        </w:rPr>
      </w:pPr>
    </w:p>
    <w:p w14:paraId="77D9E1BD" w14:textId="77777777" w:rsidR="00F0408B" w:rsidRPr="008F3D9F" w:rsidRDefault="00F0408B">
      <w:pPr>
        <w:spacing w:before="240" w:after="240"/>
        <w:rPr>
          <w:lang w:val="fr-FR"/>
          <w:rPrChange w:id="2009" w:author="Hayfa ZGAYA-BIAU" w:date="2025-06-12T18:32:00Z" w16du:dateUtc="2025-06-12T16:32:00Z">
            <w:rPr/>
          </w:rPrChange>
        </w:rPr>
      </w:pPr>
    </w:p>
    <w:p w14:paraId="7CB5FB1B" w14:textId="77777777" w:rsidR="00F0408B" w:rsidRPr="008F3D9F" w:rsidRDefault="00F0408B">
      <w:pPr>
        <w:spacing w:before="240" w:after="240"/>
        <w:rPr>
          <w:lang w:val="fr-FR"/>
          <w:rPrChange w:id="2010" w:author="Hayfa ZGAYA-BIAU" w:date="2025-06-12T18:32:00Z" w16du:dateUtc="2025-06-12T16:32:00Z">
            <w:rPr/>
          </w:rPrChange>
        </w:rPr>
      </w:pPr>
    </w:p>
    <w:p w14:paraId="6C6F26C7" w14:textId="77777777" w:rsidR="00F0408B" w:rsidRPr="008F3D9F" w:rsidRDefault="00F0408B">
      <w:pPr>
        <w:spacing w:before="240" w:after="240"/>
        <w:rPr>
          <w:lang w:val="fr-FR"/>
          <w:rPrChange w:id="2011" w:author="Hayfa ZGAYA-BIAU" w:date="2025-06-12T18:32:00Z" w16du:dateUtc="2025-06-12T16:32:00Z">
            <w:rPr/>
          </w:rPrChange>
        </w:rPr>
      </w:pPr>
    </w:p>
    <w:p w14:paraId="7F2F96C0" w14:textId="77777777" w:rsidR="00F0408B" w:rsidRPr="008F3D9F" w:rsidRDefault="00F0408B">
      <w:pPr>
        <w:spacing w:before="240" w:after="240"/>
        <w:rPr>
          <w:lang w:val="fr-FR"/>
          <w:rPrChange w:id="2012" w:author="Hayfa ZGAYA-BIAU" w:date="2025-06-12T18:32:00Z" w16du:dateUtc="2025-06-12T16:32:00Z">
            <w:rPr/>
          </w:rPrChange>
        </w:rPr>
      </w:pPr>
    </w:p>
    <w:p w14:paraId="5FB74AB2" w14:textId="77777777" w:rsidR="00F0408B" w:rsidRPr="008F3D9F" w:rsidRDefault="00F0408B">
      <w:pPr>
        <w:spacing w:before="240" w:after="240"/>
        <w:rPr>
          <w:lang w:val="fr-FR"/>
          <w:rPrChange w:id="2013" w:author="Hayfa ZGAYA-BIAU" w:date="2025-06-12T18:32:00Z" w16du:dateUtc="2025-06-12T16:32:00Z">
            <w:rPr/>
          </w:rPrChange>
        </w:rPr>
      </w:pPr>
    </w:p>
    <w:p w14:paraId="15B96DC0" w14:textId="77777777" w:rsidR="00F0408B" w:rsidRPr="008F3D9F" w:rsidRDefault="00F0408B">
      <w:pPr>
        <w:spacing w:before="240" w:after="240"/>
        <w:rPr>
          <w:lang w:val="fr-FR"/>
          <w:rPrChange w:id="2014" w:author="Hayfa ZGAYA-BIAU" w:date="2025-06-12T18:32:00Z" w16du:dateUtc="2025-06-12T16:32:00Z">
            <w:rPr/>
          </w:rPrChange>
        </w:rPr>
      </w:pPr>
    </w:p>
    <w:p w14:paraId="05B4257C" w14:textId="77777777" w:rsidR="00F0408B" w:rsidRPr="008F3D9F" w:rsidRDefault="00F0408B">
      <w:pPr>
        <w:spacing w:before="240" w:after="240"/>
        <w:rPr>
          <w:lang w:val="fr-FR"/>
          <w:rPrChange w:id="2015" w:author="Hayfa ZGAYA-BIAU" w:date="2025-06-12T18:32:00Z" w16du:dateUtc="2025-06-12T16:32:00Z">
            <w:rPr/>
          </w:rPrChange>
        </w:rPr>
      </w:pPr>
    </w:p>
    <w:p w14:paraId="6B0ECB81" w14:textId="77777777" w:rsidR="00F0408B" w:rsidRPr="008F3D9F" w:rsidRDefault="00F0408B">
      <w:pPr>
        <w:spacing w:before="240" w:after="240"/>
        <w:rPr>
          <w:lang w:val="fr-FR"/>
          <w:rPrChange w:id="2016" w:author="Hayfa ZGAYA-BIAU" w:date="2025-06-12T18:32:00Z" w16du:dateUtc="2025-06-12T16:32:00Z">
            <w:rPr/>
          </w:rPrChange>
        </w:rPr>
      </w:pPr>
    </w:p>
    <w:p w14:paraId="31A1FC51" w14:textId="77777777" w:rsidR="00F0408B" w:rsidRPr="008F3D9F" w:rsidRDefault="00F0408B">
      <w:pPr>
        <w:spacing w:before="240" w:after="240"/>
        <w:rPr>
          <w:lang w:val="fr-FR"/>
          <w:rPrChange w:id="2017" w:author="Hayfa ZGAYA-BIAU" w:date="2025-06-12T18:32:00Z" w16du:dateUtc="2025-06-12T16:32:00Z">
            <w:rPr/>
          </w:rPrChange>
        </w:rPr>
      </w:pPr>
    </w:p>
    <w:p w14:paraId="2E596AD8" w14:textId="77777777" w:rsidR="00F0408B" w:rsidRPr="008F3D9F" w:rsidRDefault="00F0408B">
      <w:pPr>
        <w:spacing w:before="240" w:after="240"/>
        <w:rPr>
          <w:lang w:val="fr-FR"/>
          <w:rPrChange w:id="2018" w:author="Hayfa ZGAYA-BIAU" w:date="2025-06-12T18:32:00Z" w16du:dateUtc="2025-06-12T16:32:00Z">
            <w:rPr/>
          </w:rPrChange>
        </w:rPr>
      </w:pPr>
    </w:p>
    <w:p w14:paraId="3764BBE2" w14:textId="77777777" w:rsidR="00F0408B" w:rsidRPr="008F3D9F" w:rsidRDefault="00F0408B">
      <w:pPr>
        <w:spacing w:before="240" w:after="240"/>
        <w:rPr>
          <w:lang w:val="fr-FR"/>
          <w:rPrChange w:id="2019" w:author="Hayfa ZGAYA-BIAU" w:date="2025-06-12T18:32:00Z" w16du:dateUtc="2025-06-12T16:32:00Z">
            <w:rPr/>
          </w:rPrChange>
        </w:rPr>
      </w:pPr>
    </w:p>
    <w:p w14:paraId="2E8897A8" w14:textId="77777777" w:rsidR="00F0408B" w:rsidRPr="008F3D9F" w:rsidRDefault="00F0408B">
      <w:pPr>
        <w:spacing w:before="240" w:after="240"/>
        <w:rPr>
          <w:lang w:val="fr-FR"/>
          <w:rPrChange w:id="2020" w:author="Hayfa ZGAYA-BIAU" w:date="2025-06-12T18:32:00Z" w16du:dateUtc="2025-06-12T16:32:00Z">
            <w:rPr/>
          </w:rPrChange>
        </w:rPr>
      </w:pPr>
    </w:p>
    <w:p w14:paraId="492ED79B" w14:textId="77777777" w:rsidR="00F0408B" w:rsidRPr="008F3D9F" w:rsidRDefault="00F0408B">
      <w:pPr>
        <w:spacing w:before="240" w:after="240"/>
        <w:rPr>
          <w:lang w:val="fr-FR"/>
          <w:rPrChange w:id="2021" w:author="Hayfa ZGAYA-BIAU" w:date="2025-06-12T18:32:00Z" w16du:dateUtc="2025-06-12T16:32:00Z">
            <w:rPr/>
          </w:rPrChange>
        </w:rPr>
      </w:pPr>
    </w:p>
    <w:p w14:paraId="25122B67" w14:textId="77777777" w:rsidR="00F0408B" w:rsidRPr="008F3D9F" w:rsidRDefault="00F0408B">
      <w:pPr>
        <w:spacing w:before="240" w:after="240"/>
        <w:rPr>
          <w:lang w:val="fr-FR"/>
          <w:rPrChange w:id="2022" w:author="Hayfa ZGAYA-BIAU" w:date="2025-06-12T18:32:00Z" w16du:dateUtc="2025-06-12T16:32:00Z">
            <w:rPr/>
          </w:rPrChange>
        </w:rPr>
      </w:pPr>
    </w:p>
    <w:p w14:paraId="4517DCF1" w14:textId="77777777" w:rsidR="00F0408B" w:rsidRPr="008F3D9F" w:rsidRDefault="00F0408B">
      <w:pPr>
        <w:spacing w:before="240" w:after="240"/>
        <w:rPr>
          <w:lang w:val="fr-FR"/>
          <w:rPrChange w:id="2023" w:author="Hayfa ZGAYA-BIAU" w:date="2025-06-12T18:32:00Z" w16du:dateUtc="2025-06-12T16:32:00Z">
            <w:rPr/>
          </w:rPrChange>
        </w:rPr>
      </w:pPr>
    </w:p>
    <w:p w14:paraId="3F83F12D" w14:textId="77777777" w:rsidR="00F0408B" w:rsidRPr="008F3D9F" w:rsidRDefault="00F0408B">
      <w:pPr>
        <w:spacing w:before="240" w:after="240"/>
        <w:rPr>
          <w:lang w:val="fr-FR"/>
          <w:rPrChange w:id="2024" w:author="Hayfa ZGAYA-BIAU" w:date="2025-06-12T18:32:00Z" w16du:dateUtc="2025-06-12T16:32:00Z">
            <w:rPr/>
          </w:rPrChange>
        </w:rPr>
      </w:pPr>
    </w:p>
    <w:p w14:paraId="43C82D34" w14:textId="77777777" w:rsidR="00F0408B" w:rsidRPr="008F3D9F" w:rsidRDefault="00F0408B">
      <w:pPr>
        <w:spacing w:before="240" w:after="240"/>
        <w:rPr>
          <w:lang w:val="fr-FR"/>
          <w:rPrChange w:id="2025" w:author="Hayfa ZGAYA-BIAU" w:date="2025-06-12T18:32:00Z" w16du:dateUtc="2025-06-12T16:32:00Z">
            <w:rPr/>
          </w:rPrChange>
        </w:rPr>
      </w:pPr>
    </w:p>
    <w:p w14:paraId="717B0645" w14:textId="77777777" w:rsidR="00F0408B" w:rsidRPr="008F3D9F" w:rsidRDefault="00F0408B">
      <w:pPr>
        <w:spacing w:before="240" w:after="240"/>
        <w:rPr>
          <w:lang w:val="fr-FR"/>
          <w:rPrChange w:id="2026" w:author="Hayfa ZGAYA-BIAU" w:date="2025-06-12T18:32:00Z" w16du:dateUtc="2025-06-12T16:32:00Z">
            <w:rPr/>
          </w:rPrChange>
        </w:rPr>
      </w:pPr>
    </w:p>
    <w:p w14:paraId="17AC71DD" w14:textId="77777777" w:rsidR="00F0408B" w:rsidRPr="008F3D9F" w:rsidRDefault="00000000">
      <w:pPr>
        <w:pStyle w:val="Titre2"/>
        <w:rPr>
          <w:lang w:val="fr-FR"/>
          <w:rPrChange w:id="2027" w:author="Hayfa ZGAYA-BIAU" w:date="2025-06-12T18:32:00Z" w16du:dateUtc="2025-06-12T16:32:00Z">
            <w:rPr/>
          </w:rPrChange>
        </w:rPr>
      </w:pPr>
      <w:bookmarkStart w:id="2028" w:name="_ym8xxrf0qex3" w:colFirst="0" w:colLast="0"/>
      <w:bookmarkEnd w:id="2028"/>
      <w:r w:rsidRPr="008F3D9F">
        <w:rPr>
          <w:lang w:val="fr-FR"/>
          <w:rPrChange w:id="2029" w:author="Hayfa ZGAYA-BIAU" w:date="2025-06-12T18:32:00Z" w16du:dateUtc="2025-06-12T16:32:00Z">
            <w:rPr/>
          </w:rPrChange>
        </w:rPr>
        <w:t>13. Discussion</w:t>
      </w:r>
    </w:p>
    <w:p w14:paraId="4D98FB3C" w14:textId="77777777" w:rsidR="00F0408B" w:rsidRPr="008F3D9F" w:rsidRDefault="00F0408B">
      <w:pPr>
        <w:rPr>
          <w:lang w:val="fr-FR"/>
          <w:rPrChange w:id="2030" w:author="Hayfa ZGAYA-BIAU" w:date="2025-06-12T18:32:00Z" w16du:dateUtc="2025-06-12T16:32:00Z">
            <w:rPr/>
          </w:rPrChange>
        </w:rPr>
      </w:pPr>
    </w:p>
    <w:p w14:paraId="00EAFF5F" w14:textId="77777777" w:rsidR="00F0408B" w:rsidRPr="008F3D9F" w:rsidRDefault="00F0408B">
      <w:pPr>
        <w:rPr>
          <w:lang w:val="fr-FR"/>
          <w:rPrChange w:id="2031" w:author="Hayfa ZGAYA-BIAU" w:date="2025-06-12T18:32:00Z" w16du:dateUtc="2025-06-12T16:32:00Z">
            <w:rPr/>
          </w:rPrChange>
        </w:rPr>
      </w:pPr>
    </w:p>
    <w:p w14:paraId="5253996E" w14:textId="77777777" w:rsidR="00F0408B" w:rsidRPr="008F3D9F" w:rsidRDefault="00F0408B">
      <w:pPr>
        <w:rPr>
          <w:lang w:val="fr-FR"/>
          <w:rPrChange w:id="2032" w:author="Hayfa ZGAYA-BIAU" w:date="2025-06-12T18:32:00Z" w16du:dateUtc="2025-06-12T16:32:00Z">
            <w:rPr/>
          </w:rPrChange>
        </w:rPr>
      </w:pPr>
    </w:p>
    <w:p w14:paraId="6C31FA75" w14:textId="77777777" w:rsidR="00F0408B" w:rsidRPr="008F3D9F" w:rsidRDefault="00F0408B">
      <w:pPr>
        <w:rPr>
          <w:lang w:val="fr-FR"/>
          <w:rPrChange w:id="2033" w:author="Hayfa ZGAYA-BIAU" w:date="2025-06-12T18:32:00Z" w16du:dateUtc="2025-06-12T16:32:00Z">
            <w:rPr/>
          </w:rPrChange>
        </w:rPr>
      </w:pPr>
    </w:p>
    <w:p w14:paraId="54625C94" w14:textId="77777777" w:rsidR="00F0408B" w:rsidRPr="008F3D9F" w:rsidRDefault="00F0408B">
      <w:pPr>
        <w:rPr>
          <w:lang w:val="fr-FR"/>
          <w:rPrChange w:id="2034" w:author="Hayfa ZGAYA-BIAU" w:date="2025-06-12T18:32:00Z" w16du:dateUtc="2025-06-12T16:32:00Z">
            <w:rPr/>
          </w:rPrChange>
        </w:rPr>
      </w:pPr>
    </w:p>
    <w:p w14:paraId="5C868031" w14:textId="77777777" w:rsidR="00F0408B" w:rsidRPr="008F3D9F" w:rsidRDefault="00F0408B">
      <w:pPr>
        <w:rPr>
          <w:lang w:val="fr-FR"/>
          <w:rPrChange w:id="2035" w:author="Hayfa ZGAYA-BIAU" w:date="2025-06-12T18:32:00Z" w16du:dateUtc="2025-06-12T16:32:00Z">
            <w:rPr/>
          </w:rPrChange>
        </w:rPr>
      </w:pPr>
    </w:p>
    <w:p w14:paraId="2EF0BD41" w14:textId="77777777" w:rsidR="00F0408B" w:rsidRPr="008F3D9F" w:rsidRDefault="00F0408B">
      <w:pPr>
        <w:rPr>
          <w:lang w:val="fr-FR"/>
          <w:rPrChange w:id="2036" w:author="Hayfa ZGAYA-BIAU" w:date="2025-06-12T18:32:00Z" w16du:dateUtc="2025-06-12T16:32:00Z">
            <w:rPr/>
          </w:rPrChange>
        </w:rPr>
      </w:pPr>
    </w:p>
    <w:p w14:paraId="64993E34" w14:textId="77777777" w:rsidR="00F0408B" w:rsidRPr="008F3D9F" w:rsidRDefault="00F0408B">
      <w:pPr>
        <w:rPr>
          <w:lang w:val="fr-FR"/>
          <w:rPrChange w:id="2037" w:author="Hayfa ZGAYA-BIAU" w:date="2025-06-12T18:32:00Z" w16du:dateUtc="2025-06-12T16:32:00Z">
            <w:rPr/>
          </w:rPrChange>
        </w:rPr>
      </w:pPr>
    </w:p>
    <w:p w14:paraId="65F437B1" w14:textId="77777777" w:rsidR="00F0408B" w:rsidRPr="008F3D9F" w:rsidRDefault="00F0408B">
      <w:pPr>
        <w:rPr>
          <w:lang w:val="fr-FR"/>
          <w:rPrChange w:id="2038" w:author="Hayfa ZGAYA-BIAU" w:date="2025-06-12T18:32:00Z" w16du:dateUtc="2025-06-12T16:32:00Z">
            <w:rPr/>
          </w:rPrChange>
        </w:rPr>
      </w:pPr>
    </w:p>
    <w:p w14:paraId="6509633B" w14:textId="77777777" w:rsidR="00F0408B" w:rsidRPr="008F3D9F" w:rsidRDefault="00F0408B">
      <w:pPr>
        <w:rPr>
          <w:lang w:val="fr-FR"/>
          <w:rPrChange w:id="2039" w:author="Hayfa ZGAYA-BIAU" w:date="2025-06-12T18:32:00Z" w16du:dateUtc="2025-06-12T16:32:00Z">
            <w:rPr/>
          </w:rPrChange>
        </w:rPr>
      </w:pPr>
    </w:p>
    <w:p w14:paraId="3430B7C9" w14:textId="77777777" w:rsidR="00F0408B" w:rsidRPr="008F3D9F" w:rsidRDefault="00F0408B">
      <w:pPr>
        <w:rPr>
          <w:lang w:val="fr-FR"/>
          <w:rPrChange w:id="2040" w:author="Hayfa ZGAYA-BIAU" w:date="2025-06-12T18:32:00Z" w16du:dateUtc="2025-06-12T16:32:00Z">
            <w:rPr/>
          </w:rPrChange>
        </w:rPr>
      </w:pPr>
    </w:p>
    <w:p w14:paraId="4C075C55" w14:textId="77777777" w:rsidR="00F0408B" w:rsidRPr="008F3D9F" w:rsidRDefault="00F0408B">
      <w:pPr>
        <w:rPr>
          <w:lang w:val="fr-FR"/>
          <w:rPrChange w:id="2041" w:author="Hayfa ZGAYA-BIAU" w:date="2025-06-12T18:32:00Z" w16du:dateUtc="2025-06-12T16:32:00Z">
            <w:rPr/>
          </w:rPrChange>
        </w:rPr>
      </w:pPr>
    </w:p>
    <w:p w14:paraId="516DF934" w14:textId="77777777" w:rsidR="00F0408B" w:rsidRPr="008F3D9F" w:rsidRDefault="00F0408B">
      <w:pPr>
        <w:rPr>
          <w:lang w:val="fr-FR"/>
          <w:rPrChange w:id="2042" w:author="Hayfa ZGAYA-BIAU" w:date="2025-06-12T18:32:00Z" w16du:dateUtc="2025-06-12T16:32:00Z">
            <w:rPr/>
          </w:rPrChange>
        </w:rPr>
      </w:pPr>
    </w:p>
    <w:p w14:paraId="02FE0EF2" w14:textId="77777777" w:rsidR="00F0408B" w:rsidRPr="008F3D9F" w:rsidRDefault="00F0408B">
      <w:pPr>
        <w:rPr>
          <w:lang w:val="fr-FR"/>
          <w:rPrChange w:id="2043" w:author="Hayfa ZGAYA-BIAU" w:date="2025-06-12T18:32:00Z" w16du:dateUtc="2025-06-12T16:32:00Z">
            <w:rPr/>
          </w:rPrChange>
        </w:rPr>
      </w:pPr>
    </w:p>
    <w:p w14:paraId="678FFF3A" w14:textId="77777777" w:rsidR="00F0408B" w:rsidRPr="008F3D9F" w:rsidRDefault="00F0408B">
      <w:pPr>
        <w:rPr>
          <w:lang w:val="fr-FR"/>
          <w:rPrChange w:id="2044" w:author="Hayfa ZGAYA-BIAU" w:date="2025-06-12T18:32:00Z" w16du:dateUtc="2025-06-12T16:32:00Z">
            <w:rPr/>
          </w:rPrChange>
        </w:rPr>
      </w:pPr>
    </w:p>
    <w:p w14:paraId="1A3F3F73" w14:textId="77777777" w:rsidR="00F0408B" w:rsidRPr="008F3D9F" w:rsidRDefault="00F0408B">
      <w:pPr>
        <w:rPr>
          <w:lang w:val="fr-FR"/>
          <w:rPrChange w:id="2045" w:author="Hayfa ZGAYA-BIAU" w:date="2025-06-12T18:32:00Z" w16du:dateUtc="2025-06-12T16:32:00Z">
            <w:rPr/>
          </w:rPrChange>
        </w:rPr>
      </w:pPr>
    </w:p>
    <w:p w14:paraId="0771CE10" w14:textId="77777777" w:rsidR="00F0408B" w:rsidRPr="008F3D9F" w:rsidRDefault="00F0408B">
      <w:pPr>
        <w:rPr>
          <w:lang w:val="fr-FR"/>
          <w:rPrChange w:id="2046" w:author="Hayfa ZGAYA-BIAU" w:date="2025-06-12T18:32:00Z" w16du:dateUtc="2025-06-12T16:32:00Z">
            <w:rPr/>
          </w:rPrChange>
        </w:rPr>
      </w:pPr>
    </w:p>
    <w:p w14:paraId="33FAE087" w14:textId="77777777" w:rsidR="00F0408B" w:rsidRPr="008F3D9F" w:rsidRDefault="00F0408B">
      <w:pPr>
        <w:rPr>
          <w:lang w:val="fr-FR"/>
          <w:rPrChange w:id="2047" w:author="Hayfa ZGAYA-BIAU" w:date="2025-06-12T18:32:00Z" w16du:dateUtc="2025-06-12T16:32:00Z">
            <w:rPr/>
          </w:rPrChange>
        </w:rPr>
      </w:pPr>
    </w:p>
    <w:p w14:paraId="3A847508" w14:textId="77777777" w:rsidR="00F0408B" w:rsidRPr="008F3D9F" w:rsidRDefault="00F0408B">
      <w:pPr>
        <w:rPr>
          <w:lang w:val="fr-FR"/>
          <w:rPrChange w:id="2048" w:author="Hayfa ZGAYA-BIAU" w:date="2025-06-12T18:32:00Z" w16du:dateUtc="2025-06-12T16:32:00Z">
            <w:rPr/>
          </w:rPrChange>
        </w:rPr>
      </w:pPr>
    </w:p>
    <w:p w14:paraId="068A9385" w14:textId="77777777" w:rsidR="00F0408B" w:rsidRPr="008F3D9F" w:rsidRDefault="00000000">
      <w:pPr>
        <w:pStyle w:val="Titre3"/>
        <w:keepNext w:val="0"/>
        <w:keepLines w:val="0"/>
        <w:rPr>
          <w:lang w:val="fr-FR"/>
          <w:rPrChange w:id="2049" w:author="Hayfa ZGAYA-BIAU" w:date="2025-06-12T18:32:00Z" w16du:dateUtc="2025-06-12T16:32:00Z">
            <w:rPr/>
          </w:rPrChange>
        </w:rPr>
      </w:pPr>
      <w:bookmarkStart w:id="2050" w:name="_6t5svpwmwh9p" w:colFirst="0" w:colLast="0"/>
      <w:bookmarkEnd w:id="2050"/>
      <w:r w:rsidRPr="008F3D9F">
        <w:rPr>
          <w:lang w:val="fr-FR"/>
          <w:rPrChange w:id="2051" w:author="Hayfa ZGAYA-BIAU" w:date="2025-06-12T18:32:00Z" w16du:dateUtc="2025-06-12T16:32:00Z">
            <w:rPr/>
          </w:rPrChange>
        </w:rPr>
        <w:t>13.1. Interprétation des résultats</w:t>
      </w:r>
    </w:p>
    <w:p w14:paraId="0D4A001B" w14:textId="77777777" w:rsidR="00F0408B" w:rsidRPr="008F3D9F" w:rsidRDefault="00000000">
      <w:pPr>
        <w:spacing w:before="240" w:after="240"/>
        <w:rPr>
          <w:lang w:val="fr-FR"/>
          <w:rPrChange w:id="2052" w:author="Hayfa ZGAYA-BIAU" w:date="2025-06-12T18:32:00Z" w16du:dateUtc="2025-06-12T16:32:00Z">
            <w:rPr/>
          </w:rPrChange>
        </w:rPr>
      </w:pPr>
      <w:r w:rsidRPr="008F3D9F">
        <w:rPr>
          <w:lang w:val="fr-FR"/>
          <w:rPrChange w:id="2053" w:author="Hayfa ZGAYA-BIAU" w:date="2025-06-12T18:32:00Z" w16du:dateUtc="2025-06-12T16:32:00Z">
            <w:rPr/>
          </w:rPrChange>
        </w:rPr>
        <w:t>Les résultats obtenus à travers les différentes expérimentations montrent que le modèle CNN-LSTM conçu dans le cadre de ce mémoire parvient à reconnaître efficacement trois types de gestes faciaux : « oui », « non » et « normal ». La précision globale dépassant les 92 % témoigne de la pertinence de l’architecture choisie et de la validité du protocole de prétraitement et d’apprentissage personnalisé.</w:t>
      </w:r>
    </w:p>
    <w:p w14:paraId="6AF2B46B" w14:textId="77777777" w:rsidR="00F0408B" w:rsidRPr="008F3D9F" w:rsidRDefault="00000000">
      <w:pPr>
        <w:pStyle w:val="Titre4"/>
        <w:keepNext w:val="0"/>
        <w:keepLines w:val="0"/>
        <w:spacing w:before="240" w:after="40"/>
        <w:rPr>
          <w:b/>
          <w:color w:val="000000"/>
          <w:sz w:val="22"/>
          <w:szCs w:val="22"/>
          <w:lang w:val="fr-FR"/>
          <w:rPrChange w:id="2054" w:author="Hayfa ZGAYA-BIAU" w:date="2025-06-12T18:32:00Z" w16du:dateUtc="2025-06-12T16:32:00Z">
            <w:rPr>
              <w:b/>
              <w:color w:val="000000"/>
              <w:sz w:val="22"/>
              <w:szCs w:val="22"/>
            </w:rPr>
          </w:rPrChange>
        </w:rPr>
      </w:pPr>
      <w:bookmarkStart w:id="2055" w:name="_rk4dxlpfn1us" w:colFirst="0" w:colLast="0"/>
      <w:bookmarkEnd w:id="2055"/>
      <w:r w:rsidRPr="008F3D9F">
        <w:rPr>
          <w:b/>
          <w:color w:val="000000"/>
          <w:sz w:val="22"/>
          <w:szCs w:val="22"/>
          <w:lang w:val="fr-FR"/>
          <w:rPrChange w:id="2056" w:author="Hayfa ZGAYA-BIAU" w:date="2025-06-12T18:32:00Z" w16du:dateUtc="2025-06-12T16:32:00Z">
            <w:rPr>
              <w:b/>
              <w:color w:val="000000"/>
              <w:sz w:val="22"/>
              <w:szCs w:val="22"/>
            </w:rPr>
          </w:rPrChange>
        </w:rPr>
        <w:t>1. Signification des résultats par classe</w:t>
      </w:r>
    </w:p>
    <w:p w14:paraId="7C0057F1" w14:textId="77777777" w:rsidR="00F0408B" w:rsidRPr="008F3D9F" w:rsidRDefault="00000000">
      <w:pPr>
        <w:numPr>
          <w:ilvl w:val="0"/>
          <w:numId w:val="20"/>
        </w:numPr>
        <w:spacing w:before="240"/>
        <w:rPr>
          <w:lang w:val="fr-FR"/>
          <w:rPrChange w:id="2057" w:author="Hayfa ZGAYA-BIAU" w:date="2025-06-12T18:32:00Z" w16du:dateUtc="2025-06-12T16:32:00Z">
            <w:rPr/>
          </w:rPrChange>
        </w:rPr>
      </w:pPr>
      <w:r w:rsidRPr="008F3D9F">
        <w:rPr>
          <w:b/>
          <w:lang w:val="fr-FR"/>
          <w:rPrChange w:id="2058" w:author="Hayfa ZGAYA-BIAU" w:date="2025-06-12T18:32:00Z" w16du:dateUtc="2025-06-12T16:32:00Z">
            <w:rPr>
              <w:b/>
            </w:rPr>
          </w:rPrChange>
        </w:rPr>
        <w:t>La classe "non"</w:t>
      </w:r>
      <w:r w:rsidRPr="008F3D9F">
        <w:rPr>
          <w:lang w:val="fr-FR"/>
          <w:rPrChange w:id="2059" w:author="Hayfa ZGAYA-BIAU" w:date="2025-06-12T18:32:00Z" w16du:dateUtc="2025-06-12T16:32:00Z">
            <w:rPr/>
          </w:rPrChange>
        </w:rPr>
        <w:t>, qui obtient les meilleurs scores, suggère que les gestes associés à cette intention sont plus distincts et plus réguliers chez l’utilisateur cible. Ces gestes semblent donc plus faciles à apprendre et à généraliser par le modèle.</w:t>
      </w:r>
      <w:r w:rsidRPr="008F3D9F">
        <w:rPr>
          <w:lang w:val="fr-FR"/>
          <w:rPrChange w:id="2060" w:author="Hayfa ZGAYA-BIAU" w:date="2025-06-12T18:32:00Z" w16du:dateUtc="2025-06-12T16:32:00Z">
            <w:rPr/>
          </w:rPrChange>
        </w:rPr>
        <w:br/>
      </w:r>
    </w:p>
    <w:p w14:paraId="343AA81F" w14:textId="77777777" w:rsidR="00F0408B" w:rsidRPr="008F3D9F" w:rsidRDefault="00000000">
      <w:pPr>
        <w:numPr>
          <w:ilvl w:val="0"/>
          <w:numId w:val="20"/>
        </w:numPr>
        <w:rPr>
          <w:lang w:val="fr-FR"/>
          <w:rPrChange w:id="2061" w:author="Hayfa ZGAYA-BIAU" w:date="2025-06-12T18:32:00Z" w16du:dateUtc="2025-06-12T16:32:00Z">
            <w:rPr/>
          </w:rPrChange>
        </w:rPr>
      </w:pPr>
      <w:r w:rsidRPr="008F3D9F">
        <w:rPr>
          <w:b/>
          <w:lang w:val="fr-FR"/>
          <w:rPrChange w:id="2062" w:author="Hayfa ZGAYA-BIAU" w:date="2025-06-12T18:32:00Z" w16du:dateUtc="2025-06-12T16:32:00Z">
            <w:rPr>
              <w:b/>
            </w:rPr>
          </w:rPrChange>
        </w:rPr>
        <w:lastRenderedPageBreak/>
        <w:t>La classe "oui"</w:t>
      </w:r>
      <w:r w:rsidRPr="008F3D9F">
        <w:rPr>
          <w:lang w:val="fr-FR"/>
          <w:rPrChange w:id="2063" w:author="Hayfa ZGAYA-BIAU" w:date="2025-06-12T18:32:00Z" w16du:dateUtc="2025-06-12T16:32:00Z">
            <w:rPr/>
          </w:rPrChange>
        </w:rPr>
        <w:t xml:space="preserve"> présente des performances très satisfaisantes, bien que légèrement en retrait. Cela pourrait s’expliquer par une plus grande variabilité dans la manière d’exprimer ce geste, ou par des chevauchements temporels avec l’état neutre ("normal").</w:t>
      </w:r>
      <w:r w:rsidRPr="008F3D9F">
        <w:rPr>
          <w:lang w:val="fr-FR"/>
          <w:rPrChange w:id="2064" w:author="Hayfa ZGAYA-BIAU" w:date="2025-06-12T18:32:00Z" w16du:dateUtc="2025-06-12T16:32:00Z">
            <w:rPr/>
          </w:rPrChange>
        </w:rPr>
        <w:br/>
      </w:r>
    </w:p>
    <w:p w14:paraId="49507292" w14:textId="77777777" w:rsidR="00F0408B" w:rsidRPr="008F3D9F" w:rsidRDefault="00000000">
      <w:pPr>
        <w:numPr>
          <w:ilvl w:val="0"/>
          <w:numId w:val="20"/>
        </w:numPr>
        <w:spacing w:after="240"/>
        <w:rPr>
          <w:lang w:val="fr-FR"/>
          <w:rPrChange w:id="2065" w:author="Hayfa ZGAYA-BIAU" w:date="2025-06-12T18:32:00Z" w16du:dateUtc="2025-06-12T16:32:00Z">
            <w:rPr/>
          </w:rPrChange>
        </w:rPr>
      </w:pPr>
      <w:r w:rsidRPr="008F3D9F">
        <w:rPr>
          <w:b/>
          <w:lang w:val="fr-FR"/>
          <w:rPrChange w:id="2066" w:author="Hayfa ZGAYA-BIAU" w:date="2025-06-12T18:32:00Z" w16du:dateUtc="2025-06-12T16:32:00Z">
            <w:rPr>
              <w:b/>
            </w:rPr>
          </w:rPrChange>
        </w:rPr>
        <w:t>La classe "normal"</w:t>
      </w:r>
      <w:r w:rsidRPr="008F3D9F">
        <w:rPr>
          <w:lang w:val="fr-FR"/>
          <w:rPrChange w:id="2067" w:author="Hayfa ZGAYA-BIAU" w:date="2025-06-12T18:32:00Z" w16du:dateUtc="2025-06-12T16:32:00Z">
            <w:rPr/>
          </w:rPrChange>
        </w:rPr>
        <w:t>, qui correspond à l’absence de mouvement intentionnel, est logiquement la plus sujette aux confusions. Cette classe inclut une grande diversité d’expressions passives, susceptibles d’être interprétées à tort comme un geste intentionnel, en particulier si l’utilisateur présente des micro-expressions involontaires.</w:t>
      </w:r>
      <w:r w:rsidRPr="008F3D9F">
        <w:rPr>
          <w:lang w:val="fr-FR"/>
          <w:rPrChange w:id="2068" w:author="Hayfa ZGAYA-BIAU" w:date="2025-06-12T18:32:00Z" w16du:dateUtc="2025-06-12T16:32:00Z">
            <w:rPr/>
          </w:rPrChange>
        </w:rPr>
        <w:br/>
      </w:r>
    </w:p>
    <w:p w14:paraId="2E48258E" w14:textId="77777777" w:rsidR="00F0408B" w:rsidRPr="008F3D9F" w:rsidRDefault="00000000">
      <w:pPr>
        <w:pStyle w:val="Titre4"/>
        <w:keepNext w:val="0"/>
        <w:keepLines w:val="0"/>
        <w:spacing w:before="240" w:after="40"/>
        <w:rPr>
          <w:b/>
          <w:color w:val="000000"/>
          <w:sz w:val="22"/>
          <w:szCs w:val="22"/>
          <w:lang w:val="fr-FR"/>
          <w:rPrChange w:id="2069" w:author="Hayfa ZGAYA-BIAU" w:date="2025-06-12T18:32:00Z" w16du:dateUtc="2025-06-12T16:32:00Z">
            <w:rPr>
              <w:b/>
              <w:color w:val="000000"/>
              <w:sz w:val="22"/>
              <w:szCs w:val="22"/>
            </w:rPr>
          </w:rPrChange>
        </w:rPr>
      </w:pPr>
      <w:bookmarkStart w:id="2070" w:name="_oul0nptwx614" w:colFirst="0" w:colLast="0"/>
      <w:bookmarkEnd w:id="2070"/>
      <w:r w:rsidRPr="008F3D9F">
        <w:rPr>
          <w:b/>
          <w:color w:val="000000"/>
          <w:sz w:val="22"/>
          <w:szCs w:val="22"/>
          <w:lang w:val="fr-FR"/>
          <w:rPrChange w:id="2071" w:author="Hayfa ZGAYA-BIAU" w:date="2025-06-12T18:32:00Z" w16du:dateUtc="2025-06-12T16:32:00Z">
            <w:rPr>
              <w:b/>
              <w:color w:val="000000"/>
              <w:sz w:val="22"/>
              <w:szCs w:val="22"/>
            </w:rPr>
          </w:rPrChange>
        </w:rPr>
        <w:t>2. Effets de la personnalisation du jeu de données</w:t>
      </w:r>
    </w:p>
    <w:p w14:paraId="20D57C40" w14:textId="77777777" w:rsidR="00F0408B" w:rsidRPr="008F3D9F" w:rsidRDefault="00000000">
      <w:pPr>
        <w:spacing w:before="240" w:after="240"/>
        <w:rPr>
          <w:lang w:val="fr-FR"/>
          <w:rPrChange w:id="2072" w:author="Hayfa ZGAYA-BIAU" w:date="2025-06-12T18:32:00Z" w16du:dateUtc="2025-06-12T16:32:00Z">
            <w:rPr/>
          </w:rPrChange>
        </w:rPr>
      </w:pPr>
      <w:r w:rsidRPr="008F3D9F">
        <w:rPr>
          <w:lang w:val="fr-FR"/>
          <w:rPrChange w:id="2073" w:author="Hayfa ZGAYA-BIAU" w:date="2025-06-12T18:32:00Z" w16du:dateUtc="2025-06-12T16:32:00Z">
            <w:rPr/>
          </w:rPrChange>
        </w:rPr>
        <w:t>L’un des points forts du système développé est l’usage d’un jeu de données entièrement personnalisé, construit à partir de vidéos filmées spécifiquement pour un utilisateur donné. Cette approche permet :</w:t>
      </w:r>
    </w:p>
    <w:p w14:paraId="390C578D" w14:textId="77777777" w:rsidR="00F0408B" w:rsidRPr="008F3D9F" w:rsidRDefault="00000000">
      <w:pPr>
        <w:numPr>
          <w:ilvl w:val="0"/>
          <w:numId w:val="4"/>
        </w:numPr>
        <w:spacing w:before="240"/>
        <w:rPr>
          <w:lang w:val="fr-FR"/>
          <w:rPrChange w:id="2074" w:author="Hayfa ZGAYA-BIAU" w:date="2025-06-12T18:32:00Z" w16du:dateUtc="2025-06-12T16:32:00Z">
            <w:rPr/>
          </w:rPrChange>
        </w:rPr>
      </w:pPr>
      <w:proofErr w:type="gramStart"/>
      <w:r w:rsidRPr="008F3D9F">
        <w:rPr>
          <w:lang w:val="fr-FR"/>
          <w:rPrChange w:id="2075" w:author="Hayfa ZGAYA-BIAU" w:date="2025-06-12T18:32:00Z" w16du:dateUtc="2025-06-12T16:32:00Z">
            <w:rPr/>
          </w:rPrChange>
        </w:rPr>
        <w:t>d’ajuster</w:t>
      </w:r>
      <w:proofErr w:type="gramEnd"/>
      <w:r w:rsidRPr="008F3D9F">
        <w:rPr>
          <w:lang w:val="fr-FR"/>
          <w:rPrChange w:id="2076" w:author="Hayfa ZGAYA-BIAU" w:date="2025-06-12T18:32:00Z" w16du:dateUtc="2025-06-12T16:32:00Z">
            <w:rPr/>
          </w:rPrChange>
        </w:rPr>
        <w:t xml:space="preserve"> l’algorithme à l’expressivité propre de chaque patient ;</w:t>
      </w:r>
      <w:r w:rsidRPr="008F3D9F">
        <w:rPr>
          <w:lang w:val="fr-FR"/>
          <w:rPrChange w:id="2077" w:author="Hayfa ZGAYA-BIAU" w:date="2025-06-12T18:32:00Z" w16du:dateUtc="2025-06-12T16:32:00Z">
            <w:rPr/>
          </w:rPrChange>
        </w:rPr>
        <w:br/>
      </w:r>
    </w:p>
    <w:p w14:paraId="29878DD2" w14:textId="77777777" w:rsidR="00F0408B" w:rsidRPr="008F3D9F" w:rsidRDefault="00000000">
      <w:pPr>
        <w:numPr>
          <w:ilvl w:val="0"/>
          <w:numId w:val="4"/>
        </w:numPr>
        <w:rPr>
          <w:lang w:val="fr-FR"/>
          <w:rPrChange w:id="2078" w:author="Hayfa ZGAYA-BIAU" w:date="2025-06-12T18:32:00Z" w16du:dateUtc="2025-06-12T16:32:00Z">
            <w:rPr/>
          </w:rPrChange>
        </w:rPr>
      </w:pPr>
      <w:proofErr w:type="gramStart"/>
      <w:r w:rsidRPr="008F3D9F">
        <w:rPr>
          <w:lang w:val="fr-FR"/>
          <w:rPrChange w:id="2079" w:author="Hayfa ZGAYA-BIAU" w:date="2025-06-12T18:32:00Z" w16du:dateUtc="2025-06-12T16:32:00Z">
            <w:rPr/>
          </w:rPrChange>
        </w:rPr>
        <w:t>de</w:t>
      </w:r>
      <w:proofErr w:type="gramEnd"/>
      <w:r w:rsidRPr="008F3D9F">
        <w:rPr>
          <w:lang w:val="fr-FR"/>
          <w:rPrChange w:id="2080" w:author="Hayfa ZGAYA-BIAU" w:date="2025-06-12T18:32:00Z" w16du:dateUtc="2025-06-12T16:32:00Z">
            <w:rPr/>
          </w:rPrChange>
        </w:rPr>
        <w:t xml:space="preserve"> réduire les biais liés aux bases de données standards, souvent non représentatives des profils polyhandicapés ;</w:t>
      </w:r>
      <w:r w:rsidRPr="008F3D9F">
        <w:rPr>
          <w:lang w:val="fr-FR"/>
          <w:rPrChange w:id="2081" w:author="Hayfa ZGAYA-BIAU" w:date="2025-06-12T18:32:00Z" w16du:dateUtc="2025-06-12T16:32:00Z">
            <w:rPr/>
          </w:rPrChange>
        </w:rPr>
        <w:br/>
      </w:r>
    </w:p>
    <w:p w14:paraId="505883B6" w14:textId="77777777" w:rsidR="00F0408B" w:rsidRPr="008F3D9F" w:rsidRDefault="00000000">
      <w:pPr>
        <w:numPr>
          <w:ilvl w:val="0"/>
          <w:numId w:val="4"/>
        </w:numPr>
        <w:spacing w:after="240"/>
        <w:rPr>
          <w:lang w:val="fr-FR"/>
          <w:rPrChange w:id="2082" w:author="Hayfa ZGAYA-BIAU" w:date="2025-06-12T18:32:00Z" w16du:dateUtc="2025-06-12T16:32:00Z">
            <w:rPr/>
          </w:rPrChange>
        </w:rPr>
      </w:pPr>
      <w:proofErr w:type="gramStart"/>
      <w:r w:rsidRPr="008F3D9F">
        <w:rPr>
          <w:lang w:val="fr-FR"/>
          <w:rPrChange w:id="2083" w:author="Hayfa ZGAYA-BIAU" w:date="2025-06-12T18:32:00Z" w16du:dateUtc="2025-06-12T16:32:00Z">
            <w:rPr/>
          </w:rPrChange>
        </w:rPr>
        <w:t>d’augmenter</w:t>
      </w:r>
      <w:proofErr w:type="gramEnd"/>
      <w:r w:rsidRPr="008F3D9F">
        <w:rPr>
          <w:lang w:val="fr-FR"/>
          <w:rPrChange w:id="2084" w:author="Hayfa ZGAYA-BIAU" w:date="2025-06-12T18:32:00Z" w16du:dateUtc="2025-06-12T16:32:00Z">
            <w:rPr/>
          </w:rPrChange>
        </w:rPr>
        <w:t xml:space="preserve"> la précision du modèle dès les premières phases de prédiction.</w:t>
      </w:r>
      <w:r w:rsidRPr="008F3D9F">
        <w:rPr>
          <w:lang w:val="fr-FR"/>
          <w:rPrChange w:id="2085" w:author="Hayfa ZGAYA-BIAU" w:date="2025-06-12T18:32:00Z" w16du:dateUtc="2025-06-12T16:32:00Z">
            <w:rPr/>
          </w:rPrChange>
        </w:rPr>
        <w:br/>
      </w:r>
    </w:p>
    <w:p w14:paraId="6EC1AF76" w14:textId="77777777" w:rsidR="00F0408B" w:rsidRPr="008F3D9F" w:rsidRDefault="00000000">
      <w:pPr>
        <w:spacing w:before="240" w:after="240"/>
        <w:rPr>
          <w:lang w:val="fr-FR"/>
          <w:rPrChange w:id="2086" w:author="Hayfa ZGAYA-BIAU" w:date="2025-06-12T18:32:00Z" w16du:dateUtc="2025-06-12T16:32:00Z">
            <w:rPr/>
          </w:rPrChange>
        </w:rPr>
      </w:pPr>
      <w:r w:rsidRPr="008F3D9F">
        <w:rPr>
          <w:lang w:val="fr-FR"/>
          <w:rPrChange w:id="2087" w:author="Hayfa ZGAYA-BIAU" w:date="2025-06-12T18:32:00Z" w16du:dateUtc="2025-06-12T16:32:00Z">
            <w:rPr/>
          </w:rPrChange>
        </w:rPr>
        <w:t>L’entraînement sur des séquences réelles de très courte durée (1 seconde) a également montré que même des gestes brefs pouvaient être détectés avec fiabilité, à condition que le cadre soit bien défini (bon positionnement, éclairage suffisant, etc.).</w:t>
      </w:r>
    </w:p>
    <w:p w14:paraId="1775339C" w14:textId="77777777" w:rsidR="00F0408B" w:rsidRPr="008F3D9F" w:rsidRDefault="00F0408B">
      <w:pPr>
        <w:spacing w:before="240" w:after="240"/>
        <w:rPr>
          <w:lang w:val="fr-FR"/>
          <w:rPrChange w:id="2088" w:author="Hayfa ZGAYA-BIAU" w:date="2025-06-12T18:32:00Z" w16du:dateUtc="2025-06-12T16:32:00Z">
            <w:rPr/>
          </w:rPrChange>
        </w:rPr>
      </w:pPr>
    </w:p>
    <w:p w14:paraId="0649B72D" w14:textId="77777777" w:rsidR="00F0408B" w:rsidRPr="008F3D9F" w:rsidRDefault="00F0408B">
      <w:pPr>
        <w:spacing w:before="240" w:after="240"/>
        <w:rPr>
          <w:lang w:val="fr-FR"/>
          <w:rPrChange w:id="2089" w:author="Hayfa ZGAYA-BIAU" w:date="2025-06-12T18:32:00Z" w16du:dateUtc="2025-06-12T16:32:00Z">
            <w:rPr/>
          </w:rPrChange>
        </w:rPr>
      </w:pPr>
    </w:p>
    <w:p w14:paraId="5504E21C" w14:textId="77777777" w:rsidR="00F0408B" w:rsidRPr="008F3D9F" w:rsidRDefault="00000000">
      <w:pPr>
        <w:pStyle w:val="Titre4"/>
        <w:keepNext w:val="0"/>
        <w:keepLines w:val="0"/>
        <w:spacing w:before="240" w:after="40"/>
        <w:rPr>
          <w:b/>
          <w:color w:val="000000"/>
          <w:sz w:val="22"/>
          <w:szCs w:val="22"/>
          <w:lang w:val="fr-FR"/>
          <w:rPrChange w:id="2090" w:author="Hayfa ZGAYA-BIAU" w:date="2025-06-12T18:32:00Z" w16du:dateUtc="2025-06-12T16:32:00Z">
            <w:rPr>
              <w:b/>
              <w:color w:val="000000"/>
              <w:sz w:val="22"/>
              <w:szCs w:val="22"/>
            </w:rPr>
          </w:rPrChange>
        </w:rPr>
      </w:pPr>
      <w:bookmarkStart w:id="2091" w:name="_jfvbfbfpi6v8" w:colFirst="0" w:colLast="0"/>
      <w:bookmarkEnd w:id="2091"/>
      <w:r w:rsidRPr="008F3D9F">
        <w:rPr>
          <w:b/>
          <w:color w:val="000000"/>
          <w:sz w:val="22"/>
          <w:szCs w:val="22"/>
          <w:lang w:val="fr-FR"/>
          <w:rPrChange w:id="2092" w:author="Hayfa ZGAYA-BIAU" w:date="2025-06-12T18:32:00Z" w16du:dateUtc="2025-06-12T16:32:00Z">
            <w:rPr>
              <w:b/>
              <w:color w:val="000000"/>
              <w:sz w:val="22"/>
              <w:szCs w:val="22"/>
            </w:rPr>
          </w:rPrChange>
        </w:rPr>
        <w:t>3. Implications pour l’usage en temps réel</w:t>
      </w:r>
    </w:p>
    <w:p w14:paraId="37631ED2" w14:textId="77777777" w:rsidR="00F0408B" w:rsidRPr="008F3D9F" w:rsidRDefault="00000000">
      <w:pPr>
        <w:spacing w:before="240" w:after="240"/>
        <w:rPr>
          <w:lang w:val="fr-FR"/>
          <w:rPrChange w:id="2093" w:author="Hayfa ZGAYA-BIAU" w:date="2025-06-12T18:32:00Z" w16du:dateUtc="2025-06-12T16:32:00Z">
            <w:rPr/>
          </w:rPrChange>
        </w:rPr>
      </w:pPr>
      <w:r w:rsidRPr="008F3D9F">
        <w:rPr>
          <w:lang w:val="fr-FR"/>
          <w:rPrChange w:id="2094" w:author="Hayfa ZGAYA-BIAU" w:date="2025-06-12T18:32:00Z" w16du:dateUtc="2025-06-12T16:32:00Z">
            <w:rPr/>
          </w:rPrChange>
        </w:rPr>
        <w:t>Les résultats confirment que le modèle peut être déployé dans un contexte interactif, notamment :</w:t>
      </w:r>
    </w:p>
    <w:p w14:paraId="70A21F2D" w14:textId="77777777" w:rsidR="00F0408B" w:rsidRPr="008F3D9F" w:rsidRDefault="00000000">
      <w:pPr>
        <w:numPr>
          <w:ilvl w:val="0"/>
          <w:numId w:val="3"/>
        </w:numPr>
        <w:spacing w:before="240"/>
        <w:rPr>
          <w:lang w:val="fr-FR"/>
          <w:rPrChange w:id="2095" w:author="Hayfa ZGAYA-BIAU" w:date="2025-06-12T18:32:00Z" w16du:dateUtc="2025-06-12T16:32:00Z">
            <w:rPr/>
          </w:rPrChange>
        </w:rPr>
      </w:pPr>
      <w:proofErr w:type="gramStart"/>
      <w:r w:rsidRPr="008F3D9F">
        <w:rPr>
          <w:lang w:val="fr-FR"/>
          <w:rPrChange w:id="2096" w:author="Hayfa ZGAYA-BIAU" w:date="2025-06-12T18:32:00Z" w16du:dateUtc="2025-06-12T16:32:00Z">
            <w:rPr/>
          </w:rPrChange>
        </w:rPr>
        <w:t>pour</w:t>
      </w:r>
      <w:proofErr w:type="gramEnd"/>
      <w:r w:rsidRPr="008F3D9F">
        <w:rPr>
          <w:lang w:val="fr-FR"/>
          <w:rPrChange w:id="2097" w:author="Hayfa ZGAYA-BIAU" w:date="2025-06-12T18:32:00Z" w16du:dateUtc="2025-06-12T16:32:00Z">
            <w:rPr/>
          </w:rPrChange>
        </w:rPr>
        <w:t xml:space="preserve"> déclencher une navigation dans un arbre de décisions ;</w:t>
      </w:r>
      <w:r w:rsidRPr="008F3D9F">
        <w:rPr>
          <w:lang w:val="fr-FR"/>
          <w:rPrChange w:id="2098" w:author="Hayfa ZGAYA-BIAU" w:date="2025-06-12T18:32:00Z" w16du:dateUtc="2025-06-12T16:32:00Z">
            <w:rPr/>
          </w:rPrChange>
        </w:rPr>
        <w:br/>
      </w:r>
    </w:p>
    <w:p w14:paraId="1692E6BA" w14:textId="77777777" w:rsidR="00F0408B" w:rsidRPr="008F3D9F" w:rsidRDefault="00000000">
      <w:pPr>
        <w:numPr>
          <w:ilvl w:val="0"/>
          <w:numId w:val="3"/>
        </w:numPr>
        <w:rPr>
          <w:lang w:val="fr-FR"/>
          <w:rPrChange w:id="2099" w:author="Hayfa ZGAYA-BIAU" w:date="2025-06-12T18:32:00Z" w16du:dateUtc="2025-06-12T16:32:00Z">
            <w:rPr/>
          </w:rPrChange>
        </w:rPr>
      </w:pPr>
      <w:proofErr w:type="gramStart"/>
      <w:r w:rsidRPr="008F3D9F">
        <w:rPr>
          <w:lang w:val="fr-FR"/>
          <w:rPrChange w:id="2100" w:author="Hayfa ZGAYA-BIAU" w:date="2025-06-12T18:32:00Z" w16du:dateUtc="2025-06-12T16:32:00Z">
            <w:rPr/>
          </w:rPrChange>
        </w:rPr>
        <w:t>pour</w:t>
      </w:r>
      <w:proofErr w:type="gramEnd"/>
      <w:r w:rsidRPr="008F3D9F">
        <w:rPr>
          <w:lang w:val="fr-FR"/>
          <w:rPrChange w:id="2101" w:author="Hayfa ZGAYA-BIAU" w:date="2025-06-12T18:32:00Z" w16du:dateUtc="2025-06-12T16:32:00Z">
            <w:rPr/>
          </w:rPrChange>
        </w:rPr>
        <w:t xml:space="preserve"> exprimer un besoin par validation de réponses successives ;</w:t>
      </w:r>
      <w:r w:rsidRPr="008F3D9F">
        <w:rPr>
          <w:lang w:val="fr-FR"/>
          <w:rPrChange w:id="2102" w:author="Hayfa ZGAYA-BIAU" w:date="2025-06-12T18:32:00Z" w16du:dateUtc="2025-06-12T16:32:00Z">
            <w:rPr/>
          </w:rPrChange>
        </w:rPr>
        <w:br/>
      </w:r>
    </w:p>
    <w:p w14:paraId="1CAA3E45" w14:textId="77777777" w:rsidR="00F0408B" w:rsidRPr="008F3D9F" w:rsidRDefault="00000000">
      <w:pPr>
        <w:numPr>
          <w:ilvl w:val="0"/>
          <w:numId w:val="3"/>
        </w:numPr>
        <w:spacing w:after="240"/>
        <w:rPr>
          <w:lang w:val="fr-FR"/>
          <w:rPrChange w:id="2103" w:author="Hayfa ZGAYA-BIAU" w:date="2025-06-12T18:32:00Z" w16du:dateUtc="2025-06-12T16:32:00Z">
            <w:rPr/>
          </w:rPrChange>
        </w:rPr>
      </w:pPr>
      <w:proofErr w:type="gramStart"/>
      <w:r w:rsidRPr="008F3D9F">
        <w:rPr>
          <w:lang w:val="fr-FR"/>
          <w:rPrChange w:id="2104" w:author="Hayfa ZGAYA-BIAU" w:date="2025-06-12T18:32:00Z" w16du:dateUtc="2025-06-12T16:32:00Z">
            <w:rPr/>
          </w:rPrChange>
        </w:rPr>
        <w:t>pour</w:t>
      </w:r>
      <w:proofErr w:type="gramEnd"/>
      <w:r w:rsidRPr="008F3D9F">
        <w:rPr>
          <w:lang w:val="fr-FR"/>
          <w:rPrChange w:id="2105" w:author="Hayfa ZGAYA-BIAU" w:date="2025-06-12T18:32:00Z" w16du:dateUtc="2025-06-12T16:32:00Z">
            <w:rPr/>
          </w:rPrChange>
        </w:rPr>
        <w:t xml:space="preserve"> envoyer une alerte au personnel soignant de manière autonome.</w:t>
      </w:r>
      <w:r w:rsidRPr="008F3D9F">
        <w:rPr>
          <w:lang w:val="fr-FR"/>
          <w:rPrChange w:id="2106" w:author="Hayfa ZGAYA-BIAU" w:date="2025-06-12T18:32:00Z" w16du:dateUtc="2025-06-12T16:32:00Z">
            <w:rPr/>
          </w:rPrChange>
        </w:rPr>
        <w:br/>
      </w:r>
    </w:p>
    <w:p w14:paraId="4A23A898" w14:textId="77777777" w:rsidR="00F0408B" w:rsidRPr="008F3D9F" w:rsidRDefault="00000000">
      <w:pPr>
        <w:spacing w:before="240" w:after="240"/>
        <w:rPr>
          <w:lang w:val="fr-FR"/>
          <w:rPrChange w:id="2107" w:author="Hayfa ZGAYA-BIAU" w:date="2025-06-12T18:32:00Z" w16du:dateUtc="2025-06-12T16:32:00Z">
            <w:rPr/>
          </w:rPrChange>
        </w:rPr>
      </w:pPr>
      <w:r w:rsidRPr="008F3D9F">
        <w:rPr>
          <w:lang w:val="fr-FR"/>
          <w:rPrChange w:id="2108" w:author="Hayfa ZGAYA-BIAU" w:date="2025-06-12T18:32:00Z" w16du:dateUtc="2025-06-12T16:32:00Z">
            <w:rPr/>
          </w:rPrChange>
        </w:rPr>
        <w:lastRenderedPageBreak/>
        <w:t>La fluidité de traitement et la rapidité de réponse du modèle permettent une interaction naturelle, qui ne fatigue pas l’utilisateur et ne ralentit pas le processus de communication.</w:t>
      </w:r>
    </w:p>
    <w:p w14:paraId="5507ACA7" w14:textId="77777777" w:rsidR="00F0408B" w:rsidRPr="008F3D9F" w:rsidRDefault="00000000">
      <w:pPr>
        <w:spacing w:before="240" w:after="240"/>
        <w:rPr>
          <w:lang w:val="fr-FR"/>
          <w:rPrChange w:id="2109" w:author="Hayfa ZGAYA-BIAU" w:date="2025-06-12T18:32:00Z" w16du:dateUtc="2025-06-12T16:32:00Z">
            <w:rPr/>
          </w:rPrChange>
        </w:rPr>
      </w:pPr>
      <w:r w:rsidRPr="008F3D9F">
        <w:rPr>
          <w:lang w:val="fr-FR"/>
          <w:rPrChange w:id="2110" w:author="Hayfa ZGAYA-BIAU" w:date="2025-06-12T18:32:00Z" w16du:dateUtc="2025-06-12T16:32:00Z">
            <w:rPr/>
          </w:rPrChange>
        </w:rPr>
        <w:t xml:space="preserve">En somme, les performances obtenues ne valident pas seulement la pertinence technique du modèle, mais confirment également son </w:t>
      </w:r>
      <w:r w:rsidRPr="008F3D9F">
        <w:rPr>
          <w:b/>
          <w:lang w:val="fr-FR"/>
          <w:rPrChange w:id="2111" w:author="Hayfa ZGAYA-BIAU" w:date="2025-06-12T18:32:00Z" w16du:dateUtc="2025-06-12T16:32:00Z">
            <w:rPr>
              <w:b/>
            </w:rPr>
          </w:rPrChange>
        </w:rPr>
        <w:t>adéquation fonctionnelle avec les besoins concrets des utilisateurs polyhandicapés</w:t>
      </w:r>
      <w:r w:rsidRPr="008F3D9F">
        <w:rPr>
          <w:lang w:val="fr-FR"/>
          <w:rPrChange w:id="2112" w:author="Hayfa ZGAYA-BIAU" w:date="2025-06-12T18:32:00Z" w16du:dateUtc="2025-06-12T16:32:00Z">
            <w:rPr/>
          </w:rPrChange>
        </w:rPr>
        <w:t>, en particulier ceux pour qui le regard reste l’unique canal d’expression. Cette reconnaissance fiable ouvre la voie à des dispositifs de communication véritablement inclusifs, simples et personnalisables.</w:t>
      </w:r>
    </w:p>
    <w:p w14:paraId="22776FEA" w14:textId="77777777" w:rsidR="00F0408B" w:rsidRPr="008F3D9F" w:rsidRDefault="00F0408B">
      <w:pPr>
        <w:spacing w:before="240" w:after="240"/>
        <w:rPr>
          <w:lang w:val="fr-FR"/>
          <w:rPrChange w:id="2113" w:author="Hayfa ZGAYA-BIAU" w:date="2025-06-12T18:32:00Z" w16du:dateUtc="2025-06-12T16:32:00Z">
            <w:rPr/>
          </w:rPrChange>
        </w:rPr>
      </w:pPr>
    </w:p>
    <w:p w14:paraId="5B0D3767" w14:textId="77777777" w:rsidR="00F0408B" w:rsidRPr="008F3D9F" w:rsidRDefault="00000000">
      <w:pPr>
        <w:pStyle w:val="Titre3"/>
        <w:keepNext w:val="0"/>
        <w:keepLines w:val="0"/>
        <w:rPr>
          <w:lang w:val="fr-FR"/>
          <w:rPrChange w:id="2114" w:author="Hayfa ZGAYA-BIAU" w:date="2025-06-12T18:32:00Z" w16du:dateUtc="2025-06-12T16:32:00Z">
            <w:rPr/>
          </w:rPrChange>
        </w:rPr>
      </w:pPr>
      <w:bookmarkStart w:id="2115" w:name="_95nndcseomk" w:colFirst="0" w:colLast="0"/>
      <w:bookmarkEnd w:id="2115"/>
      <w:r w:rsidRPr="008F3D9F">
        <w:rPr>
          <w:lang w:val="fr-FR"/>
          <w:rPrChange w:id="2116" w:author="Hayfa ZGAYA-BIAU" w:date="2025-06-12T18:32:00Z" w16du:dateUtc="2025-06-12T16:32:00Z">
            <w:rPr/>
          </w:rPrChange>
        </w:rPr>
        <w:t>13.2. Limites de l’étude</w:t>
      </w:r>
    </w:p>
    <w:p w14:paraId="25134AA1" w14:textId="77777777" w:rsidR="00F0408B" w:rsidRPr="008F3D9F" w:rsidRDefault="00000000">
      <w:pPr>
        <w:spacing w:before="240" w:after="240"/>
        <w:rPr>
          <w:lang w:val="fr-FR"/>
          <w:rPrChange w:id="2117" w:author="Hayfa ZGAYA-BIAU" w:date="2025-06-12T18:32:00Z" w16du:dateUtc="2025-06-12T16:32:00Z">
            <w:rPr/>
          </w:rPrChange>
        </w:rPr>
      </w:pPr>
      <w:r w:rsidRPr="008F3D9F">
        <w:rPr>
          <w:lang w:val="fr-FR"/>
          <w:rPrChange w:id="2118" w:author="Hayfa ZGAYA-BIAU" w:date="2025-06-12T18:32:00Z" w16du:dateUtc="2025-06-12T16:32:00Z">
            <w:rPr/>
          </w:rPrChange>
        </w:rPr>
        <w:t>Bien que les résultats obtenus soient très prometteurs, plusieurs limites doivent être soulignées afin de situer précisément les apports et les marges de progression du système développé. Ces limites concernent à la fois les aspects techniques, méthodologiques, et ceux liés à l’applicabilité clinique.</w:t>
      </w:r>
    </w:p>
    <w:p w14:paraId="7022BEA7" w14:textId="77777777" w:rsidR="00F0408B" w:rsidRPr="008F3D9F" w:rsidRDefault="00000000">
      <w:pPr>
        <w:pStyle w:val="Titre4"/>
        <w:keepNext w:val="0"/>
        <w:keepLines w:val="0"/>
        <w:spacing w:before="240" w:after="40"/>
        <w:rPr>
          <w:b/>
          <w:color w:val="000000"/>
          <w:sz w:val="22"/>
          <w:szCs w:val="22"/>
          <w:lang w:val="fr-FR"/>
          <w:rPrChange w:id="2119" w:author="Hayfa ZGAYA-BIAU" w:date="2025-06-12T18:32:00Z" w16du:dateUtc="2025-06-12T16:32:00Z">
            <w:rPr>
              <w:b/>
              <w:color w:val="000000"/>
              <w:sz w:val="22"/>
              <w:szCs w:val="22"/>
            </w:rPr>
          </w:rPrChange>
        </w:rPr>
      </w:pPr>
      <w:bookmarkStart w:id="2120" w:name="_g1p0gx8tuuxk" w:colFirst="0" w:colLast="0"/>
      <w:bookmarkEnd w:id="2120"/>
      <w:r w:rsidRPr="008F3D9F">
        <w:rPr>
          <w:b/>
          <w:color w:val="000000"/>
          <w:sz w:val="22"/>
          <w:szCs w:val="22"/>
          <w:lang w:val="fr-FR"/>
          <w:rPrChange w:id="2121" w:author="Hayfa ZGAYA-BIAU" w:date="2025-06-12T18:32:00Z" w16du:dateUtc="2025-06-12T16:32:00Z">
            <w:rPr>
              <w:b/>
              <w:color w:val="000000"/>
              <w:sz w:val="22"/>
              <w:szCs w:val="22"/>
            </w:rPr>
          </w:rPrChange>
        </w:rPr>
        <w:t>1. Taille et diversité du jeu de données</w:t>
      </w:r>
    </w:p>
    <w:p w14:paraId="7FF90766" w14:textId="77777777" w:rsidR="00F0408B" w:rsidRPr="008F3D9F" w:rsidRDefault="00000000">
      <w:pPr>
        <w:spacing w:before="240" w:after="240"/>
        <w:rPr>
          <w:lang w:val="fr-FR"/>
          <w:rPrChange w:id="2122" w:author="Hayfa ZGAYA-BIAU" w:date="2025-06-12T18:32:00Z" w16du:dateUtc="2025-06-12T16:32:00Z">
            <w:rPr/>
          </w:rPrChange>
        </w:rPr>
      </w:pPr>
      <w:r w:rsidRPr="008F3D9F">
        <w:rPr>
          <w:lang w:val="fr-FR"/>
          <w:rPrChange w:id="2123" w:author="Hayfa ZGAYA-BIAU" w:date="2025-06-12T18:32:00Z" w16du:dateUtc="2025-06-12T16:32:00Z">
            <w:rPr/>
          </w:rPrChange>
        </w:rPr>
        <w:t>Le modèle a été entraîné à partir d’un jeu de données restreint, composé d’environ 300 vidéos de 1 seconde, issues d’un seul utilisateur. Cette limitation implique :</w:t>
      </w:r>
    </w:p>
    <w:p w14:paraId="0F9DC221" w14:textId="77777777" w:rsidR="00F0408B" w:rsidRPr="008F3D9F" w:rsidRDefault="00000000">
      <w:pPr>
        <w:numPr>
          <w:ilvl w:val="0"/>
          <w:numId w:val="17"/>
        </w:numPr>
        <w:spacing w:before="240"/>
        <w:rPr>
          <w:lang w:val="fr-FR"/>
          <w:rPrChange w:id="2124" w:author="Hayfa ZGAYA-BIAU" w:date="2025-06-12T18:32:00Z" w16du:dateUtc="2025-06-12T16:32:00Z">
            <w:rPr/>
          </w:rPrChange>
        </w:rPr>
      </w:pPr>
      <w:proofErr w:type="gramStart"/>
      <w:r w:rsidRPr="008F3D9F">
        <w:rPr>
          <w:lang w:val="fr-FR"/>
          <w:rPrChange w:id="2125" w:author="Hayfa ZGAYA-BIAU" w:date="2025-06-12T18:32:00Z" w16du:dateUtc="2025-06-12T16:32:00Z">
            <w:rPr/>
          </w:rPrChange>
        </w:rPr>
        <w:t>un</w:t>
      </w:r>
      <w:proofErr w:type="gramEnd"/>
      <w:r w:rsidRPr="008F3D9F">
        <w:rPr>
          <w:lang w:val="fr-FR"/>
          <w:rPrChange w:id="2126" w:author="Hayfa ZGAYA-BIAU" w:date="2025-06-12T18:32:00Z" w16du:dateUtc="2025-06-12T16:32:00Z">
            <w:rPr/>
          </w:rPrChange>
        </w:rPr>
        <w:t xml:space="preserve"> </w:t>
      </w:r>
      <w:r w:rsidRPr="008F3D9F">
        <w:rPr>
          <w:b/>
          <w:lang w:val="fr-FR"/>
          <w:rPrChange w:id="2127" w:author="Hayfa ZGAYA-BIAU" w:date="2025-06-12T18:32:00Z" w16du:dateUtc="2025-06-12T16:32:00Z">
            <w:rPr>
              <w:b/>
            </w:rPr>
          </w:rPrChange>
        </w:rPr>
        <w:t>risque de surapprentissage</w:t>
      </w:r>
      <w:r w:rsidRPr="008F3D9F">
        <w:rPr>
          <w:lang w:val="fr-FR"/>
          <w:rPrChange w:id="2128" w:author="Hayfa ZGAYA-BIAU" w:date="2025-06-12T18:32:00Z" w16du:dateUtc="2025-06-12T16:32:00Z">
            <w:rPr/>
          </w:rPrChange>
        </w:rPr>
        <w:t xml:space="preserve"> au profil spécifique de la personne filmée ;</w:t>
      </w:r>
      <w:r w:rsidRPr="008F3D9F">
        <w:rPr>
          <w:lang w:val="fr-FR"/>
          <w:rPrChange w:id="2129" w:author="Hayfa ZGAYA-BIAU" w:date="2025-06-12T18:32:00Z" w16du:dateUtc="2025-06-12T16:32:00Z">
            <w:rPr/>
          </w:rPrChange>
        </w:rPr>
        <w:br/>
      </w:r>
    </w:p>
    <w:p w14:paraId="322D1905" w14:textId="77777777" w:rsidR="00F0408B" w:rsidRPr="008F3D9F" w:rsidRDefault="00000000">
      <w:pPr>
        <w:numPr>
          <w:ilvl w:val="0"/>
          <w:numId w:val="17"/>
        </w:numPr>
        <w:rPr>
          <w:lang w:val="fr-FR"/>
          <w:rPrChange w:id="2130" w:author="Hayfa ZGAYA-BIAU" w:date="2025-06-12T18:32:00Z" w16du:dateUtc="2025-06-12T16:32:00Z">
            <w:rPr/>
          </w:rPrChange>
        </w:rPr>
      </w:pPr>
      <w:proofErr w:type="gramStart"/>
      <w:r w:rsidRPr="008F3D9F">
        <w:rPr>
          <w:lang w:val="fr-FR"/>
          <w:rPrChange w:id="2131" w:author="Hayfa ZGAYA-BIAU" w:date="2025-06-12T18:32:00Z" w16du:dateUtc="2025-06-12T16:32:00Z">
            <w:rPr/>
          </w:rPrChange>
        </w:rPr>
        <w:t>une</w:t>
      </w:r>
      <w:proofErr w:type="gramEnd"/>
      <w:r w:rsidRPr="008F3D9F">
        <w:rPr>
          <w:lang w:val="fr-FR"/>
          <w:rPrChange w:id="2132" w:author="Hayfa ZGAYA-BIAU" w:date="2025-06-12T18:32:00Z" w16du:dateUtc="2025-06-12T16:32:00Z">
            <w:rPr/>
          </w:rPrChange>
        </w:rPr>
        <w:t xml:space="preserve"> </w:t>
      </w:r>
      <w:r w:rsidRPr="008F3D9F">
        <w:rPr>
          <w:b/>
          <w:lang w:val="fr-FR"/>
          <w:rPrChange w:id="2133" w:author="Hayfa ZGAYA-BIAU" w:date="2025-06-12T18:32:00Z" w16du:dateUtc="2025-06-12T16:32:00Z">
            <w:rPr>
              <w:b/>
            </w:rPr>
          </w:rPrChange>
        </w:rPr>
        <w:t>faible représentativité inter-individuelle</w:t>
      </w:r>
      <w:r w:rsidRPr="008F3D9F">
        <w:rPr>
          <w:lang w:val="fr-FR"/>
          <w:rPrChange w:id="2134" w:author="Hayfa ZGAYA-BIAU" w:date="2025-06-12T18:32:00Z" w16du:dateUtc="2025-06-12T16:32:00Z">
            <w:rPr/>
          </w:rPrChange>
        </w:rPr>
        <w:t>, rendant le modèle difficilement généralisable sans adaptation ;</w:t>
      </w:r>
      <w:r w:rsidRPr="008F3D9F">
        <w:rPr>
          <w:lang w:val="fr-FR"/>
          <w:rPrChange w:id="2135" w:author="Hayfa ZGAYA-BIAU" w:date="2025-06-12T18:32:00Z" w16du:dateUtc="2025-06-12T16:32:00Z">
            <w:rPr/>
          </w:rPrChange>
        </w:rPr>
        <w:br/>
      </w:r>
    </w:p>
    <w:p w14:paraId="0725B507" w14:textId="77777777" w:rsidR="00F0408B" w:rsidRPr="008F3D9F" w:rsidRDefault="00000000">
      <w:pPr>
        <w:numPr>
          <w:ilvl w:val="0"/>
          <w:numId w:val="17"/>
        </w:numPr>
        <w:spacing w:after="240"/>
        <w:rPr>
          <w:lang w:val="fr-FR"/>
          <w:rPrChange w:id="2136" w:author="Hayfa ZGAYA-BIAU" w:date="2025-06-12T18:32:00Z" w16du:dateUtc="2025-06-12T16:32:00Z">
            <w:rPr/>
          </w:rPrChange>
        </w:rPr>
      </w:pPr>
      <w:proofErr w:type="gramStart"/>
      <w:r w:rsidRPr="008F3D9F">
        <w:rPr>
          <w:lang w:val="fr-FR"/>
          <w:rPrChange w:id="2137" w:author="Hayfa ZGAYA-BIAU" w:date="2025-06-12T18:32:00Z" w16du:dateUtc="2025-06-12T16:32:00Z">
            <w:rPr/>
          </w:rPrChange>
        </w:rPr>
        <w:t>une</w:t>
      </w:r>
      <w:proofErr w:type="gramEnd"/>
      <w:r w:rsidRPr="008F3D9F">
        <w:rPr>
          <w:lang w:val="fr-FR"/>
          <w:rPrChange w:id="2138" w:author="Hayfa ZGAYA-BIAU" w:date="2025-06-12T18:32:00Z" w16du:dateUtc="2025-06-12T16:32:00Z">
            <w:rPr/>
          </w:rPrChange>
        </w:rPr>
        <w:t xml:space="preserve"> </w:t>
      </w:r>
      <w:r w:rsidRPr="008F3D9F">
        <w:rPr>
          <w:b/>
          <w:lang w:val="fr-FR"/>
          <w:rPrChange w:id="2139" w:author="Hayfa ZGAYA-BIAU" w:date="2025-06-12T18:32:00Z" w16du:dateUtc="2025-06-12T16:32:00Z">
            <w:rPr>
              <w:b/>
            </w:rPr>
          </w:rPrChange>
        </w:rPr>
        <w:t>variabilité limitée des conditions environnementales</w:t>
      </w:r>
      <w:r w:rsidRPr="008F3D9F">
        <w:rPr>
          <w:lang w:val="fr-FR"/>
          <w:rPrChange w:id="2140" w:author="Hayfa ZGAYA-BIAU" w:date="2025-06-12T18:32:00Z" w16du:dateUtc="2025-06-12T16:32:00Z">
            <w:rPr/>
          </w:rPrChange>
        </w:rPr>
        <w:t xml:space="preserve"> (luminosité, posture, fond), ce qui peut nuire à la robustesse en cas de déploiement dans un autre contexte.</w:t>
      </w:r>
      <w:r w:rsidRPr="008F3D9F">
        <w:rPr>
          <w:lang w:val="fr-FR"/>
          <w:rPrChange w:id="2141" w:author="Hayfa ZGAYA-BIAU" w:date="2025-06-12T18:32:00Z" w16du:dateUtc="2025-06-12T16:32:00Z">
            <w:rPr/>
          </w:rPrChange>
        </w:rPr>
        <w:br/>
      </w:r>
    </w:p>
    <w:p w14:paraId="4C9E89B6" w14:textId="77777777" w:rsidR="00F0408B" w:rsidRPr="008F3D9F" w:rsidRDefault="00F0408B">
      <w:pPr>
        <w:spacing w:before="240" w:after="240"/>
        <w:rPr>
          <w:lang w:val="fr-FR"/>
          <w:rPrChange w:id="2142" w:author="Hayfa ZGAYA-BIAU" w:date="2025-06-12T18:32:00Z" w16du:dateUtc="2025-06-12T16:32:00Z">
            <w:rPr/>
          </w:rPrChange>
        </w:rPr>
      </w:pPr>
    </w:p>
    <w:p w14:paraId="7915DF7C" w14:textId="77777777" w:rsidR="00F0408B" w:rsidRPr="008F3D9F" w:rsidRDefault="00000000">
      <w:pPr>
        <w:pStyle w:val="Titre4"/>
        <w:keepNext w:val="0"/>
        <w:keepLines w:val="0"/>
        <w:spacing w:before="240" w:after="40"/>
        <w:rPr>
          <w:b/>
          <w:color w:val="000000"/>
          <w:sz w:val="22"/>
          <w:szCs w:val="22"/>
          <w:lang w:val="fr-FR"/>
          <w:rPrChange w:id="2143" w:author="Hayfa ZGAYA-BIAU" w:date="2025-06-12T18:32:00Z" w16du:dateUtc="2025-06-12T16:32:00Z">
            <w:rPr>
              <w:b/>
              <w:color w:val="000000"/>
              <w:sz w:val="22"/>
              <w:szCs w:val="22"/>
            </w:rPr>
          </w:rPrChange>
        </w:rPr>
      </w:pPr>
      <w:bookmarkStart w:id="2144" w:name="_26wft9ivho0x" w:colFirst="0" w:colLast="0"/>
      <w:bookmarkEnd w:id="2144"/>
      <w:r w:rsidRPr="008F3D9F">
        <w:rPr>
          <w:b/>
          <w:color w:val="000000"/>
          <w:sz w:val="22"/>
          <w:szCs w:val="22"/>
          <w:lang w:val="fr-FR"/>
          <w:rPrChange w:id="2145" w:author="Hayfa ZGAYA-BIAU" w:date="2025-06-12T18:32:00Z" w16du:dateUtc="2025-06-12T16:32:00Z">
            <w:rPr>
              <w:b/>
              <w:color w:val="000000"/>
              <w:sz w:val="22"/>
              <w:szCs w:val="22"/>
            </w:rPr>
          </w:rPrChange>
        </w:rPr>
        <w:t>2. Sensibilité aux conditions d’acquisition</w:t>
      </w:r>
    </w:p>
    <w:p w14:paraId="572B861E" w14:textId="77777777" w:rsidR="00F0408B" w:rsidRPr="008F3D9F" w:rsidRDefault="00000000">
      <w:pPr>
        <w:spacing w:before="240" w:after="240"/>
        <w:rPr>
          <w:lang w:val="fr-FR"/>
          <w:rPrChange w:id="2146" w:author="Hayfa ZGAYA-BIAU" w:date="2025-06-12T18:32:00Z" w16du:dateUtc="2025-06-12T16:32:00Z">
            <w:rPr/>
          </w:rPrChange>
        </w:rPr>
      </w:pPr>
      <w:r w:rsidRPr="008F3D9F">
        <w:rPr>
          <w:lang w:val="fr-FR"/>
          <w:rPrChange w:id="2147" w:author="Hayfa ZGAYA-BIAU" w:date="2025-06-12T18:32:00Z" w16du:dateUtc="2025-06-12T16:32:00Z">
            <w:rPr/>
          </w:rPrChange>
        </w:rPr>
        <w:t>Le système repose sur l’utilisation d’une webcam classique, sans capteur infrarouge ni stabilisation :</w:t>
      </w:r>
    </w:p>
    <w:p w14:paraId="3BC5004B" w14:textId="77777777" w:rsidR="00F0408B" w:rsidRPr="008F3D9F" w:rsidRDefault="00000000">
      <w:pPr>
        <w:numPr>
          <w:ilvl w:val="0"/>
          <w:numId w:val="34"/>
        </w:numPr>
        <w:spacing w:before="240"/>
        <w:rPr>
          <w:lang w:val="fr-FR"/>
          <w:rPrChange w:id="2148" w:author="Hayfa ZGAYA-BIAU" w:date="2025-06-12T18:32:00Z" w16du:dateUtc="2025-06-12T16:32:00Z">
            <w:rPr/>
          </w:rPrChange>
        </w:rPr>
      </w:pPr>
      <w:proofErr w:type="gramStart"/>
      <w:r w:rsidRPr="008F3D9F">
        <w:rPr>
          <w:lang w:val="fr-FR"/>
          <w:rPrChange w:id="2149" w:author="Hayfa ZGAYA-BIAU" w:date="2025-06-12T18:32:00Z" w16du:dateUtc="2025-06-12T16:32:00Z">
            <w:rPr/>
          </w:rPrChange>
        </w:rPr>
        <w:t>les</w:t>
      </w:r>
      <w:proofErr w:type="gramEnd"/>
      <w:r w:rsidRPr="008F3D9F">
        <w:rPr>
          <w:lang w:val="fr-FR"/>
          <w:rPrChange w:id="2150" w:author="Hayfa ZGAYA-BIAU" w:date="2025-06-12T18:32:00Z" w16du:dateUtc="2025-06-12T16:32:00Z">
            <w:rPr/>
          </w:rPrChange>
        </w:rPr>
        <w:t xml:space="preserve"> variations de luminosité ambiante peuvent affecter la détection des points de repère faciaux ;</w:t>
      </w:r>
      <w:r w:rsidRPr="008F3D9F">
        <w:rPr>
          <w:lang w:val="fr-FR"/>
          <w:rPrChange w:id="2151" w:author="Hayfa ZGAYA-BIAU" w:date="2025-06-12T18:32:00Z" w16du:dateUtc="2025-06-12T16:32:00Z">
            <w:rPr/>
          </w:rPrChange>
        </w:rPr>
        <w:br/>
      </w:r>
    </w:p>
    <w:p w14:paraId="0FA91D75" w14:textId="77777777" w:rsidR="00F0408B" w:rsidRPr="008F3D9F" w:rsidRDefault="00000000">
      <w:pPr>
        <w:numPr>
          <w:ilvl w:val="0"/>
          <w:numId w:val="34"/>
        </w:numPr>
        <w:rPr>
          <w:lang w:val="fr-FR"/>
          <w:rPrChange w:id="2152" w:author="Hayfa ZGAYA-BIAU" w:date="2025-06-12T18:32:00Z" w16du:dateUtc="2025-06-12T16:32:00Z">
            <w:rPr/>
          </w:rPrChange>
        </w:rPr>
      </w:pPr>
      <w:proofErr w:type="gramStart"/>
      <w:r w:rsidRPr="008F3D9F">
        <w:rPr>
          <w:lang w:val="fr-FR"/>
          <w:rPrChange w:id="2153" w:author="Hayfa ZGAYA-BIAU" w:date="2025-06-12T18:32:00Z" w16du:dateUtc="2025-06-12T16:32:00Z">
            <w:rPr/>
          </w:rPrChange>
        </w:rPr>
        <w:t>un</w:t>
      </w:r>
      <w:proofErr w:type="gramEnd"/>
      <w:r w:rsidRPr="008F3D9F">
        <w:rPr>
          <w:lang w:val="fr-FR"/>
          <w:rPrChange w:id="2154" w:author="Hayfa ZGAYA-BIAU" w:date="2025-06-12T18:32:00Z" w16du:dateUtc="2025-06-12T16:32:00Z">
            <w:rPr/>
          </w:rPrChange>
        </w:rPr>
        <w:t xml:space="preserve"> léger décalage de cadrage ou de distance peut perturber l’extraction des régions d’intérêt ;</w:t>
      </w:r>
      <w:r w:rsidRPr="008F3D9F">
        <w:rPr>
          <w:lang w:val="fr-FR"/>
          <w:rPrChange w:id="2155" w:author="Hayfa ZGAYA-BIAU" w:date="2025-06-12T18:32:00Z" w16du:dateUtc="2025-06-12T16:32:00Z">
            <w:rPr/>
          </w:rPrChange>
        </w:rPr>
        <w:br/>
      </w:r>
    </w:p>
    <w:p w14:paraId="65DBCDAB" w14:textId="77777777" w:rsidR="00F0408B" w:rsidRPr="008F3D9F" w:rsidRDefault="00000000">
      <w:pPr>
        <w:numPr>
          <w:ilvl w:val="0"/>
          <w:numId w:val="34"/>
        </w:numPr>
        <w:spacing w:after="240"/>
        <w:rPr>
          <w:lang w:val="fr-FR"/>
          <w:rPrChange w:id="2156" w:author="Hayfa ZGAYA-BIAU" w:date="2025-06-12T18:32:00Z" w16du:dateUtc="2025-06-12T16:32:00Z">
            <w:rPr/>
          </w:rPrChange>
        </w:rPr>
      </w:pPr>
      <w:proofErr w:type="gramStart"/>
      <w:r w:rsidRPr="008F3D9F">
        <w:rPr>
          <w:lang w:val="fr-FR"/>
          <w:rPrChange w:id="2157" w:author="Hayfa ZGAYA-BIAU" w:date="2025-06-12T18:32:00Z" w16du:dateUtc="2025-06-12T16:32:00Z">
            <w:rPr/>
          </w:rPrChange>
        </w:rPr>
        <w:lastRenderedPageBreak/>
        <w:t>le</w:t>
      </w:r>
      <w:proofErr w:type="gramEnd"/>
      <w:r w:rsidRPr="008F3D9F">
        <w:rPr>
          <w:lang w:val="fr-FR"/>
          <w:rPrChange w:id="2158" w:author="Hayfa ZGAYA-BIAU" w:date="2025-06-12T18:32:00Z" w16du:dateUtc="2025-06-12T16:32:00Z">
            <w:rPr/>
          </w:rPrChange>
        </w:rPr>
        <w:t xml:space="preserve"> </w:t>
      </w:r>
      <w:r w:rsidRPr="008F3D9F">
        <w:rPr>
          <w:b/>
          <w:lang w:val="fr-FR"/>
          <w:rPrChange w:id="2159" w:author="Hayfa ZGAYA-BIAU" w:date="2025-06-12T18:32:00Z" w16du:dateUtc="2025-06-12T16:32:00Z">
            <w:rPr>
              <w:b/>
            </w:rPr>
          </w:rPrChange>
        </w:rPr>
        <w:t>bruit visuel</w:t>
      </w:r>
      <w:r w:rsidRPr="008F3D9F">
        <w:rPr>
          <w:lang w:val="fr-FR"/>
          <w:rPrChange w:id="2160" w:author="Hayfa ZGAYA-BIAU" w:date="2025-06-12T18:32:00Z" w16du:dateUtc="2025-06-12T16:32:00Z">
            <w:rPr/>
          </w:rPrChange>
        </w:rPr>
        <w:t>, les ombres ou les reflets sur le visage réduisent parfois la qualité des séquences.</w:t>
      </w:r>
      <w:r w:rsidRPr="008F3D9F">
        <w:rPr>
          <w:lang w:val="fr-FR"/>
          <w:rPrChange w:id="2161" w:author="Hayfa ZGAYA-BIAU" w:date="2025-06-12T18:32:00Z" w16du:dateUtc="2025-06-12T16:32:00Z">
            <w:rPr/>
          </w:rPrChange>
        </w:rPr>
        <w:br/>
      </w:r>
    </w:p>
    <w:p w14:paraId="3C6E13DB" w14:textId="77777777" w:rsidR="00F0408B" w:rsidRPr="008F3D9F" w:rsidRDefault="00000000">
      <w:pPr>
        <w:pStyle w:val="Titre4"/>
        <w:keepNext w:val="0"/>
        <w:keepLines w:val="0"/>
        <w:spacing w:before="240" w:after="40"/>
        <w:rPr>
          <w:b/>
          <w:color w:val="000000"/>
          <w:sz w:val="22"/>
          <w:szCs w:val="22"/>
          <w:lang w:val="fr-FR"/>
          <w:rPrChange w:id="2162" w:author="Hayfa ZGAYA-BIAU" w:date="2025-06-12T18:32:00Z" w16du:dateUtc="2025-06-12T16:32:00Z">
            <w:rPr>
              <w:b/>
              <w:color w:val="000000"/>
              <w:sz w:val="22"/>
              <w:szCs w:val="22"/>
            </w:rPr>
          </w:rPrChange>
        </w:rPr>
      </w:pPr>
      <w:bookmarkStart w:id="2163" w:name="_vmfkjgwluj64" w:colFirst="0" w:colLast="0"/>
      <w:bookmarkEnd w:id="2163"/>
      <w:r w:rsidRPr="008F3D9F">
        <w:rPr>
          <w:b/>
          <w:color w:val="000000"/>
          <w:sz w:val="22"/>
          <w:szCs w:val="22"/>
          <w:lang w:val="fr-FR"/>
          <w:rPrChange w:id="2164" w:author="Hayfa ZGAYA-BIAU" w:date="2025-06-12T18:32:00Z" w16du:dateUtc="2025-06-12T16:32:00Z">
            <w:rPr>
              <w:b/>
              <w:color w:val="000000"/>
              <w:sz w:val="22"/>
              <w:szCs w:val="22"/>
            </w:rPr>
          </w:rPrChange>
        </w:rPr>
        <w:t>3. Gestion des mouvements involontaires</w:t>
      </w:r>
    </w:p>
    <w:p w14:paraId="65FC8043" w14:textId="77777777" w:rsidR="00F0408B" w:rsidRPr="008F3D9F" w:rsidRDefault="00000000">
      <w:pPr>
        <w:spacing w:before="240" w:after="240"/>
        <w:rPr>
          <w:lang w:val="fr-FR"/>
          <w:rPrChange w:id="2165" w:author="Hayfa ZGAYA-BIAU" w:date="2025-06-12T18:32:00Z" w16du:dateUtc="2025-06-12T16:32:00Z">
            <w:rPr/>
          </w:rPrChange>
        </w:rPr>
      </w:pPr>
      <w:r w:rsidRPr="008F3D9F">
        <w:rPr>
          <w:lang w:val="fr-FR"/>
          <w:rPrChange w:id="2166" w:author="Hayfa ZGAYA-BIAU" w:date="2025-06-12T18:32:00Z" w16du:dateUtc="2025-06-12T16:32:00Z">
            <w:rPr/>
          </w:rPrChange>
        </w:rPr>
        <w:t>L’une des principales difficultés observées concerne la distinction entre un geste intentionnel (ex. : mouvement des yeux signifiant « oui ») et un mouvement involontaire (fatigue oculaire, clignement, tremblement). Le modèle, bien qu’efficace, peut :</w:t>
      </w:r>
    </w:p>
    <w:p w14:paraId="22D18407" w14:textId="77777777" w:rsidR="00F0408B" w:rsidRPr="008F3D9F" w:rsidRDefault="00000000">
      <w:pPr>
        <w:numPr>
          <w:ilvl w:val="0"/>
          <w:numId w:val="29"/>
        </w:numPr>
        <w:spacing w:before="240"/>
        <w:rPr>
          <w:lang w:val="fr-FR"/>
          <w:rPrChange w:id="2167" w:author="Hayfa ZGAYA-BIAU" w:date="2025-06-12T18:32:00Z" w16du:dateUtc="2025-06-12T16:32:00Z">
            <w:rPr/>
          </w:rPrChange>
        </w:rPr>
      </w:pPr>
      <w:proofErr w:type="gramStart"/>
      <w:r w:rsidRPr="008F3D9F">
        <w:rPr>
          <w:b/>
          <w:lang w:val="fr-FR"/>
          <w:rPrChange w:id="2168" w:author="Hayfa ZGAYA-BIAU" w:date="2025-06-12T18:32:00Z" w16du:dateUtc="2025-06-12T16:32:00Z">
            <w:rPr>
              <w:b/>
            </w:rPr>
          </w:rPrChange>
        </w:rPr>
        <w:t>confondre</w:t>
      </w:r>
      <w:proofErr w:type="gramEnd"/>
      <w:r w:rsidRPr="008F3D9F">
        <w:rPr>
          <w:b/>
          <w:lang w:val="fr-FR"/>
          <w:rPrChange w:id="2169" w:author="Hayfa ZGAYA-BIAU" w:date="2025-06-12T18:32:00Z" w16du:dateUtc="2025-06-12T16:32:00Z">
            <w:rPr>
              <w:b/>
            </w:rPr>
          </w:rPrChange>
        </w:rPr>
        <w:t xml:space="preserve"> un état « normal » avec une intention affirmée</w:t>
      </w:r>
      <w:r w:rsidRPr="008F3D9F">
        <w:rPr>
          <w:lang w:val="fr-FR"/>
          <w:rPrChange w:id="2170" w:author="Hayfa ZGAYA-BIAU" w:date="2025-06-12T18:32:00Z" w16du:dateUtc="2025-06-12T16:32:00Z">
            <w:rPr/>
          </w:rPrChange>
        </w:rPr>
        <w:t>, ou inversement ;</w:t>
      </w:r>
      <w:r w:rsidRPr="008F3D9F">
        <w:rPr>
          <w:lang w:val="fr-FR"/>
          <w:rPrChange w:id="2171" w:author="Hayfa ZGAYA-BIAU" w:date="2025-06-12T18:32:00Z" w16du:dateUtc="2025-06-12T16:32:00Z">
            <w:rPr/>
          </w:rPrChange>
        </w:rPr>
        <w:br/>
      </w:r>
    </w:p>
    <w:p w14:paraId="5AC2B36B" w14:textId="77777777" w:rsidR="00F0408B" w:rsidRPr="008F3D9F" w:rsidRDefault="00000000">
      <w:pPr>
        <w:numPr>
          <w:ilvl w:val="0"/>
          <w:numId w:val="29"/>
        </w:numPr>
        <w:spacing w:after="240"/>
        <w:rPr>
          <w:lang w:val="fr-FR"/>
          <w:rPrChange w:id="2172" w:author="Hayfa ZGAYA-BIAU" w:date="2025-06-12T18:32:00Z" w16du:dateUtc="2025-06-12T16:32:00Z">
            <w:rPr/>
          </w:rPrChange>
        </w:rPr>
      </w:pPr>
      <w:proofErr w:type="gramStart"/>
      <w:r w:rsidRPr="008F3D9F">
        <w:rPr>
          <w:b/>
          <w:lang w:val="fr-FR"/>
          <w:rPrChange w:id="2173" w:author="Hayfa ZGAYA-BIAU" w:date="2025-06-12T18:32:00Z" w16du:dateUtc="2025-06-12T16:32:00Z">
            <w:rPr>
              <w:b/>
            </w:rPr>
          </w:rPrChange>
        </w:rPr>
        <w:t>mal</w:t>
      </w:r>
      <w:proofErr w:type="gramEnd"/>
      <w:r w:rsidRPr="008F3D9F">
        <w:rPr>
          <w:b/>
          <w:lang w:val="fr-FR"/>
          <w:rPrChange w:id="2174" w:author="Hayfa ZGAYA-BIAU" w:date="2025-06-12T18:32:00Z" w16du:dateUtc="2025-06-12T16:32:00Z">
            <w:rPr>
              <w:b/>
            </w:rPr>
          </w:rPrChange>
        </w:rPr>
        <w:t xml:space="preserve"> interpréter un clignement lent ou inhabituel</w:t>
      </w:r>
      <w:r w:rsidRPr="008F3D9F">
        <w:rPr>
          <w:lang w:val="fr-FR"/>
          <w:rPrChange w:id="2175" w:author="Hayfa ZGAYA-BIAU" w:date="2025-06-12T18:32:00Z" w16du:dateUtc="2025-06-12T16:32:00Z">
            <w:rPr/>
          </w:rPrChange>
        </w:rPr>
        <w:t xml:space="preserve"> selon le contexte.</w:t>
      </w:r>
      <w:r w:rsidRPr="008F3D9F">
        <w:rPr>
          <w:lang w:val="fr-FR"/>
          <w:rPrChange w:id="2176" w:author="Hayfa ZGAYA-BIAU" w:date="2025-06-12T18:32:00Z" w16du:dateUtc="2025-06-12T16:32:00Z">
            <w:rPr/>
          </w:rPrChange>
        </w:rPr>
        <w:br/>
      </w:r>
    </w:p>
    <w:p w14:paraId="7A69F685" w14:textId="77777777" w:rsidR="00F0408B" w:rsidRPr="008F3D9F" w:rsidRDefault="00000000">
      <w:pPr>
        <w:pStyle w:val="Titre4"/>
        <w:keepNext w:val="0"/>
        <w:keepLines w:val="0"/>
        <w:spacing w:before="240" w:after="40"/>
        <w:rPr>
          <w:b/>
          <w:color w:val="000000"/>
          <w:sz w:val="22"/>
          <w:szCs w:val="22"/>
          <w:lang w:val="fr-FR"/>
          <w:rPrChange w:id="2177" w:author="Hayfa ZGAYA-BIAU" w:date="2025-06-12T18:32:00Z" w16du:dateUtc="2025-06-12T16:32:00Z">
            <w:rPr>
              <w:b/>
              <w:color w:val="000000"/>
              <w:sz w:val="22"/>
              <w:szCs w:val="22"/>
            </w:rPr>
          </w:rPrChange>
        </w:rPr>
      </w:pPr>
      <w:bookmarkStart w:id="2178" w:name="_l4hshdw4v4e3" w:colFirst="0" w:colLast="0"/>
      <w:bookmarkEnd w:id="2178"/>
      <w:r w:rsidRPr="008F3D9F">
        <w:rPr>
          <w:b/>
          <w:color w:val="000000"/>
          <w:sz w:val="22"/>
          <w:szCs w:val="22"/>
          <w:lang w:val="fr-FR"/>
          <w:rPrChange w:id="2179" w:author="Hayfa ZGAYA-BIAU" w:date="2025-06-12T18:32:00Z" w16du:dateUtc="2025-06-12T16:32:00Z">
            <w:rPr>
              <w:b/>
              <w:color w:val="000000"/>
              <w:sz w:val="22"/>
              <w:szCs w:val="22"/>
            </w:rPr>
          </w:rPrChange>
        </w:rPr>
        <w:t>4. Complexité d’adaptation pour d’autres utilisateurs</w:t>
      </w:r>
    </w:p>
    <w:p w14:paraId="4E2346AC" w14:textId="77777777" w:rsidR="00F0408B" w:rsidRPr="008F3D9F" w:rsidRDefault="00000000">
      <w:pPr>
        <w:spacing w:before="240" w:after="240"/>
        <w:rPr>
          <w:lang w:val="fr-FR"/>
          <w:rPrChange w:id="2180" w:author="Hayfa ZGAYA-BIAU" w:date="2025-06-12T18:32:00Z" w16du:dateUtc="2025-06-12T16:32:00Z">
            <w:rPr/>
          </w:rPrChange>
        </w:rPr>
      </w:pPr>
      <w:r w:rsidRPr="008F3D9F">
        <w:rPr>
          <w:lang w:val="fr-FR"/>
          <w:rPrChange w:id="2181" w:author="Hayfa ZGAYA-BIAU" w:date="2025-06-12T18:32:00Z" w16du:dateUtc="2025-06-12T16:32:00Z">
            <w:rPr/>
          </w:rPrChange>
        </w:rPr>
        <w:t>Chaque utilisateur ayant une expressivité faciale unique, le système nécessite :</w:t>
      </w:r>
    </w:p>
    <w:p w14:paraId="3A5B2627" w14:textId="77777777" w:rsidR="00F0408B" w:rsidRPr="008F3D9F" w:rsidRDefault="00000000">
      <w:pPr>
        <w:numPr>
          <w:ilvl w:val="0"/>
          <w:numId w:val="6"/>
        </w:numPr>
        <w:spacing w:before="240"/>
        <w:rPr>
          <w:lang w:val="fr-FR"/>
          <w:rPrChange w:id="2182" w:author="Hayfa ZGAYA-BIAU" w:date="2025-06-12T18:32:00Z" w16du:dateUtc="2025-06-12T16:32:00Z">
            <w:rPr/>
          </w:rPrChange>
        </w:rPr>
      </w:pPr>
      <w:proofErr w:type="gramStart"/>
      <w:r w:rsidRPr="008F3D9F">
        <w:rPr>
          <w:lang w:val="fr-FR"/>
          <w:rPrChange w:id="2183" w:author="Hayfa ZGAYA-BIAU" w:date="2025-06-12T18:32:00Z" w16du:dateUtc="2025-06-12T16:32:00Z">
            <w:rPr/>
          </w:rPrChange>
        </w:rPr>
        <w:t>un</w:t>
      </w:r>
      <w:proofErr w:type="gramEnd"/>
      <w:r w:rsidRPr="008F3D9F">
        <w:rPr>
          <w:lang w:val="fr-FR"/>
          <w:rPrChange w:id="2184" w:author="Hayfa ZGAYA-BIAU" w:date="2025-06-12T18:32:00Z" w16du:dateUtc="2025-06-12T16:32:00Z">
            <w:rPr/>
          </w:rPrChange>
        </w:rPr>
        <w:t xml:space="preserve"> </w:t>
      </w:r>
      <w:r w:rsidRPr="008F3D9F">
        <w:rPr>
          <w:b/>
          <w:lang w:val="fr-FR"/>
          <w:rPrChange w:id="2185" w:author="Hayfa ZGAYA-BIAU" w:date="2025-06-12T18:32:00Z" w16du:dateUtc="2025-06-12T16:32:00Z">
            <w:rPr>
              <w:b/>
            </w:rPr>
          </w:rPrChange>
        </w:rPr>
        <w:t>nouvel enregistrement personnalisé des données</w:t>
      </w:r>
      <w:r w:rsidRPr="008F3D9F">
        <w:rPr>
          <w:lang w:val="fr-FR"/>
          <w:rPrChange w:id="2186" w:author="Hayfa ZGAYA-BIAU" w:date="2025-06-12T18:32:00Z" w16du:dateUtc="2025-06-12T16:32:00Z">
            <w:rPr/>
          </w:rPrChange>
        </w:rPr>
        <w:t xml:space="preserve"> pour tout nouveau patient ;</w:t>
      </w:r>
      <w:r w:rsidRPr="008F3D9F">
        <w:rPr>
          <w:lang w:val="fr-FR"/>
          <w:rPrChange w:id="2187" w:author="Hayfa ZGAYA-BIAU" w:date="2025-06-12T18:32:00Z" w16du:dateUtc="2025-06-12T16:32:00Z">
            <w:rPr/>
          </w:rPrChange>
        </w:rPr>
        <w:br/>
      </w:r>
    </w:p>
    <w:p w14:paraId="55D36EB3" w14:textId="77777777" w:rsidR="00F0408B" w:rsidRPr="008F3D9F" w:rsidRDefault="00000000">
      <w:pPr>
        <w:numPr>
          <w:ilvl w:val="0"/>
          <w:numId w:val="6"/>
        </w:numPr>
        <w:spacing w:after="240"/>
        <w:rPr>
          <w:lang w:val="fr-FR"/>
          <w:rPrChange w:id="2188" w:author="Hayfa ZGAYA-BIAU" w:date="2025-06-12T18:32:00Z" w16du:dateUtc="2025-06-12T16:32:00Z">
            <w:rPr/>
          </w:rPrChange>
        </w:rPr>
      </w:pPr>
      <w:proofErr w:type="gramStart"/>
      <w:r w:rsidRPr="008F3D9F">
        <w:rPr>
          <w:lang w:val="fr-FR"/>
          <w:rPrChange w:id="2189" w:author="Hayfa ZGAYA-BIAU" w:date="2025-06-12T18:32:00Z" w16du:dateUtc="2025-06-12T16:32:00Z">
            <w:rPr/>
          </w:rPrChange>
        </w:rPr>
        <w:t>un</w:t>
      </w:r>
      <w:proofErr w:type="gramEnd"/>
      <w:r w:rsidRPr="008F3D9F">
        <w:rPr>
          <w:lang w:val="fr-FR"/>
          <w:rPrChange w:id="2190" w:author="Hayfa ZGAYA-BIAU" w:date="2025-06-12T18:32:00Z" w16du:dateUtc="2025-06-12T16:32:00Z">
            <w:rPr/>
          </w:rPrChange>
        </w:rPr>
        <w:t xml:space="preserve"> </w:t>
      </w:r>
      <w:r w:rsidRPr="008F3D9F">
        <w:rPr>
          <w:b/>
          <w:lang w:val="fr-FR"/>
          <w:rPrChange w:id="2191" w:author="Hayfa ZGAYA-BIAU" w:date="2025-06-12T18:32:00Z" w16du:dateUtc="2025-06-12T16:32:00Z">
            <w:rPr>
              <w:b/>
            </w:rPr>
          </w:rPrChange>
        </w:rPr>
        <w:t>recalibrage du modèle</w:t>
      </w:r>
      <w:r w:rsidRPr="008F3D9F">
        <w:rPr>
          <w:lang w:val="fr-FR"/>
          <w:rPrChange w:id="2192" w:author="Hayfa ZGAYA-BIAU" w:date="2025-06-12T18:32:00Z" w16du:dateUtc="2025-06-12T16:32:00Z">
            <w:rPr/>
          </w:rPrChange>
        </w:rPr>
        <w:t>, voire un fine-tuning, ce qui suppose un encadrement technique et du temps.</w:t>
      </w:r>
      <w:r w:rsidRPr="008F3D9F">
        <w:rPr>
          <w:lang w:val="fr-FR"/>
          <w:rPrChange w:id="2193" w:author="Hayfa ZGAYA-BIAU" w:date="2025-06-12T18:32:00Z" w16du:dateUtc="2025-06-12T16:32:00Z">
            <w:rPr/>
          </w:rPrChange>
        </w:rPr>
        <w:br/>
      </w:r>
    </w:p>
    <w:p w14:paraId="2B4A9C46" w14:textId="77777777" w:rsidR="00F0408B" w:rsidRPr="008F3D9F" w:rsidRDefault="00000000">
      <w:pPr>
        <w:spacing w:before="240" w:after="240"/>
        <w:rPr>
          <w:lang w:val="fr-FR"/>
          <w:rPrChange w:id="2194" w:author="Hayfa ZGAYA-BIAU" w:date="2025-06-12T18:32:00Z" w16du:dateUtc="2025-06-12T16:32:00Z">
            <w:rPr/>
          </w:rPrChange>
        </w:rPr>
      </w:pPr>
      <w:r w:rsidRPr="008F3D9F">
        <w:rPr>
          <w:lang w:val="fr-FR"/>
          <w:rPrChange w:id="2195" w:author="Hayfa ZGAYA-BIAU" w:date="2025-06-12T18:32:00Z" w16du:dateUtc="2025-06-12T16:32:00Z">
            <w:rPr/>
          </w:rPrChange>
        </w:rPr>
        <w:t xml:space="preserve">Cette dépendance à la personnalisation, bien qu’elle soit un point fort en matière de précision, constitue aussi une limite pour une </w:t>
      </w:r>
      <w:r w:rsidRPr="008F3D9F">
        <w:rPr>
          <w:b/>
          <w:lang w:val="fr-FR"/>
          <w:rPrChange w:id="2196" w:author="Hayfa ZGAYA-BIAU" w:date="2025-06-12T18:32:00Z" w16du:dateUtc="2025-06-12T16:32:00Z">
            <w:rPr>
              <w:b/>
            </w:rPr>
          </w:rPrChange>
        </w:rPr>
        <w:t>utilisation à large échelle</w:t>
      </w:r>
      <w:r w:rsidRPr="008F3D9F">
        <w:rPr>
          <w:lang w:val="fr-FR"/>
          <w:rPrChange w:id="2197" w:author="Hayfa ZGAYA-BIAU" w:date="2025-06-12T18:32:00Z" w16du:dateUtc="2025-06-12T16:32:00Z">
            <w:rPr/>
          </w:rPrChange>
        </w:rPr>
        <w:t xml:space="preserve"> sans infrastructure adaptée.</w:t>
      </w:r>
    </w:p>
    <w:p w14:paraId="6859FBB3" w14:textId="77777777" w:rsidR="00F0408B" w:rsidRPr="008F3D9F" w:rsidRDefault="00000000">
      <w:pPr>
        <w:pStyle w:val="Titre4"/>
        <w:keepNext w:val="0"/>
        <w:keepLines w:val="0"/>
        <w:spacing w:before="240" w:after="40"/>
        <w:rPr>
          <w:b/>
          <w:color w:val="000000"/>
          <w:sz w:val="22"/>
          <w:szCs w:val="22"/>
          <w:lang w:val="fr-FR"/>
          <w:rPrChange w:id="2198" w:author="Hayfa ZGAYA-BIAU" w:date="2025-06-12T18:32:00Z" w16du:dateUtc="2025-06-12T16:32:00Z">
            <w:rPr>
              <w:b/>
              <w:color w:val="000000"/>
              <w:sz w:val="22"/>
              <w:szCs w:val="22"/>
            </w:rPr>
          </w:rPrChange>
        </w:rPr>
      </w:pPr>
      <w:bookmarkStart w:id="2199" w:name="_rq0huust2vlt" w:colFirst="0" w:colLast="0"/>
      <w:bookmarkEnd w:id="2199"/>
      <w:r w:rsidRPr="008F3D9F">
        <w:rPr>
          <w:b/>
          <w:color w:val="000000"/>
          <w:sz w:val="22"/>
          <w:szCs w:val="22"/>
          <w:lang w:val="fr-FR"/>
          <w:rPrChange w:id="2200" w:author="Hayfa ZGAYA-BIAU" w:date="2025-06-12T18:32:00Z" w16du:dateUtc="2025-06-12T16:32:00Z">
            <w:rPr>
              <w:b/>
              <w:color w:val="000000"/>
              <w:sz w:val="22"/>
              <w:szCs w:val="22"/>
            </w:rPr>
          </w:rPrChange>
        </w:rPr>
        <w:t>5. Absence d’évaluation clinique formelle</w:t>
      </w:r>
    </w:p>
    <w:p w14:paraId="5F19ECCC" w14:textId="77777777" w:rsidR="00F0408B" w:rsidRPr="008F3D9F" w:rsidRDefault="00000000">
      <w:pPr>
        <w:spacing w:before="240" w:after="240"/>
        <w:rPr>
          <w:lang w:val="fr-FR"/>
          <w:rPrChange w:id="2201" w:author="Hayfa ZGAYA-BIAU" w:date="2025-06-12T18:32:00Z" w16du:dateUtc="2025-06-12T16:32:00Z">
            <w:rPr/>
          </w:rPrChange>
        </w:rPr>
      </w:pPr>
      <w:r w:rsidRPr="008F3D9F">
        <w:rPr>
          <w:lang w:val="fr-FR"/>
          <w:rPrChange w:id="2202" w:author="Hayfa ZGAYA-BIAU" w:date="2025-06-12T18:32:00Z" w16du:dateUtc="2025-06-12T16:32:00Z">
            <w:rPr/>
          </w:rPrChange>
        </w:rPr>
        <w:t>Enfin, le modèle n’a pas encore été testé en condition réelle avec des patients polyhandicapés dans un cadre médical. Ainsi, plusieurs aspects restent à valider :</w:t>
      </w:r>
    </w:p>
    <w:p w14:paraId="009E4819" w14:textId="77777777" w:rsidR="00F0408B" w:rsidRPr="008F3D9F" w:rsidRDefault="00F0408B">
      <w:pPr>
        <w:spacing w:before="240" w:after="240"/>
        <w:rPr>
          <w:lang w:val="fr-FR"/>
          <w:rPrChange w:id="2203" w:author="Hayfa ZGAYA-BIAU" w:date="2025-06-12T18:32:00Z" w16du:dateUtc="2025-06-12T16:32:00Z">
            <w:rPr/>
          </w:rPrChange>
        </w:rPr>
      </w:pPr>
    </w:p>
    <w:p w14:paraId="53408F78" w14:textId="77777777" w:rsidR="00F0408B" w:rsidRPr="008F3D9F" w:rsidRDefault="00000000">
      <w:pPr>
        <w:numPr>
          <w:ilvl w:val="0"/>
          <w:numId w:val="21"/>
        </w:numPr>
        <w:spacing w:before="240"/>
        <w:rPr>
          <w:lang w:val="fr-FR"/>
          <w:rPrChange w:id="2204" w:author="Hayfa ZGAYA-BIAU" w:date="2025-06-12T18:32:00Z" w16du:dateUtc="2025-06-12T16:32:00Z">
            <w:rPr/>
          </w:rPrChange>
        </w:rPr>
      </w:pPr>
      <w:proofErr w:type="gramStart"/>
      <w:r w:rsidRPr="008F3D9F">
        <w:rPr>
          <w:lang w:val="fr-FR"/>
          <w:rPrChange w:id="2205" w:author="Hayfa ZGAYA-BIAU" w:date="2025-06-12T18:32:00Z" w16du:dateUtc="2025-06-12T16:32:00Z">
            <w:rPr/>
          </w:rPrChange>
        </w:rPr>
        <w:t>l’</w:t>
      </w:r>
      <w:r w:rsidRPr="008F3D9F">
        <w:rPr>
          <w:b/>
          <w:lang w:val="fr-FR"/>
          <w:rPrChange w:id="2206" w:author="Hayfa ZGAYA-BIAU" w:date="2025-06-12T18:32:00Z" w16du:dateUtc="2025-06-12T16:32:00Z">
            <w:rPr>
              <w:b/>
            </w:rPr>
          </w:rPrChange>
        </w:rPr>
        <w:t>acceptabilité</w:t>
      </w:r>
      <w:proofErr w:type="gramEnd"/>
      <w:r w:rsidRPr="008F3D9F">
        <w:rPr>
          <w:b/>
          <w:lang w:val="fr-FR"/>
          <w:rPrChange w:id="2207" w:author="Hayfa ZGAYA-BIAU" w:date="2025-06-12T18:32:00Z" w16du:dateUtc="2025-06-12T16:32:00Z">
            <w:rPr>
              <w:b/>
            </w:rPr>
          </w:rPrChange>
        </w:rPr>
        <w:t xml:space="preserve"> par l’utilisateur final</w:t>
      </w:r>
      <w:r w:rsidRPr="008F3D9F">
        <w:rPr>
          <w:lang w:val="fr-FR"/>
          <w:rPrChange w:id="2208" w:author="Hayfa ZGAYA-BIAU" w:date="2025-06-12T18:32:00Z" w16du:dateUtc="2025-06-12T16:32:00Z">
            <w:rPr/>
          </w:rPrChange>
        </w:rPr>
        <w:t xml:space="preserve"> ;</w:t>
      </w:r>
      <w:r w:rsidRPr="008F3D9F">
        <w:rPr>
          <w:lang w:val="fr-FR"/>
          <w:rPrChange w:id="2209" w:author="Hayfa ZGAYA-BIAU" w:date="2025-06-12T18:32:00Z" w16du:dateUtc="2025-06-12T16:32:00Z">
            <w:rPr/>
          </w:rPrChange>
        </w:rPr>
        <w:br/>
      </w:r>
    </w:p>
    <w:p w14:paraId="6ECCC4C3" w14:textId="77777777" w:rsidR="00F0408B" w:rsidRPr="008F3D9F" w:rsidRDefault="00000000">
      <w:pPr>
        <w:numPr>
          <w:ilvl w:val="0"/>
          <w:numId w:val="21"/>
        </w:numPr>
        <w:rPr>
          <w:lang w:val="fr-FR"/>
          <w:rPrChange w:id="2210" w:author="Hayfa ZGAYA-BIAU" w:date="2025-06-12T18:32:00Z" w16du:dateUtc="2025-06-12T16:32:00Z">
            <w:rPr/>
          </w:rPrChange>
        </w:rPr>
      </w:pPr>
      <w:proofErr w:type="gramStart"/>
      <w:r w:rsidRPr="008F3D9F">
        <w:rPr>
          <w:lang w:val="fr-FR"/>
          <w:rPrChange w:id="2211" w:author="Hayfa ZGAYA-BIAU" w:date="2025-06-12T18:32:00Z" w16du:dateUtc="2025-06-12T16:32:00Z">
            <w:rPr/>
          </w:rPrChange>
        </w:rPr>
        <w:t>la</w:t>
      </w:r>
      <w:proofErr w:type="gramEnd"/>
      <w:r w:rsidRPr="008F3D9F">
        <w:rPr>
          <w:lang w:val="fr-FR"/>
          <w:rPrChange w:id="2212" w:author="Hayfa ZGAYA-BIAU" w:date="2025-06-12T18:32:00Z" w16du:dateUtc="2025-06-12T16:32:00Z">
            <w:rPr/>
          </w:rPrChange>
        </w:rPr>
        <w:t xml:space="preserve"> </w:t>
      </w:r>
      <w:r w:rsidRPr="008F3D9F">
        <w:rPr>
          <w:b/>
          <w:lang w:val="fr-FR"/>
          <w:rPrChange w:id="2213" w:author="Hayfa ZGAYA-BIAU" w:date="2025-06-12T18:32:00Z" w16du:dateUtc="2025-06-12T16:32:00Z">
            <w:rPr>
              <w:b/>
            </w:rPr>
          </w:rPrChange>
        </w:rPr>
        <w:t>réaction du personnel soignant</w:t>
      </w:r>
      <w:r w:rsidRPr="008F3D9F">
        <w:rPr>
          <w:lang w:val="fr-FR"/>
          <w:rPrChange w:id="2214" w:author="Hayfa ZGAYA-BIAU" w:date="2025-06-12T18:32:00Z" w16du:dateUtc="2025-06-12T16:32:00Z">
            <w:rPr/>
          </w:rPrChange>
        </w:rPr>
        <w:t xml:space="preserve"> face à la fiabilité des prédictions ;</w:t>
      </w:r>
      <w:r w:rsidRPr="008F3D9F">
        <w:rPr>
          <w:lang w:val="fr-FR"/>
          <w:rPrChange w:id="2215" w:author="Hayfa ZGAYA-BIAU" w:date="2025-06-12T18:32:00Z" w16du:dateUtc="2025-06-12T16:32:00Z">
            <w:rPr/>
          </w:rPrChange>
        </w:rPr>
        <w:br/>
      </w:r>
    </w:p>
    <w:p w14:paraId="40A54DCC" w14:textId="77777777" w:rsidR="00F0408B" w:rsidRPr="008F3D9F" w:rsidRDefault="00000000">
      <w:pPr>
        <w:numPr>
          <w:ilvl w:val="0"/>
          <w:numId w:val="21"/>
        </w:numPr>
        <w:spacing w:after="240"/>
        <w:rPr>
          <w:lang w:val="fr-FR"/>
          <w:rPrChange w:id="2216" w:author="Hayfa ZGAYA-BIAU" w:date="2025-06-12T18:32:00Z" w16du:dateUtc="2025-06-12T16:32:00Z">
            <w:rPr/>
          </w:rPrChange>
        </w:rPr>
      </w:pPr>
      <w:proofErr w:type="gramStart"/>
      <w:r w:rsidRPr="008F3D9F">
        <w:rPr>
          <w:lang w:val="fr-FR"/>
          <w:rPrChange w:id="2217" w:author="Hayfa ZGAYA-BIAU" w:date="2025-06-12T18:32:00Z" w16du:dateUtc="2025-06-12T16:32:00Z">
            <w:rPr/>
          </w:rPrChange>
        </w:rPr>
        <w:t>l’</w:t>
      </w:r>
      <w:r w:rsidRPr="008F3D9F">
        <w:rPr>
          <w:b/>
          <w:lang w:val="fr-FR"/>
          <w:rPrChange w:id="2218" w:author="Hayfa ZGAYA-BIAU" w:date="2025-06-12T18:32:00Z" w16du:dateUtc="2025-06-12T16:32:00Z">
            <w:rPr>
              <w:b/>
            </w:rPr>
          </w:rPrChange>
        </w:rPr>
        <w:t>impact</w:t>
      </w:r>
      <w:proofErr w:type="gramEnd"/>
      <w:r w:rsidRPr="008F3D9F">
        <w:rPr>
          <w:b/>
          <w:lang w:val="fr-FR"/>
          <w:rPrChange w:id="2219" w:author="Hayfa ZGAYA-BIAU" w:date="2025-06-12T18:32:00Z" w16du:dateUtc="2025-06-12T16:32:00Z">
            <w:rPr>
              <w:b/>
            </w:rPr>
          </w:rPrChange>
        </w:rPr>
        <w:t xml:space="preserve"> réel sur la communication quotidienne</w:t>
      </w:r>
      <w:r w:rsidRPr="008F3D9F">
        <w:rPr>
          <w:lang w:val="fr-FR"/>
          <w:rPrChange w:id="2220" w:author="Hayfa ZGAYA-BIAU" w:date="2025-06-12T18:32:00Z" w16du:dateUtc="2025-06-12T16:32:00Z">
            <w:rPr/>
          </w:rPrChange>
        </w:rPr>
        <w:t xml:space="preserve"> du patient.</w:t>
      </w:r>
      <w:r w:rsidRPr="008F3D9F">
        <w:rPr>
          <w:lang w:val="fr-FR"/>
          <w:rPrChange w:id="2221" w:author="Hayfa ZGAYA-BIAU" w:date="2025-06-12T18:32:00Z" w16du:dateUtc="2025-06-12T16:32:00Z">
            <w:rPr/>
          </w:rPrChange>
        </w:rPr>
        <w:br/>
      </w:r>
    </w:p>
    <w:p w14:paraId="20A66699" w14:textId="77777777" w:rsidR="00F0408B" w:rsidRPr="008F3D9F" w:rsidRDefault="00000000">
      <w:pPr>
        <w:spacing w:before="240" w:after="240"/>
        <w:rPr>
          <w:lang w:val="fr-FR"/>
          <w:rPrChange w:id="2222" w:author="Hayfa ZGAYA-BIAU" w:date="2025-06-12T18:32:00Z" w16du:dateUtc="2025-06-12T16:32:00Z">
            <w:rPr/>
          </w:rPrChange>
        </w:rPr>
      </w:pPr>
      <w:r w:rsidRPr="008F3D9F">
        <w:rPr>
          <w:lang w:val="fr-FR"/>
          <w:rPrChange w:id="2223" w:author="Hayfa ZGAYA-BIAU" w:date="2025-06-12T18:32:00Z" w16du:dateUtc="2025-06-12T16:32:00Z">
            <w:rPr/>
          </w:rPrChange>
        </w:rPr>
        <w:t>En résumé, ces limites montrent que si la solution proposée est techniquement viable et innovante, elle reste à consolider, valider et généraliser. Elles orientent naturellement vers des perspectives d’amélioration, notamment sur le plan de la robustesse, de l’ergonomie, et de l’évaluation clinique.</w:t>
      </w:r>
    </w:p>
    <w:p w14:paraId="2ABACD1B" w14:textId="77777777" w:rsidR="00F0408B" w:rsidRPr="008F3D9F" w:rsidRDefault="00000000">
      <w:pPr>
        <w:pStyle w:val="Titre3"/>
        <w:keepNext w:val="0"/>
        <w:keepLines w:val="0"/>
        <w:rPr>
          <w:lang w:val="fr-FR"/>
          <w:rPrChange w:id="2224" w:author="Hayfa ZGAYA-BIAU" w:date="2025-06-12T18:32:00Z" w16du:dateUtc="2025-06-12T16:32:00Z">
            <w:rPr/>
          </w:rPrChange>
        </w:rPr>
      </w:pPr>
      <w:bookmarkStart w:id="2225" w:name="_2fkz3xx56z7b" w:colFirst="0" w:colLast="0"/>
      <w:bookmarkEnd w:id="2225"/>
      <w:r w:rsidRPr="008F3D9F">
        <w:rPr>
          <w:lang w:val="fr-FR"/>
          <w:rPrChange w:id="2226" w:author="Hayfa ZGAYA-BIAU" w:date="2025-06-12T18:32:00Z" w16du:dateUtc="2025-06-12T16:32:00Z">
            <w:rPr/>
          </w:rPrChange>
        </w:rPr>
        <w:lastRenderedPageBreak/>
        <w:t>13.3. Perspectives d’amélioration</w:t>
      </w:r>
    </w:p>
    <w:p w14:paraId="5B5B5043" w14:textId="77777777" w:rsidR="00F0408B" w:rsidRPr="008F3D9F" w:rsidRDefault="00000000">
      <w:pPr>
        <w:spacing w:before="240" w:after="240"/>
        <w:rPr>
          <w:lang w:val="fr-FR"/>
          <w:rPrChange w:id="2227" w:author="Hayfa ZGAYA-BIAU" w:date="2025-06-12T18:32:00Z" w16du:dateUtc="2025-06-12T16:32:00Z">
            <w:rPr/>
          </w:rPrChange>
        </w:rPr>
      </w:pPr>
      <w:r w:rsidRPr="008F3D9F">
        <w:rPr>
          <w:lang w:val="fr-FR"/>
          <w:rPrChange w:id="2228" w:author="Hayfa ZGAYA-BIAU" w:date="2025-06-12T18:32:00Z" w16du:dateUtc="2025-06-12T16:32:00Z">
            <w:rPr/>
          </w:rPrChange>
        </w:rPr>
        <w:t>Les résultats encourageants obtenus dans ce projet constituent une première étape vers une solution de communication assistée fiable pour les personnes en situation de polyhandicap physique. Toutefois, plusieurs pistes d'amélioration peuvent être envisagées afin de renforcer l’efficacité, la robustesse, et l’adaptabilité du système.</w:t>
      </w:r>
    </w:p>
    <w:p w14:paraId="5922F0CE" w14:textId="77777777" w:rsidR="00F0408B" w:rsidRPr="008F3D9F" w:rsidRDefault="00000000">
      <w:pPr>
        <w:pStyle w:val="Titre4"/>
        <w:keepNext w:val="0"/>
        <w:keepLines w:val="0"/>
        <w:spacing w:before="240" w:after="40"/>
        <w:rPr>
          <w:b/>
          <w:color w:val="000000"/>
          <w:sz w:val="22"/>
          <w:szCs w:val="22"/>
          <w:lang w:val="fr-FR"/>
          <w:rPrChange w:id="2229" w:author="Hayfa ZGAYA-BIAU" w:date="2025-06-12T18:32:00Z" w16du:dateUtc="2025-06-12T16:32:00Z">
            <w:rPr>
              <w:b/>
              <w:color w:val="000000"/>
              <w:sz w:val="22"/>
              <w:szCs w:val="22"/>
            </w:rPr>
          </w:rPrChange>
        </w:rPr>
      </w:pPr>
      <w:bookmarkStart w:id="2230" w:name="_dk5pu363aco3" w:colFirst="0" w:colLast="0"/>
      <w:bookmarkEnd w:id="2230"/>
      <w:r w:rsidRPr="008F3D9F">
        <w:rPr>
          <w:b/>
          <w:color w:val="000000"/>
          <w:sz w:val="22"/>
          <w:szCs w:val="22"/>
          <w:lang w:val="fr-FR"/>
          <w:rPrChange w:id="2231" w:author="Hayfa ZGAYA-BIAU" w:date="2025-06-12T18:32:00Z" w16du:dateUtc="2025-06-12T16:32:00Z">
            <w:rPr>
              <w:b/>
              <w:color w:val="000000"/>
              <w:sz w:val="22"/>
              <w:szCs w:val="22"/>
            </w:rPr>
          </w:rPrChange>
        </w:rPr>
        <w:t>1. Augmentation et diversification du jeu de données</w:t>
      </w:r>
    </w:p>
    <w:p w14:paraId="2C7D0034" w14:textId="77777777" w:rsidR="00F0408B" w:rsidRPr="008F3D9F" w:rsidRDefault="00000000">
      <w:pPr>
        <w:numPr>
          <w:ilvl w:val="0"/>
          <w:numId w:val="10"/>
        </w:numPr>
        <w:spacing w:before="240"/>
        <w:rPr>
          <w:lang w:val="fr-FR"/>
          <w:rPrChange w:id="2232" w:author="Hayfa ZGAYA-BIAU" w:date="2025-06-12T18:32:00Z" w16du:dateUtc="2025-06-12T16:32:00Z">
            <w:rPr/>
          </w:rPrChange>
        </w:rPr>
      </w:pPr>
      <w:proofErr w:type="gramStart"/>
      <w:r w:rsidRPr="008F3D9F">
        <w:rPr>
          <w:b/>
          <w:lang w:val="fr-FR"/>
          <w:rPrChange w:id="2233" w:author="Hayfa ZGAYA-BIAU" w:date="2025-06-12T18:32:00Z" w16du:dateUtc="2025-06-12T16:32:00Z">
            <w:rPr>
              <w:b/>
            </w:rPr>
          </w:rPrChange>
        </w:rPr>
        <w:t>Collecte multi-utilisateurs</w:t>
      </w:r>
      <w:proofErr w:type="gramEnd"/>
      <w:r w:rsidRPr="008F3D9F">
        <w:rPr>
          <w:lang w:val="fr-FR"/>
          <w:rPrChange w:id="2234" w:author="Hayfa ZGAYA-BIAU" w:date="2025-06-12T18:32:00Z" w16du:dateUtc="2025-06-12T16:32:00Z">
            <w:rPr/>
          </w:rPrChange>
        </w:rPr>
        <w:t xml:space="preserve"> : Enregistrer des séquences provenant de plusieurs individus permettrait d’augmenter la diversité expressive et de rendre le modèle plus généralisable.</w:t>
      </w:r>
      <w:r w:rsidRPr="008F3D9F">
        <w:rPr>
          <w:lang w:val="fr-FR"/>
          <w:rPrChange w:id="2235" w:author="Hayfa ZGAYA-BIAU" w:date="2025-06-12T18:32:00Z" w16du:dateUtc="2025-06-12T16:32:00Z">
            <w:rPr/>
          </w:rPrChange>
        </w:rPr>
        <w:br/>
      </w:r>
    </w:p>
    <w:p w14:paraId="527D9DE9" w14:textId="77777777" w:rsidR="00F0408B" w:rsidRPr="008F3D9F" w:rsidRDefault="00000000">
      <w:pPr>
        <w:numPr>
          <w:ilvl w:val="0"/>
          <w:numId w:val="10"/>
        </w:numPr>
        <w:rPr>
          <w:lang w:val="fr-FR"/>
          <w:rPrChange w:id="2236" w:author="Hayfa ZGAYA-BIAU" w:date="2025-06-12T18:32:00Z" w16du:dateUtc="2025-06-12T16:32:00Z">
            <w:rPr/>
          </w:rPrChange>
        </w:rPr>
      </w:pPr>
      <w:r w:rsidRPr="008F3D9F">
        <w:rPr>
          <w:b/>
          <w:lang w:val="fr-FR"/>
          <w:rPrChange w:id="2237" w:author="Hayfa ZGAYA-BIAU" w:date="2025-06-12T18:32:00Z" w16du:dateUtc="2025-06-12T16:32:00Z">
            <w:rPr>
              <w:b/>
            </w:rPr>
          </w:rPrChange>
        </w:rPr>
        <w:t>Multiplication des scénarios d’éclairage et de cadrage</w:t>
      </w:r>
      <w:r w:rsidRPr="008F3D9F">
        <w:rPr>
          <w:lang w:val="fr-FR"/>
          <w:rPrChange w:id="2238" w:author="Hayfa ZGAYA-BIAU" w:date="2025-06-12T18:32:00Z" w16du:dateUtc="2025-06-12T16:32:00Z">
            <w:rPr/>
          </w:rPrChange>
        </w:rPr>
        <w:t xml:space="preserve"> : Tester le système dans des conditions variées permettrait de renforcer sa robustesse face aux environnements réels.</w:t>
      </w:r>
      <w:r w:rsidRPr="008F3D9F">
        <w:rPr>
          <w:lang w:val="fr-FR"/>
          <w:rPrChange w:id="2239" w:author="Hayfa ZGAYA-BIAU" w:date="2025-06-12T18:32:00Z" w16du:dateUtc="2025-06-12T16:32:00Z">
            <w:rPr/>
          </w:rPrChange>
        </w:rPr>
        <w:br/>
      </w:r>
    </w:p>
    <w:p w14:paraId="381FD760" w14:textId="77777777" w:rsidR="00F0408B" w:rsidRPr="008F3D9F" w:rsidRDefault="00000000">
      <w:pPr>
        <w:numPr>
          <w:ilvl w:val="0"/>
          <w:numId w:val="10"/>
        </w:numPr>
        <w:spacing w:after="240"/>
        <w:rPr>
          <w:lang w:val="fr-FR"/>
          <w:rPrChange w:id="2240" w:author="Hayfa ZGAYA-BIAU" w:date="2025-06-12T18:32:00Z" w16du:dateUtc="2025-06-12T16:32:00Z">
            <w:rPr/>
          </w:rPrChange>
        </w:rPr>
      </w:pPr>
      <w:r w:rsidRPr="008F3D9F">
        <w:rPr>
          <w:b/>
          <w:lang w:val="fr-FR"/>
          <w:rPrChange w:id="2241" w:author="Hayfa ZGAYA-BIAU" w:date="2025-06-12T18:32:00Z" w16du:dateUtc="2025-06-12T16:32:00Z">
            <w:rPr>
              <w:b/>
            </w:rPr>
          </w:rPrChange>
        </w:rPr>
        <w:t>Enrichissement des classes</w:t>
      </w:r>
      <w:r w:rsidRPr="008F3D9F">
        <w:rPr>
          <w:lang w:val="fr-FR"/>
          <w:rPrChange w:id="2242" w:author="Hayfa ZGAYA-BIAU" w:date="2025-06-12T18:32:00Z" w16du:dateUtc="2025-06-12T16:32:00Z">
            <w:rPr/>
          </w:rPrChange>
        </w:rPr>
        <w:t xml:space="preserve"> : Intégrer d’autres intentions gestuelles ou expressions spécifiques (ex. : douleur, détresse, demande urgente) pourrait élargir le champ fonctionnel du dispositif.</w:t>
      </w:r>
      <w:r w:rsidRPr="008F3D9F">
        <w:rPr>
          <w:lang w:val="fr-FR"/>
          <w:rPrChange w:id="2243" w:author="Hayfa ZGAYA-BIAU" w:date="2025-06-12T18:32:00Z" w16du:dateUtc="2025-06-12T16:32:00Z">
            <w:rPr/>
          </w:rPrChange>
        </w:rPr>
        <w:br/>
      </w:r>
    </w:p>
    <w:p w14:paraId="38964EA6" w14:textId="77777777" w:rsidR="00F0408B" w:rsidRPr="008F3D9F" w:rsidRDefault="00000000">
      <w:pPr>
        <w:pStyle w:val="Titre4"/>
        <w:keepNext w:val="0"/>
        <w:keepLines w:val="0"/>
        <w:spacing w:before="240" w:after="40"/>
        <w:rPr>
          <w:b/>
          <w:color w:val="000000"/>
          <w:sz w:val="22"/>
          <w:szCs w:val="22"/>
          <w:lang w:val="fr-FR"/>
          <w:rPrChange w:id="2244" w:author="Hayfa ZGAYA-BIAU" w:date="2025-06-12T18:32:00Z" w16du:dateUtc="2025-06-12T16:32:00Z">
            <w:rPr>
              <w:b/>
              <w:color w:val="000000"/>
              <w:sz w:val="22"/>
              <w:szCs w:val="22"/>
            </w:rPr>
          </w:rPrChange>
        </w:rPr>
      </w:pPr>
      <w:bookmarkStart w:id="2245" w:name="_d4v85fyxviyi" w:colFirst="0" w:colLast="0"/>
      <w:bookmarkEnd w:id="2245"/>
      <w:r w:rsidRPr="008F3D9F">
        <w:rPr>
          <w:b/>
          <w:color w:val="000000"/>
          <w:sz w:val="22"/>
          <w:szCs w:val="22"/>
          <w:lang w:val="fr-FR"/>
          <w:rPrChange w:id="2246" w:author="Hayfa ZGAYA-BIAU" w:date="2025-06-12T18:32:00Z" w16du:dateUtc="2025-06-12T16:32:00Z">
            <w:rPr>
              <w:b/>
              <w:color w:val="000000"/>
              <w:sz w:val="22"/>
              <w:szCs w:val="22"/>
            </w:rPr>
          </w:rPrChange>
        </w:rPr>
        <w:t>2. Amélioration de l’architecture du modèle</w:t>
      </w:r>
    </w:p>
    <w:p w14:paraId="795408CC" w14:textId="77777777" w:rsidR="00F0408B" w:rsidRPr="008F3D9F" w:rsidRDefault="00000000">
      <w:pPr>
        <w:numPr>
          <w:ilvl w:val="0"/>
          <w:numId w:val="31"/>
        </w:numPr>
        <w:spacing w:before="240"/>
        <w:rPr>
          <w:lang w:val="fr-FR"/>
          <w:rPrChange w:id="2247" w:author="Hayfa ZGAYA-BIAU" w:date="2025-06-12T18:32:00Z" w16du:dateUtc="2025-06-12T16:32:00Z">
            <w:rPr/>
          </w:rPrChange>
        </w:rPr>
      </w:pPr>
      <w:r w:rsidRPr="008F3D9F">
        <w:rPr>
          <w:b/>
          <w:lang w:val="fr-FR"/>
          <w:rPrChange w:id="2248" w:author="Hayfa ZGAYA-BIAU" w:date="2025-06-12T18:32:00Z" w16du:dateUtc="2025-06-12T16:32:00Z">
            <w:rPr>
              <w:b/>
            </w:rPr>
          </w:rPrChange>
        </w:rPr>
        <w:t>Ajout de couches attentionnelles</w:t>
      </w:r>
      <w:r w:rsidRPr="008F3D9F">
        <w:rPr>
          <w:lang w:val="fr-FR"/>
          <w:rPrChange w:id="2249" w:author="Hayfa ZGAYA-BIAU" w:date="2025-06-12T18:32:00Z" w16du:dateUtc="2025-06-12T16:32:00Z">
            <w:rPr/>
          </w:rPrChange>
        </w:rPr>
        <w:t xml:space="preserve"> : L'intégration d’un mécanisme d’attention dans l’architecture LSTM pourrait aider le modèle à se focaliser sur les frames les plus informatives de la séquence.</w:t>
      </w:r>
      <w:r w:rsidRPr="008F3D9F">
        <w:rPr>
          <w:lang w:val="fr-FR"/>
          <w:rPrChange w:id="2250" w:author="Hayfa ZGAYA-BIAU" w:date="2025-06-12T18:32:00Z" w16du:dateUtc="2025-06-12T16:32:00Z">
            <w:rPr/>
          </w:rPrChange>
        </w:rPr>
        <w:br/>
      </w:r>
    </w:p>
    <w:p w14:paraId="27E279CA" w14:textId="77777777" w:rsidR="00F0408B" w:rsidRPr="008F3D9F" w:rsidRDefault="00000000">
      <w:pPr>
        <w:numPr>
          <w:ilvl w:val="0"/>
          <w:numId w:val="31"/>
        </w:numPr>
        <w:rPr>
          <w:lang w:val="fr-FR"/>
          <w:rPrChange w:id="2251" w:author="Hayfa ZGAYA-BIAU" w:date="2025-06-12T18:32:00Z" w16du:dateUtc="2025-06-12T16:32:00Z">
            <w:rPr/>
          </w:rPrChange>
        </w:rPr>
      </w:pPr>
      <w:r w:rsidRPr="008F3D9F">
        <w:rPr>
          <w:b/>
          <w:lang w:val="fr-FR"/>
          <w:rPrChange w:id="2252" w:author="Hayfa ZGAYA-BIAU" w:date="2025-06-12T18:32:00Z" w16du:dateUtc="2025-06-12T16:32:00Z">
            <w:rPr>
              <w:b/>
            </w:rPr>
          </w:rPrChange>
        </w:rPr>
        <w:t>Essai de variantes comme les Transformers</w:t>
      </w:r>
      <w:r w:rsidRPr="008F3D9F">
        <w:rPr>
          <w:lang w:val="fr-FR"/>
          <w:rPrChange w:id="2253" w:author="Hayfa ZGAYA-BIAU" w:date="2025-06-12T18:32:00Z" w16du:dateUtc="2025-06-12T16:32:00Z">
            <w:rPr/>
          </w:rPrChange>
        </w:rPr>
        <w:t xml:space="preserve"> : L’usage de modèles plus récents pour la modélisation temporelle, comme les Transformers, pourrait améliorer la détection de séquences plus complexes.</w:t>
      </w:r>
      <w:r w:rsidRPr="008F3D9F">
        <w:rPr>
          <w:lang w:val="fr-FR"/>
          <w:rPrChange w:id="2254" w:author="Hayfa ZGAYA-BIAU" w:date="2025-06-12T18:32:00Z" w16du:dateUtc="2025-06-12T16:32:00Z">
            <w:rPr/>
          </w:rPrChange>
        </w:rPr>
        <w:br/>
      </w:r>
    </w:p>
    <w:p w14:paraId="366701A4" w14:textId="77777777" w:rsidR="00F0408B" w:rsidRPr="008F3D9F" w:rsidRDefault="00000000">
      <w:pPr>
        <w:numPr>
          <w:ilvl w:val="0"/>
          <w:numId w:val="31"/>
        </w:numPr>
        <w:spacing w:after="240"/>
        <w:rPr>
          <w:lang w:val="fr-FR"/>
          <w:rPrChange w:id="2255" w:author="Hayfa ZGAYA-BIAU" w:date="2025-06-12T18:32:00Z" w16du:dateUtc="2025-06-12T16:32:00Z">
            <w:rPr/>
          </w:rPrChange>
        </w:rPr>
      </w:pPr>
      <w:r w:rsidRPr="008F3D9F">
        <w:rPr>
          <w:b/>
          <w:lang w:val="fr-FR"/>
          <w:rPrChange w:id="2256" w:author="Hayfa ZGAYA-BIAU" w:date="2025-06-12T18:32:00Z" w16du:dateUtc="2025-06-12T16:32:00Z">
            <w:rPr>
              <w:b/>
            </w:rPr>
          </w:rPrChange>
        </w:rPr>
        <w:t>Apprentissage incrémental</w:t>
      </w:r>
      <w:r w:rsidRPr="008F3D9F">
        <w:rPr>
          <w:lang w:val="fr-FR"/>
          <w:rPrChange w:id="2257" w:author="Hayfa ZGAYA-BIAU" w:date="2025-06-12T18:32:00Z" w16du:dateUtc="2025-06-12T16:32:00Z">
            <w:rPr/>
          </w:rPrChange>
        </w:rPr>
        <w:t xml:space="preserve"> : Permettre au système d’apprendre progressivement de nouveaux gestes d’un utilisateur sans réentraîner tout le modèle.</w:t>
      </w:r>
      <w:r w:rsidRPr="008F3D9F">
        <w:rPr>
          <w:lang w:val="fr-FR"/>
          <w:rPrChange w:id="2258" w:author="Hayfa ZGAYA-BIAU" w:date="2025-06-12T18:32:00Z" w16du:dateUtc="2025-06-12T16:32:00Z">
            <w:rPr/>
          </w:rPrChange>
        </w:rPr>
        <w:br/>
      </w:r>
    </w:p>
    <w:p w14:paraId="28B6C074" w14:textId="77777777" w:rsidR="00F0408B" w:rsidRPr="008F3D9F" w:rsidRDefault="00000000">
      <w:pPr>
        <w:pStyle w:val="Titre4"/>
        <w:keepNext w:val="0"/>
        <w:keepLines w:val="0"/>
        <w:spacing w:before="240" w:after="40"/>
        <w:rPr>
          <w:b/>
          <w:color w:val="000000"/>
          <w:sz w:val="22"/>
          <w:szCs w:val="22"/>
          <w:lang w:val="fr-FR"/>
          <w:rPrChange w:id="2259" w:author="Hayfa ZGAYA-BIAU" w:date="2025-06-12T18:32:00Z" w16du:dateUtc="2025-06-12T16:32:00Z">
            <w:rPr>
              <w:b/>
              <w:color w:val="000000"/>
              <w:sz w:val="22"/>
              <w:szCs w:val="22"/>
            </w:rPr>
          </w:rPrChange>
        </w:rPr>
      </w:pPr>
      <w:bookmarkStart w:id="2260" w:name="_5ls5qs4lw4p6" w:colFirst="0" w:colLast="0"/>
      <w:bookmarkEnd w:id="2260"/>
      <w:r w:rsidRPr="008F3D9F">
        <w:rPr>
          <w:b/>
          <w:color w:val="000000"/>
          <w:sz w:val="22"/>
          <w:szCs w:val="22"/>
          <w:lang w:val="fr-FR"/>
          <w:rPrChange w:id="2261" w:author="Hayfa ZGAYA-BIAU" w:date="2025-06-12T18:32:00Z" w16du:dateUtc="2025-06-12T16:32:00Z">
            <w:rPr>
              <w:b/>
              <w:color w:val="000000"/>
              <w:sz w:val="22"/>
              <w:szCs w:val="22"/>
            </w:rPr>
          </w:rPrChange>
        </w:rPr>
        <w:t>3. Optimisation pour une utilisation embarquée</w:t>
      </w:r>
    </w:p>
    <w:p w14:paraId="0601EDBF" w14:textId="77777777" w:rsidR="00F0408B" w:rsidRPr="008F3D9F" w:rsidRDefault="00000000">
      <w:pPr>
        <w:numPr>
          <w:ilvl w:val="0"/>
          <w:numId w:val="27"/>
        </w:numPr>
        <w:spacing w:before="240"/>
        <w:rPr>
          <w:lang w:val="fr-FR"/>
          <w:rPrChange w:id="2262" w:author="Hayfa ZGAYA-BIAU" w:date="2025-06-12T18:32:00Z" w16du:dateUtc="2025-06-12T16:32:00Z">
            <w:rPr/>
          </w:rPrChange>
        </w:rPr>
      </w:pPr>
      <w:r w:rsidRPr="008F3D9F">
        <w:rPr>
          <w:b/>
          <w:lang w:val="fr-FR"/>
          <w:rPrChange w:id="2263" w:author="Hayfa ZGAYA-BIAU" w:date="2025-06-12T18:32:00Z" w16du:dateUtc="2025-06-12T16:32:00Z">
            <w:rPr>
              <w:b/>
            </w:rPr>
          </w:rPrChange>
        </w:rPr>
        <w:t>Réduction de la taille du modèle</w:t>
      </w:r>
      <w:r w:rsidRPr="008F3D9F">
        <w:rPr>
          <w:lang w:val="fr-FR"/>
          <w:rPrChange w:id="2264" w:author="Hayfa ZGAYA-BIAU" w:date="2025-06-12T18:32:00Z" w16du:dateUtc="2025-06-12T16:32:00Z">
            <w:rPr/>
          </w:rPrChange>
        </w:rPr>
        <w:t xml:space="preserve"> : En vue d’une implémentation sur des appareils à ressources limitées (tablette, Raspberry Pi), des techniques de compression de modèle (</w:t>
      </w:r>
      <w:proofErr w:type="spellStart"/>
      <w:r w:rsidRPr="008F3D9F">
        <w:rPr>
          <w:lang w:val="fr-FR"/>
          <w:rPrChange w:id="2265" w:author="Hayfa ZGAYA-BIAU" w:date="2025-06-12T18:32:00Z" w16du:dateUtc="2025-06-12T16:32:00Z">
            <w:rPr/>
          </w:rPrChange>
        </w:rPr>
        <w:t>quantization</w:t>
      </w:r>
      <w:proofErr w:type="spellEnd"/>
      <w:r w:rsidRPr="008F3D9F">
        <w:rPr>
          <w:lang w:val="fr-FR"/>
          <w:rPrChange w:id="2266" w:author="Hayfa ZGAYA-BIAU" w:date="2025-06-12T18:32:00Z" w16du:dateUtc="2025-06-12T16:32:00Z">
            <w:rPr/>
          </w:rPrChange>
        </w:rPr>
        <w:t xml:space="preserve">, </w:t>
      </w:r>
      <w:proofErr w:type="spellStart"/>
      <w:r w:rsidRPr="008F3D9F">
        <w:rPr>
          <w:lang w:val="fr-FR"/>
          <w:rPrChange w:id="2267" w:author="Hayfa ZGAYA-BIAU" w:date="2025-06-12T18:32:00Z" w16du:dateUtc="2025-06-12T16:32:00Z">
            <w:rPr/>
          </w:rPrChange>
        </w:rPr>
        <w:t>pruning</w:t>
      </w:r>
      <w:proofErr w:type="spellEnd"/>
      <w:r w:rsidRPr="008F3D9F">
        <w:rPr>
          <w:lang w:val="fr-FR"/>
          <w:rPrChange w:id="2268" w:author="Hayfa ZGAYA-BIAU" w:date="2025-06-12T18:32:00Z" w16du:dateUtc="2025-06-12T16:32:00Z">
            <w:rPr/>
          </w:rPrChange>
        </w:rPr>
        <w:t>) peuvent être explorées.</w:t>
      </w:r>
      <w:r w:rsidRPr="008F3D9F">
        <w:rPr>
          <w:lang w:val="fr-FR"/>
          <w:rPrChange w:id="2269" w:author="Hayfa ZGAYA-BIAU" w:date="2025-06-12T18:32:00Z" w16du:dateUtc="2025-06-12T16:32:00Z">
            <w:rPr/>
          </w:rPrChange>
        </w:rPr>
        <w:br/>
      </w:r>
    </w:p>
    <w:p w14:paraId="130A766E" w14:textId="77777777" w:rsidR="00F0408B" w:rsidRPr="008F3D9F" w:rsidRDefault="00000000">
      <w:pPr>
        <w:numPr>
          <w:ilvl w:val="0"/>
          <w:numId w:val="27"/>
        </w:numPr>
        <w:spacing w:after="240"/>
        <w:rPr>
          <w:lang w:val="fr-FR"/>
          <w:rPrChange w:id="2270" w:author="Hayfa ZGAYA-BIAU" w:date="2025-06-12T18:32:00Z" w16du:dateUtc="2025-06-12T16:32:00Z">
            <w:rPr/>
          </w:rPrChange>
        </w:rPr>
      </w:pPr>
      <w:r w:rsidRPr="008F3D9F">
        <w:rPr>
          <w:b/>
          <w:lang w:val="fr-FR"/>
          <w:rPrChange w:id="2271" w:author="Hayfa ZGAYA-BIAU" w:date="2025-06-12T18:32:00Z" w16du:dateUtc="2025-06-12T16:32:00Z">
            <w:rPr>
              <w:b/>
            </w:rPr>
          </w:rPrChange>
        </w:rPr>
        <w:t>Accélération du traitement vidéo</w:t>
      </w:r>
      <w:r w:rsidRPr="008F3D9F">
        <w:rPr>
          <w:lang w:val="fr-FR"/>
          <w:rPrChange w:id="2272" w:author="Hayfa ZGAYA-BIAU" w:date="2025-06-12T18:32:00Z" w16du:dateUtc="2025-06-12T16:32:00Z">
            <w:rPr/>
          </w:rPrChange>
        </w:rPr>
        <w:t xml:space="preserve"> : L’optimisation des scripts de capture et de prétraitement peut réduire la latence et améliorer l’expérience utilisateur.</w:t>
      </w:r>
      <w:r w:rsidRPr="008F3D9F">
        <w:rPr>
          <w:lang w:val="fr-FR"/>
          <w:rPrChange w:id="2273" w:author="Hayfa ZGAYA-BIAU" w:date="2025-06-12T18:32:00Z" w16du:dateUtc="2025-06-12T16:32:00Z">
            <w:rPr/>
          </w:rPrChange>
        </w:rPr>
        <w:br/>
      </w:r>
    </w:p>
    <w:p w14:paraId="136E1CBA" w14:textId="77777777" w:rsidR="00F0408B" w:rsidRPr="008F3D9F" w:rsidRDefault="00000000">
      <w:pPr>
        <w:pStyle w:val="Titre4"/>
        <w:keepNext w:val="0"/>
        <w:keepLines w:val="0"/>
        <w:spacing w:before="240" w:after="40"/>
        <w:rPr>
          <w:b/>
          <w:color w:val="000000"/>
          <w:sz w:val="22"/>
          <w:szCs w:val="22"/>
          <w:lang w:val="fr-FR"/>
          <w:rPrChange w:id="2274" w:author="Hayfa ZGAYA-BIAU" w:date="2025-06-12T18:32:00Z" w16du:dateUtc="2025-06-12T16:32:00Z">
            <w:rPr>
              <w:b/>
              <w:color w:val="000000"/>
              <w:sz w:val="22"/>
              <w:szCs w:val="22"/>
            </w:rPr>
          </w:rPrChange>
        </w:rPr>
      </w:pPr>
      <w:bookmarkStart w:id="2275" w:name="_awwzj8atabxh" w:colFirst="0" w:colLast="0"/>
      <w:bookmarkEnd w:id="2275"/>
      <w:r w:rsidRPr="008F3D9F">
        <w:rPr>
          <w:b/>
          <w:color w:val="000000"/>
          <w:sz w:val="22"/>
          <w:szCs w:val="22"/>
          <w:lang w:val="fr-FR"/>
          <w:rPrChange w:id="2276" w:author="Hayfa ZGAYA-BIAU" w:date="2025-06-12T18:32:00Z" w16du:dateUtc="2025-06-12T16:32:00Z">
            <w:rPr>
              <w:b/>
              <w:color w:val="000000"/>
              <w:sz w:val="22"/>
              <w:szCs w:val="22"/>
            </w:rPr>
          </w:rPrChange>
        </w:rPr>
        <w:lastRenderedPageBreak/>
        <w:t>4. Personnalisation dynamique et interface utilisateur</w:t>
      </w:r>
    </w:p>
    <w:p w14:paraId="0250B8FB" w14:textId="77777777" w:rsidR="00F0408B" w:rsidRPr="008F3D9F" w:rsidRDefault="00000000">
      <w:pPr>
        <w:numPr>
          <w:ilvl w:val="0"/>
          <w:numId w:val="13"/>
        </w:numPr>
        <w:spacing w:before="240"/>
        <w:rPr>
          <w:lang w:val="fr-FR"/>
          <w:rPrChange w:id="2277" w:author="Hayfa ZGAYA-BIAU" w:date="2025-06-12T18:32:00Z" w16du:dateUtc="2025-06-12T16:32:00Z">
            <w:rPr/>
          </w:rPrChange>
        </w:rPr>
      </w:pPr>
      <w:r w:rsidRPr="008F3D9F">
        <w:rPr>
          <w:b/>
          <w:lang w:val="fr-FR"/>
          <w:rPrChange w:id="2278" w:author="Hayfa ZGAYA-BIAU" w:date="2025-06-12T18:32:00Z" w16du:dateUtc="2025-06-12T16:32:00Z">
            <w:rPr>
              <w:b/>
            </w:rPr>
          </w:rPrChange>
        </w:rPr>
        <w:t>Interface d'entraînement assisté</w:t>
      </w:r>
      <w:r w:rsidRPr="008F3D9F">
        <w:rPr>
          <w:lang w:val="fr-FR"/>
          <w:rPrChange w:id="2279" w:author="Hayfa ZGAYA-BIAU" w:date="2025-06-12T18:32:00Z" w16du:dateUtc="2025-06-12T16:32:00Z">
            <w:rPr/>
          </w:rPrChange>
        </w:rPr>
        <w:t xml:space="preserve"> : Développer une interface graphique permettant aux aidants ou soignants de générer facilement les vidéos d’entraînement personnalisées pour chaque patient.</w:t>
      </w:r>
      <w:r w:rsidRPr="008F3D9F">
        <w:rPr>
          <w:lang w:val="fr-FR"/>
          <w:rPrChange w:id="2280" w:author="Hayfa ZGAYA-BIAU" w:date="2025-06-12T18:32:00Z" w16du:dateUtc="2025-06-12T16:32:00Z">
            <w:rPr/>
          </w:rPrChange>
        </w:rPr>
        <w:br/>
      </w:r>
    </w:p>
    <w:p w14:paraId="6DD52B81" w14:textId="77777777" w:rsidR="00F0408B" w:rsidRPr="008F3D9F" w:rsidRDefault="00000000">
      <w:pPr>
        <w:numPr>
          <w:ilvl w:val="0"/>
          <w:numId w:val="13"/>
        </w:numPr>
        <w:rPr>
          <w:lang w:val="fr-FR"/>
          <w:rPrChange w:id="2281" w:author="Hayfa ZGAYA-BIAU" w:date="2025-06-12T18:32:00Z" w16du:dateUtc="2025-06-12T16:32:00Z">
            <w:rPr/>
          </w:rPrChange>
        </w:rPr>
      </w:pPr>
      <w:r w:rsidRPr="008F3D9F">
        <w:rPr>
          <w:b/>
          <w:lang w:val="fr-FR"/>
          <w:rPrChange w:id="2282" w:author="Hayfa ZGAYA-BIAU" w:date="2025-06-12T18:32:00Z" w16du:dateUtc="2025-06-12T16:32:00Z">
            <w:rPr>
              <w:b/>
            </w:rPr>
          </w:rPrChange>
        </w:rPr>
        <w:t>Feedback en temps réel</w:t>
      </w:r>
      <w:r w:rsidRPr="008F3D9F">
        <w:rPr>
          <w:lang w:val="fr-FR"/>
          <w:rPrChange w:id="2283" w:author="Hayfa ZGAYA-BIAU" w:date="2025-06-12T18:32:00Z" w16du:dateUtc="2025-06-12T16:32:00Z">
            <w:rPr/>
          </w:rPrChange>
        </w:rPr>
        <w:t xml:space="preserve"> : Afficher un retour visuel ou sonore immédiat à l’utilisateur pour renforcer la compréhension de la reconnaissance.</w:t>
      </w:r>
      <w:r w:rsidRPr="008F3D9F">
        <w:rPr>
          <w:lang w:val="fr-FR"/>
          <w:rPrChange w:id="2284" w:author="Hayfa ZGAYA-BIAU" w:date="2025-06-12T18:32:00Z" w16du:dateUtc="2025-06-12T16:32:00Z">
            <w:rPr/>
          </w:rPrChange>
        </w:rPr>
        <w:br/>
      </w:r>
    </w:p>
    <w:p w14:paraId="25F2E828" w14:textId="77777777" w:rsidR="00F0408B" w:rsidRPr="008F3D9F" w:rsidRDefault="00000000">
      <w:pPr>
        <w:numPr>
          <w:ilvl w:val="0"/>
          <w:numId w:val="13"/>
        </w:numPr>
        <w:spacing w:after="240"/>
        <w:rPr>
          <w:lang w:val="fr-FR"/>
          <w:rPrChange w:id="2285" w:author="Hayfa ZGAYA-BIAU" w:date="2025-06-12T18:32:00Z" w16du:dateUtc="2025-06-12T16:32:00Z">
            <w:rPr/>
          </w:rPrChange>
        </w:rPr>
      </w:pPr>
      <w:r w:rsidRPr="008F3D9F">
        <w:rPr>
          <w:b/>
          <w:lang w:val="fr-FR"/>
          <w:rPrChange w:id="2286" w:author="Hayfa ZGAYA-BIAU" w:date="2025-06-12T18:32:00Z" w16du:dateUtc="2025-06-12T16:32:00Z">
            <w:rPr>
              <w:b/>
            </w:rPr>
          </w:rPrChange>
        </w:rPr>
        <w:t>Adaptation du dialogue</w:t>
      </w:r>
      <w:r w:rsidRPr="008F3D9F">
        <w:rPr>
          <w:lang w:val="fr-FR"/>
          <w:rPrChange w:id="2287" w:author="Hayfa ZGAYA-BIAU" w:date="2025-06-12T18:32:00Z" w16du:dateUtc="2025-06-12T16:32:00Z">
            <w:rPr/>
          </w:rPrChange>
        </w:rPr>
        <w:t xml:space="preserve"> : Permettre à l’interface d’ajuster le rythme, la formulation ou la structure des questions en fonction du profil de l’utilisateur.</w:t>
      </w:r>
      <w:r w:rsidRPr="008F3D9F">
        <w:rPr>
          <w:lang w:val="fr-FR"/>
          <w:rPrChange w:id="2288" w:author="Hayfa ZGAYA-BIAU" w:date="2025-06-12T18:32:00Z" w16du:dateUtc="2025-06-12T16:32:00Z">
            <w:rPr/>
          </w:rPrChange>
        </w:rPr>
        <w:br/>
      </w:r>
    </w:p>
    <w:p w14:paraId="72C10D56" w14:textId="77777777" w:rsidR="00F0408B" w:rsidRPr="008F3D9F" w:rsidRDefault="00000000">
      <w:pPr>
        <w:pStyle w:val="Titre4"/>
        <w:keepNext w:val="0"/>
        <w:keepLines w:val="0"/>
        <w:spacing w:before="240" w:after="40"/>
        <w:rPr>
          <w:b/>
          <w:color w:val="000000"/>
          <w:sz w:val="22"/>
          <w:szCs w:val="22"/>
          <w:lang w:val="fr-FR"/>
          <w:rPrChange w:id="2289" w:author="Hayfa ZGAYA-BIAU" w:date="2025-06-12T18:32:00Z" w16du:dateUtc="2025-06-12T16:32:00Z">
            <w:rPr>
              <w:b/>
              <w:color w:val="000000"/>
              <w:sz w:val="22"/>
              <w:szCs w:val="22"/>
            </w:rPr>
          </w:rPrChange>
        </w:rPr>
      </w:pPr>
      <w:bookmarkStart w:id="2290" w:name="_tz39nk5p9qsj" w:colFirst="0" w:colLast="0"/>
      <w:bookmarkEnd w:id="2290"/>
      <w:r w:rsidRPr="008F3D9F">
        <w:rPr>
          <w:b/>
          <w:color w:val="000000"/>
          <w:sz w:val="22"/>
          <w:szCs w:val="22"/>
          <w:lang w:val="fr-FR"/>
          <w:rPrChange w:id="2291" w:author="Hayfa ZGAYA-BIAU" w:date="2025-06-12T18:32:00Z" w16du:dateUtc="2025-06-12T16:32:00Z">
            <w:rPr>
              <w:b/>
              <w:color w:val="000000"/>
              <w:sz w:val="22"/>
              <w:szCs w:val="22"/>
            </w:rPr>
          </w:rPrChange>
        </w:rPr>
        <w:t>5. Intégration dans un cadre médical validé</w:t>
      </w:r>
    </w:p>
    <w:p w14:paraId="73298F08" w14:textId="77777777" w:rsidR="00F0408B" w:rsidRPr="008F3D9F" w:rsidRDefault="00000000">
      <w:pPr>
        <w:numPr>
          <w:ilvl w:val="0"/>
          <w:numId w:val="14"/>
        </w:numPr>
        <w:spacing w:before="240"/>
        <w:rPr>
          <w:lang w:val="fr-FR"/>
          <w:rPrChange w:id="2292" w:author="Hayfa ZGAYA-BIAU" w:date="2025-06-12T18:32:00Z" w16du:dateUtc="2025-06-12T16:32:00Z">
            <w:rPr/>
          </w:rPrChange>
        </w:rPr>
      </w:pPr>
      <w:r w:rsidRPr="008F3D9F">
        <w:rPr>
          <w:b/>
          <w:lang w:val="fr-FR"/>
          <w:rPrChange w:id="2293" w:author="Hayfa ZGAYA-BIAU" w:date="2025-06-12T18:32:00Z" w16du:dateUtc="2025-06-12T16:32:00Z">
            <w:rPr>
              <w:b/>
            </w:rPr>
          </w:rPrChange>
        </w:rPr>
        <w:t>Études cliniques pilotes</w:t>
      </w:r>
      <w:r w:rsidRPr="008F3D9F">
        <w:rPr>
          <w:lang w:val="fr-FR"/>
          <w:rPrChange w:id="2294" w:author="Hayfa ZGAYA-BIAU" w:date="2025-06-12T18:32:00Z" w16du:dateUtc="2025-06-12T16:32:00Z">
            <w:rPr/>
          </w:rPrChange>
        </w:rPr>
        <w:t xml:space="preserve"> : Tester le dispositif dans un établissement de santé pour recueillir les retours d’usage, affiner l’ergonomie et valider son utilité médicale.</w:t>
      </w:r>
      <w:r w:rsidRPr="008F3D9F">
        <w:rPr>
          <w:lang w:val="fr-FR"/>
          <w:rPrChange w:id="2295" w:author="Hayfa ZGAYA-BIAU" w:date="2025-06-12T18:32:00Z" w16du:dateUtc="2025-06-12T16:32:00Z">
            <w:rPr/>
          </w:rPrChange>
        </w:rPr>
        <w:br/>
      </w:r>
    </w:p>
    <w:p w14:paraId="1C610A3D" w14:textId="77777777" w:rsidR="00F0408B" w:rsidRPr="008F3D9F" w:rsidRDefault="00000000">
      <w:pPr>
        <w:numPr>
          <w:ilvl w:val="0"/>
          <w:numId w:val="14"/>
        </w:numPr>
        <w:spacing w:after="240"/>
        <w:rPr>
          <w:lang w:val="fr-FR"/>
          <w:rPrChange w:id="2296" w:author="Hayfa ZGAYA-BIAU" w:date="2025-06-12T18:32:00Z" w16du:dateUtc="2025-06-12T16:32:00Z">
            <w:rPr/>
          </w:rPrChange>
        </w:rPr>
      </w:pPr>
      <w:r w:rsidRPr="008F3D9F">
        <w:rPr>
          <w:b/>
          <w:lang w:val="fr-FR"/>
          <w:rPrChange w:id="2297" w:author="Hayfa ZGAYA-BIAU" w:date="2025-06-12T18:32:00Z" w16du:dateUtc="2025-06-12T16:32:00Z">
            <w:rPr>
              <w:b/>
            </w:rPr>
          </w:rPrChange>
        </w:rPr>
        <w:t>Interopérabilité avec les systèmes hospitaliers</w:t>
      </w:r>
      <w:r w:rsidRPr="008F3D9F">
        <w:rPr>
          <w:lang w:val="fr-FR"/>
          <w:rPrChange w:id="2298" w:author="Hayfa ZGAYA-BIAU" w:date="2025-06-12T18:32:00Z" w16du:dateUtc="2025-06-12T16:32:00Z">
            <w:rPr/>
          </w:rPrChange>
        </w:rPr>
        <w:t xml:space="preserve"> : Intégrer la sortie du modèle dans une plateforme connectée aux dossiers patients ou aux systèmes d’alerte infirmiers.</w:t>
      </w:r>
      <w:r w:rsidRPr="008F3D9F">
        <w:rPr>
          <w:lang w:val="fr-FR"/>
          <w:rPrChange w:id="2299" w:author="Hayfa ZGAYA-BIAU" w:date="2025-06-12T18:32:00Z" w16du:dateUtc="2025-06-12T16:32:00Z">
            <w:rPr/>
          </w:rPrChange>
        </w:rPr>
        <w:br/>
      </w:r>
    </w:p>
    <w:p w14:paraId="51D28207" w14:textId="77777777" w:rsidR="00F0408B" w:rsidRPr="008F3D9F" w:rsidRDefault="00000000">
      <w:pPr>
        <w:pStyle w:val="Titre4"/>
        <w:keepNext w:val="0"/>
        <w:keepLines w:val="0"/>
        <w:spacing w:before="240" w:after="40"/>
        <w:rPr>
          <w:b/>
          <w:color w:val="000000"/>
          <w:sz w:val="22"/>
          <w:szCs w:val="22"/>
          <w:lang w:val="fr-FR"/>
          <w:rPrChange w:id="2300" w:author="Hayfa ZGAYA-BIAU" w:date="2025-06-12T18:32:00Z" w16du:dateUtc="2025-06-12T16:32:00Z">
            <w:rPr>
              <w:b/>
              <w:color w:val="000000"/>
              <w:sz w:val="22"/>
              <w:szCs w:val="22"/>
            </w:rPr>
          </w:rPrChange>
        </w:rPr>
      </w:pPr>
      <w:bookmarkStart w:id="2301" w:name="_qrkahfeczkv" w:colFirst="0" w:colLast="0"/>
      <w:bookmarkEnd w:id="2301"/>
      <w:r w:rsidRPr="008F3D9F">
        <w:rPr>
          <w:b/>
          <w:color w:val="000000"/>
          <w:sz w:val="22"/>
          <w:szCs w:val="22"/>
          <w:lang w:val="fr-FR"/>
          <w:rPrChange w:id="2302" w:author="Hayfa ZGAYA-BIAU" w:date="2025-06-12T18:32:00Z" w16du:dateUtc="2025-06-12T16:32:00Z">
            <w:rPr>
              <w:b/>
              <w:color w:val="000000"/>
              <w:sz w:val="22"/>
              <w:szCs w:val="22"/>
            </w:rPr>
          </w:rPrChange>
        </w:rPr>
        <w:t>6. Extension à d’autres canaux de communication</w:t>
      </w:r>
    </w:p>
    <w:p w14:paraId="13D32568" w14:textId="77777777" w:rsidR="00F0408B" w:rsidRPr="008F3D9F" w:rsidRDefault="00000000">
      <w:pPr>
        <w:numPr>
          <w:ilvl w:val="0"/>
          <w:numId w:val="28"/>
        </w:numPr>
        <w:spacing w:before="240"/>
        <w:rPr>
          <w:lang w:val="fr-FR"/>
          <w:rPrChange w:id="2303" w:author="Hayfa ZGAYA-BIAU" w:date="2025-06-12T18:32:00Z" w16du:dateUtc="2025-06-12T16:32:00Z">
            <w:rPr/>
          </w:rPrChange>
        </w:rPr>
      </w:pPr>
      <w:r w:rsidRPr="008F3D9F">
        <w:rPr>
          <w:b/>
          <w:lang w:val="fr-FR"/>
          <w:rPrChange w:id="2304" w:author="Hayfa ZGAYA-BIAU" w:date="2025-06-12T18:32:00Z" w16du:dateUtc="2025-06-12T16:32:00Z">
            <w:rPr>
              <w:b/>
            </w:rPr>
          </w:rPrChange>
        </w:rPr>
        <w:t>Fusion de modalités</w:t>
      </w:r>
      <w:r w:rsidRPr="008F3D9F">
        <w:rPr>
          <w:lang w:val="fr-FR"/>
          <w:rPrChange w:id="2305" w:author="Hayfa ZGAYA-BIAU" w:date="2025-06-12T18:32:00Z" w16du:dateUtc="2025-06-12T16:32:00Z">
            <w:rPr/>
          </w:rPrChange>
        </w:rPr>
        <w:t xml:space="preserve"> : Combiner les données faciales avec d’autres sources, comme des signaux musculaires (EMG) ou oculaires (</w:t>
      </w:r>
      <w:proofErr w:type="spellStart"/>
      <w:r w:rsidRPr="008F3D9F">
        <w:rPr>
          <w:lang w:val="fr-FR"/>
          <w:rPrChange w:id="2306" w:author="Hayfa ZGAYA-BIAU" w:date="2025-06-12T18:32:00Z" w16du:dateUtc="2025-06-12T16:32:00Z">
            <w:rPr/>
          </w:rPrChange>
        </w:rPr>
        <w:t>pupilométrie</w:t>
      </w:r>
      <w:proofErr w:type="spellEnd"/>
      <w:r w:rsidRPr="008F3D9F">
        <w:rPr>
          <w:lang w:val="fr-FR"/>
          <w:rPrChange w:id="2307" w:author="Hayfa ZGAYA-BIAU" w:date="2025-06-12T18:32:00Z" w16du:dateUtc="2025-06-12T16:32:00Z">
            <w:rPr/>
          </w:rPrChange>
        </w:rPr>
        <w:t>), pour enrichir la reconnaissance.</w:t>
      </w:r>
      <w:r w:rsidRPr="008F3D9F">
        <w:rPr>
          <w:lang w:val="fr-FR"/>
          <w:rPrChange w:id="2308" w:author="Hayfa ZGAYA-BIAU" w:date="2025-06-12T18:32:00Z" w16du:dateUtc="2025-06-12T16:32:00Z">
            <w:rPr/>
          </w:rPrChange>
        </w:rPr>
        <w:br/>
      </w:r>
    </w:p>
    <w:p w14:paraId="264EB89C" w14:textId="77777777" w:rsidR="00F0408B" w:rsidRPr="008F3D9F" w:rsidRDefault="00000000">
      <w:pPr>
        <w:numPr>
          <w:ilvl w:val="0"/>
          <w:numId w:val="28"/>
        </w:numPr>
        <w:spacing w:after="240"/>
        <w:rPr>
          <w:lang w:val="fr-FR"/>
          <w:rPrChange w:id="2309" w:author="Hayfa ZGAYA-BIAU" w:date="2025-06-12T18:32:00Z" w16du:dateUtc="2025-06-12T16:32:00Z">
            <w:rPr/>
          </w:rPrChange>
        </w:rPr>
      </w:pPr>
      <w:r w:rsidRPr="008F3D9F">
        <w:rPr>
          <w:b/>
          <w:lang w:val="fr-FR"/>
          <w:rPrChange w:id="2310" w:author="Hayfa ZGAYA-BIAU" w:date="2025-06-12T18:32:00Z" w16du:dateUtc="2025-06-12T16:32:00Z">
            <w:rPr>
              <w:b/>
            </w:rPr>
          </w:rPrChange>
        </w:rPr>
        <w:t>Traduction automatique en parole</w:t>
      </w:r>
      <w:r w:rsidRPr="008F3D9F">
        <w:rPr>
          <w:lang w:val="fr-FR"/>
          <w:rPrChange w:id="2311" w:author="Hayfa ZGAYA-BIAU" w:date="2025-06-12T18:32:00Z" w16du:dateUtc="2025-06-12T16:32:00Z">
            <w:rPr/>
          </w:rPrChange>
        </w:rPr>
        <w:t xml:space="preserve"> : Coupler le système avec un module de synthèse vocale pour permettre une expression orale directe du patient.</w:t>
      </w:r>
      <w:r w:rsidRPr="008F3D9F">
        <w:rPr>
          <w:lang w:val="fr-FR"/>
          <w:rPrChange w:id="2312" w:author="Hayfa ZGAYA-BIAU" w:date="2025-06-12T18:32:00Z" w16du:dateUtc="2025-06-12T16:32:00Z">
            <w:rPr/>
          </w:rPrChange>
        </w:rPr>
        <w:br/>
      </w:r>
    </w:p>
    <w:p w14:paraId="350D0A7F" w14:textId="77777777" w:rsidR="00F0408B" w:rsidRPr="008F3D9F" w:rsidRDefault="00000000">
      <w:pPr>
        <w:spacing w:before="240" w:after="240"/>
        <w:rPr>
          <w:lang w:val="fr-FR"/>
          <w:rPrChange w:id="2313" w:author="Hayfa ZGAYA-BIAU" w:date="2025-06-12T18:32:00Z" w16du:dateUtc="2025-06-12T16:32:00Z">
            <w:rPr/>
          </w:rPrChange>
        </w:rPr>
      </w:pPr>
      <w:r w:rsidRPr="008F3D9F">
        <w:rPr>
          <w:lang w:val="fr-FR"/>
          <w:rPrChange w:id="2314" w:author="Hayfa ZGAYA-BIAU" w:date="2025-06-12T18:32:00Z" w16du:dateUtc="2025-06-12T16:32:00Z">
            <w:rPr/>
          </w:rPrChange>
        </w:rPr>
        <w:t>En intégrant progressivement ces améliorations, le dispositif pourra évoluer vers une solution plus universelle, évolutive et adaptée à un large éventail de profils, contribuant ainsi à l’inclusion technologique des personnes les plus dépendantes.</w:t>
      </w:r>
    </w:p>
    <w:p w14:paraId="50586B19" w14:textId="77777777" w:rsidR="00F0408B" w:rsidRPr="008F3D9F" w:rsidRDefault="00F0408B">
      <w:pPr>
        <w:spacing w:before="240" w:after="240"/>
        <w:rPr>
          <w:lang w:val="fr-FR"/>
          <w:rPrChange w:id="2315" w:author="Hayfa ZGAYA-BIAU" w:date="2025-06-12T18:32:00Z" w16du:dateUtc="2025-06-12T16:32:00Z">
            <w:rPr/>
          </w:rPrChange>
        </w:rPr>
      </w:pPr>
    </w:p>
    <w:p w14:paraId="6B118A6D" w14:textId="77777777" w:rsidR="00F0408B" w:rsidRPr="008F3D9F" w:rsidRDefault="00F0408B">
      <w:pPr>
        <w:spacing w:before="240" w:after="240"/>
        <w:rPr>
          <w:lang w:val="fr-FR"/>
          <w:rPrChange w:id="2316" w:author="Hayfa ZGAYA-BIAU" w:date="2025-06-12T18:32:00Z" w16du:dateUtc="2025-06-12T16:32:00Z">
            <w:rPr/>
          </w:rPrChange>
        </w:rPr>
      </w:pPr>
    </w:p>
    <w:p w14:paraId="1AF86A77" w14:textId="77777777" w:rsidR="00F0408B" w:rsidRPr="008F3D9F" w:rsidRDefault="00F0408B">
      <w:pPr>
        <w:spacing w:before="240" w:after="240"/>
        <w:rPr>
          <w:lang w:val="fr-FR"/>
          <w:rPrChange w:id="2317" w:author="Hayfa ZGAYA-BIAU" w:date="2025-06-12T18:32:00Z" w16du:dateUtc="2025-06-12T16:32:00Z">
            <w:rPr/>
          </w:rPrChange>
        </w:rPr>
      </w:pPr>
    </w:p>
    <w:p w14:paraId="47191C3D" w14:textId="77777777" w:rsidR="00F0408B" w:rsidRPr="008F3D9F" w:rsidRDefault="00F0408B">
      <w:pPr>
        <w:spacing w:before="240" w:after="240"/>
        <w:rPr>
          <w:lang w:val="fr-FR"/>
          <w:rPrChange w:id="2318" w:author="Hayfa ZGAYA-BIAU" w:date="2025-06-12T18:32:00Z" w16du:dateUtc="2025-06-12T16:32:00Z">
            <w:rPr/>
          </w:rPrChange>
        </w:rPr>
      </w:pPr>
    </w:p>
    <w:p w14:paraId="295D352A" w14:textId="77777777" w:rsidR="00F0408B" w:rsidRPr="008F3D9F" w:rsidRDefault="00F0408B">
      <w:pPr>
        <w:spacing w:before="240" w:after="240"/>
        <w:rPr>
          <w:lang w:val="fr-FR"/>
          <w:rPrChange w:id="2319" w:author="Hayfa ZGAYA-BIAU" w:date="2025-06-12T18:32:00Z" w16du:dateUtc="2025-06-12T16:32:00Z">
            <w:rPr/>
          </w:rPrChange>
        </w:rPr>
      </w:pPr>
    </w:p>
    <w:p w14:paraId="77CD6066" w14:textId="77777777" w:rsidR="00F0408B" w:rsidRPr="008F3D9F" w:rsidRDefault="00F0408B">
      <w:pPr>
        <w:spacing w:before="240" w:after="240"/>
        <w:rPr>
          <w:lang w:val="fr-FR"/>
          <w:rPrChange w:id="2320" w:author="Hayfa ZGAYA-BIAU" w:date="2025-06-12T18:32:00Z" w16du:dateUtc="2025-06-12T16:32:00Z">
            <w:rPr/>
          </w:rPrChange>
        </w:rPr>
      </w:pPr>
    </w:p>
    <w:p w14:paraId="1CF82896" w14:textId="77777777" w:rsidR="00F0408B" w:rsidRPr="008F3D9F" w:rsidRDefault="00F0408B">
      <w:pPr>
        <w:spacing w:before="240" w:after="240"/>
        <w:rPr>
          <w:lang w:val="fr-FR"/>
          <w:rPrChange w:id="2321" w:author="Hayfa ZGAYA-BIAU" w:date="2025-06-12T18:32:00Z" w16du:dateUtc="2025-06-12T16:32:00Z">
            <w:rPr/>
          </w:rPrChange>
        </w:rPr>
      </w:pPr>
    </w:p>
    <w:p w14:paraId="7739BBCF" w14:textId="77777777" w:rsidR="00F0408B" w:rsidRPr="008F3D9F" w:rsidRDefault="00F0408B">
      <w:pPr>
        <w:spacing w:before="240" w:after="240"/>
        <w:rPr>
          <w:lang w:val="fr-FR"/>
          <w:rPrChange w:id="2322" w:author="Hayfa ZGAYA-BIAU" w:date="2025-06-12T18:32:00Z" w16du:dateUtc="2025-06-12T16:32:00Z">
            <w:rPr/>
          </w:rPrChange>
        </w:rPr>
      </w:pPr>
    </w:p>
    <w:p w14:paraId="7CE6F2AD" w14:textId="77777777" w:rsidR="00F0408B" w:rsidRPr="008F3D9F" w:rsidRDefault="00F0408B">
      <w:pPr>
        <w:spacing w:before="240" w:after="240"/>
        <w:rPr>
          <w:lang w:val="fr-FR"/>
          <w:rPrChange w:id="2323" w:author="Hayfa ZGAYA-BIAU" w:date="2025-06-12T18:32:00Z" w16du:dateUtc="2025-06-12T16:32:00Z">
            <w:rPr/>
          </w:rPrChange>
        </w:rPr>
      </w:pPr>
    </w:p>
    <w:p w14:paraId="42F8C811" w14:textId="77777777" w:rsidR="00F0408B" w:rsidRPr="008F3D9F" w:rsidRDefault="00F0408B">
      <w:pPr>
        <w:spacing w:before="240" w:after="240"/>
        <w:rPr>
          <w:lang w:val="fr-FR"/>
          <w:rPrChange w:id="2324" w:author="Hayfa ZGAYA-BIAU" w:date="2025-06-12T18:32:00Z" w16du:dateUtc="2025-06-12T16:32:00Z">
            <w:rPr/>
          </w:rPrChange>
        </w:rPr>
      </w:pPr>
    </w:p>
    <w:p w14:paraId="5D1FF955" w14:textId="77777777" w:rsidR="00F0408B" w:rsidRPr="008F3D9F" w:rsidRDefault="00F0408B">
      <w:pPr>
        <w:spacing w:before="240" w:after="240"/>
        <w:rPr>
          <w:lang w:val="fr-FR"/>
          <w:rPrChange w:id="2325" w:author="Hayfa ZGAYA-BIAU" w:date="2025-06-12T18:32:00Z" w16du:dateUtc="2025-06-12T16:32:00Z">
            <w:rPr/>
          </w:rPrChange>
        </w:rPr>
      </w:pPr>
    </w:p>
    <w:p w14:paraId="2EAD24D2" w14:textId="77777777" w:rsidR="00F0408B" w:rsidRPr="008F3D9F" w:rsidRDefault="00F0408B">
      <w:pPr>
        <w:spacing w:before="240" w:after="240"/>
        <w:rPr>
          <w:lang w:val="fr-FR"/>
          <w:rPrChange w:id="2326" w:author="Hayfa ZGAYA-BIAU" w:date="2025-06-12T18:32:00Z" w16du:dateUtc="2025-06-12T16:32:00Z">
            <w:rPr/>
          </w:rPrChange>
        </w:rPr>
      </w:pPr>
    </w:p>
    <w:p w14:paraId="436A5831" w14:textId="77777777" w:rsidR="00F0408B" w:rsidRPr="008F3D9F" w:rsidRDefault="00000000">
      <w:pPr>
        <w:pStyle w:val="Titre2"/>
        <w:keepNext w:val="0"/>
        <w:keepLines w:val="0"/>
        <w:rPr>
          <w:lang w:val="fr-FR"/>
          <w:rPrChange w:id="2327" w:author="Hayfa ZGAYA-BIAU" w:date="2025-06-12T18:32:00Z" w16du:dateUtc="2025-06-12T16:32:00Z">
            <w:rPr/>
          </w:rPrChange>
        </w:rPr>
      </w:pPr>
      <w:bookmarkStart w:id="2328" w:name="_hqixrlugpy6p" w:colFirst="0" w:colLast="0"/>
      <w:bookmarkEnd w:id="2328"/>
      <w:r w:rsidRPr="008F3D9F">
        <w:rPr>
          <w:lang w:val="fr-FR"/>
          <w:rPrChange w:id="2329" w:author="Hayfa ZGAYA-BIAU" w:date="2025-06-12T18:32:00Z" w16du:dateUtc="2025-06-12T16:32:00Z">
            <w:rPr/>
          </w:rPrChange>
        </w:rPr>
        <w:t>14. Conclusion</w:t>
      </w:r>
    </w:p>
    <w:p w14:paraId="61C629B7" w14:textId="77777777" w:rsidR="00F0408B" w:rsidRPr="008F3D9F" w:rsidRDefault="00F0408B">
      <w:pPr>
        <w:rPr>
          <w:lang w:val="fr-FR"/>
          <w:rPrChange w:id="2330" w:author="Hayfa ZGAYA-BIAU" w:date="2025-06-12T18:32:00Z" w16du:dateUtc="2025-06-12T16:32:00Z">
            <w:rPr/>
          </w:rPrChange>
        </w:rPr>
      </w:pPr>
    </w:p>
    <w:p w14:paraId="0A3B2A20" w14:textId="77777777" w:rsidR="00F0408B" w:rsidRPr="008F3D9F" w:rsidRDefault="00F0408B">
      <w:pPr>
        <w:rPr>
          <w:lang w:val="fr-FR"/>
          <w:rPrChange w:id="2331" w:author="Hayfa ZGAYA-BIAU" w:date="2025-06-12T18:32:00Z" w16du:dateUtc="2025-06-12T16:32:00Z">
            <w:rPr/>
          </w:rPrChange>
        </w:rPr>
      </w:pPr>
    </w:p>
    <w:p w14:paraId="1ACBBC88" w14:textId="77777777" w:rsidR="00F0408B" w:rsidRPr="008F3D9F" w:rsidRDefault="00F0408B">
      <w:pPr>
        <w:rPr>
          <w:lang w:val="fr-FR"/>
          <w:rPrChange w:id="2332" w:author="Hayfa ZGAYA-BIAU" w:date="2025-06-12T18:32:00Z" w16du:dateUtc="2025-06-12T16:32:00Z">
            <w:rPr/>
          </w:rPrChange>
        </w:rPr>
      </w:pPr>
    </w:p>
    <w:p w14:paraId="150C7C02" w14:textId="77777777" w:rsidR="00F0408B" w:rsidRPr="008F3D9F" w:rsidRDefault="00F0408B">
      <w:pPr>
        <w:rPr>
          <w:lang w:val="fr-FR"/>
          <w:rPrChange w:id="2333" w:author="Hayfa ZGAYA-BIAU" w:date="2025-06-12T18:32:00Z" w16du:dateUtc="2025-06-12T16:32:00Z">
            <w:rPr/>
          </w:rPrChange>
        </w:rPr>
      </w:pPr>
    </w:p>
    <w:p w14:paraId="1AFE20F6" w14:textId="77777777" w:rsidR="00F0408B" w:rsidRPr="008F3D9F" w:rsidRDefault="00F0408B">
      <w:pPr>
        <w:rPr>
          <w:lang w:val="fr-FR"/>
          <w:rPrChange w:id="2334" w:author="Hayfa ZGAYA-BIAU" w:date="2025-06-12T18:32:00Z" w16du:dateUtc="2025-06-12T16:32:00Z">
            <w:rPr/>
          </w:rPrChange>
        </w:rPr>
      </w:pPr>
    </w:p>
    <w:p w14:paraId="224334BE" w14:textId="77777777" w:rsidR="00F0408B" w:rsidRPr="008F3D9F" w:rsidRDefault="00F0408B">
      <w:pPr>
        <w:rPr>
          <w:lang w:val="fr-FR"/>
          <w:rPrChange w:id="2335" w:author="Hayfa ZGAYA-BIAU" w:date="2025-06-12T18:32:00Z" w16du:dateUtc="2025-06-12T16:32:00Z">
            <w:rPr/>
          </w:rPrChange>
        </w:rPr>
      </w:pPr>
    </w:p>
    <w:p w14:paraId="074B196B" w14:textId="77777777" w:rsidR="00F0408B" w:rsidRPr="008F3D9F" w:rsidRDefault="00F0408B">
      <w:pPr>
        <w:rPr>
          <w:lang w:val="fr-FR"/>
          <w:rPrChange w:id="2336" w:author="Hayfa ZGAYA-BIAU" w:date="2025-06-12T18:32:00Z" w16du:dateUtc="2025-06-12T16:32:00Z">
            <w:rPr/>
          </w:rPrChange>
        </w:rPr>
      </w:pPr>
    </w:p>
    <w:p w14:paraId="671AE0C8" w14:textId="77777777" w:rsidR="00F0408B" w:rsidRPr="008F3D9F" w:rsidRDefault="00F0408B">
      <w:pPr>
        <w:rPr>
          <w:lang w:val="fr-FR"/>
          <w:rPrChange w:id="2337" w:author="Hayfa ZGAYA-BIAU" w:date="2025-06-12T18:32:00Z" w16du:dateUtc="2025-06-12T16:32:00Z">
            <w:rPr/>
          </w:rPrChange>
        </w:rPr>
      </w:pPr>
    </w:p>
    <w:p w14:paraId="0D2E3A5E" w14:textId="77777777" w:rsidR="00F0408B" w:rsidRPr="008F3D9F" w:rsidRDefault="00F0408B">
      <w:pPr>
        <w:rPr>
          <w:lang w:val="fr-FR"/>
          <w:rPrChange w:id="2338" w:author="Hayfa ZGAYA-BIAU" w:date="2025-06-12T18:32:00Z" w16du:dateUtc="2025-06-12T16:32:00Z">
            <w:rPr/>
          </w:rPrChange>
        </w:rPr>
      </w:pPr>
    </w:p>
    <w:p w14:paraId="4181D63B" w14:textId="77777777" w:rsidR="00F0408B" w:rsidRPr="008F3D9F" w:rsidRDefault="00F0408B">
      <w:pPr>
        <w:rPr>
          <w:lang w:val="fr-FR"/>
          <w:rPrChange w:id="2339" w:author="Hayfa ZGAYA-BIAU" w:date="2025-06-12T18:32:00Z" w16du:dateUtc="2025-06-12T16:32:00Z">
            <w:rPr/>
          </w:rPrChange>
        </w:rPr>
      </w:pPr>
    </w:p>
    <w:p w14:paraId="2D04641C" w14:textId="77777777" w:rsidR="00F0408B" w:rsidRPr="008F3D9F" w:rsidRDefault="00F0408B">
      <w:pPr>
        <w:rPr>
          <w:lang w:val="fr-FR"/>
          <w:rPrChange w:id="2340" w:author="Hayfa ZGAYA-BIAU" w:date="2025-06-12T18:32:00Z" w16du:dateUtc="2025-06-12T16:32:00Z">
            <w:rPr/>
          </w:rPrChange>
        </w:rPr>
      </w:pPr>
    </w:p>
    <w:p w14:paraId="1C815560" w14:textId="77777777" w:rsidR="00F0408B" w:rsidRPr="008F3D9F" w:rsidRDefault="00F0408B">
      <w:pPr>
        <w:rPr>
          <w:lang w:val="fr-FR"/>
          <w:rPrChange w:id="2341" w:author="Hayfa ZGAYA-BIAU" w:date="2025-06-12T18:32:00Z" w16du:dateUtc="2025-06-12T16:32:00Z">
            <w:rPr/>
          </w:rPrChange>
        </w:rPr>
      </w:pPr>
    </w:p>
    <w:p w14:paraId="28B4F721" w14:textId="77777777" w:rsidR="00F0408B" w:rsidRPr="008F3D9F" w:rsidRDefault="00F0408B">
      <w:pPr>
        <w:rPr>
          <w:lang w:val="fr-FR"/>
          <w:rPrChange w:id="2342" w:author="Hayfa ZGAYA-BIAU" w:date="2025-06-12T18:32:00Z" w16du:dateUtc="2025-06-12T16:32:00Z">
            <w:rPr/>
          </w:rPrChange>
        </w:rPr>
      </w:pPr>
    </w:p>
    <w:p w14:paraId="417969C1" w14:textId="77777777" w:rsidR="00F0408B" w:rsidRPr="008F3D9F" w:rsidRDefault="00F0408B">
      <w:pPr>
        <w:rPr>
          <w:lang w:val="fr-FR"/>
          <w:rPrChange w:id="2343" w:author="Hayfa ZGAYA-BIAU" w:date="2025-06-12T18:32:00Z" w16du:dateUtc="2025-06-12T16:32:00Z">
            <w:rPr/>
          </w:rPrChange>
        </w:rPr>
      </w:pPr>
    </w:p>
    <w:p w14:paraId="69DAF6DD" w14:textId="77777777" w:rsidR="00F0408B" w:rsidRPr="008F3D9F" w:rsidRDefault="00F0408B">
      <w:pPr>
        <w:rPr>
          <w:lang w:val="fr-FR"/>
          <w:rPrChange w:id="2344" w:author="Hayfa ZGAYA-BIAU" w:date="2025-06-12T18:32:00Z" w16du:dateUtc="2025-06-12T16:32:00Z">
            <w:rPr/>
          </w:rPrChange>
        </w:rPr>
      </w:pPr>
    </w:p>
    <w:p w14:paraId="103D6FC1" w14:textId="77777777" w:rsidR="00F0408B" w:rsidRPr="008F3D9F" w:rsidRDefault="00000000">
      <w:pPr>
        <w:spacing w:before="240" w:after="240"/>
        <w:rPr>
          <w:lang w:val="fr-FR"/>
          <w:rPrChange w:id="2345" w:author="Hayfa ZGAYA-BIAU" w:date="2025-06-12T18:32:00Z" w16du:dateUtc="2025-06-12T16:32:00Z">
            <w:rPr/>
          </w:rPrChange>
        </w:rPr>
      </w:pPr>
      <w:r w:rsidRPr="001A0755">
        <w:rPr>
          <w:highlight w:val="yellow"/>
          <w:lang w:val="fr-FR"/>
          <w:rPrChange w:id="2346" w:author="Hayfa ZGAYA-BIAU" w:date="2025-06-13T11:30:00Z" w16du:dateUtc="2025-06-13T09:30:00Z">
            <w:rPr/>
          </w:rPrChange>
        </w:rPr>
        <w:t>Ce mémoire a présenté</w:t>
      </w:r>
      <w:r w:rsidRPr="008F3D9F">
        <w:rPr>
          <w:lang w:val="fr-FR"/>
          <w:rPrChange w:id="2347" w:author="Hayfa ZGAYA-BIAU" w:date="2025-06-12T18:32:00Z" w16du:dateUtc="2025-06-12T16:32:00Z">
            <w:rPr/>
          </w:rPrChange>
        </w:rPr>
        <w:t xml:space="preserve"> le développement d’une architecture d’intelligence artificielle adaptative dédiée à la reconnaissance de gestes faciaux simples — principalement des mouvements oculaires — en vue de faciliter la communication des personnes en situation de polyhandicap physique. Partant du constat que ces individus disposent souvent de peu de moyens d’expression, le projet </w:t>
      </w:r>
      <w:r w:rsidRPr="001A0755">
        <w:rPr>
          <w:highlight w:val="yellow"/>
          <w:lang w:val="fr-FR"/>
          <w:rPrChange w:id="2348" w:author="Hayfa ZGAYA-BIAU" w:date="2025-06-13T11:32:00Z" w16du:dateUtc="2025-06-13T09:32:00Z">
            <w:rPr/>
          </w:rPrChange>
        </w:rPr>
        <w:t>visait</w:t>
      </w:r>
      <w:r w:rsidRPr="008F3D9F">
        <w:rPr>
          <w:lang w:val="fr-FR"/>
          <w:rPrChange w:id="2349" w:author="Hayfa ZGAYA-BIAU" w:date="2025-06-12T18:32:00Z" w16du:dateUtc="2025-06-12T16:32:00Z">
            <w:rPr/>
          </w:rPrChange>
        </w:rPr>
        <w:t xml:space="preserve"> à exploiter l’un des rares canaux encore accessibles : le regard.</w:t>
      </w:r>
    </w:p>
    <w:p w14:paraId="1FF4EF12" w14:textId="77777777" w:rsidR="00F0408B" w:rsidRPr="008F3D9F" w:rsidRDefault="00000000">
      <w:pPr>
        <w:spacing w:before="240" w:after="240"/>
        <w:rPr>
          <w:lang w:val="fr-FR"/>
          <w:rPrChange w:id="2350" w:author="Hayfa ZGAYA-BIAU" w:date="2025-06-12T18:32:00Z" w16du:dateUtc="2025-06-12T16:32:00Z">
            <w:rPr/>
          </w:rPrChange>
        </w:rPr>
      </w:pPr>
      <w:r w:rsidRPr="008F3D9F">
        <w:rPr>
          <w:lang w:val="fr-FR"/>
          <w:rPrChange w:id="2351" w:author="Hayfa ZGAYA-BIAU" w:date="2025-06-12T18:32:00Z" w16du:dateUtc="2025-06-12T16:32:00Z">
            <w:rPr/>
          </w:rPrChange>
        </w:rPr>
        <w:t>L’approche proposée repose sur une combinaison de réseaux neuronaux convolutifs (CNN) et de réseaux à mémoire longue (LSTM), appliquée à des séquences vidéo personnalisées. À partir d’un jeu de données construit spécifiquement pour chaque utilisateur, le système est capable de reconnaître, en temps réel, les intentions élémentaires « oui », « non » ou « normal », et de les intégrer dans une interface interactive de type arborescente. Cette reconnaissance s’effectue sans matériel spécialisé coûteux, à partir d’une simple webcam, et avec une précision globale supérieure à 92 %.</w:t>
      </w:r>
    </w:p>
    <w:p w14:paraId="1284429C" w14:textId="77777777" w:rsidR="00F0408B" w:rsidRPr="008F3D9F" w:rsidRDefault="00000000">
      <w:pPr>
        <w:spacing w:before="240" w:after="240"/>
        <w:rPr>
          <w:lang w:val="fr-FR"/>
          <w:rPrChange w:id="2352" w:author="Hayfa ZGAYA-BIAU" w:date="2025-06-12T18:32:00Z" w16du:dateUtc="2025-06-12T16:32:00Z">
            <w:rPr/>
          </w:rPrChange>
        </w:rPr>
      </w:pPr>
      <w:r w:rsidRPr="008F3D9F">
        <w:rPr>
          <w:lang w:val="fr-FR"/>
          <w:rPrChange w:id="2353" w:author="Hayfa ZGAYA-BIAU" w:date="2025-06-12T18:32:00Z" w16du:dateUtc="2025-06-12T16:32:00Z">
            <w:rPr/>
          </w:rPrChange>
        </w:rPr>
        <w:lastRenderedPageBreak/>
        <w:t>Les résultats expérimentaux confirment la faisabilité technique et l’intérêt fonctionnel d’un tel dispositif, en particulier dans les contextes hospitaliers ou de soins à domicile. La personnalisation du modèle à chaque utilisateur constitue une force notable, garantissant une adaptation fine aux capacités expressives de chacun. Toutefois, le projet met également en lumière plusieurs limites : la dépendance à des conditions d’enregistrement stables, la nécessité de collecter des données spécifiques pour chaque patient, et l’absence de validation clinique en situation réelle.</w:t>
      </w:r>
    </w:p>
    <w:p w14:paraId="76FC0F91" w14:textId="77777777" w:rsidR="00F0408B" w:rsidRPr="008F3D9F" w:rsidRDefault="00000000">
      <w:pPr>
        <w:spacing w:before="240" w:after="240"/>
        <w:rPr>
          <w:lang w:val="fr-FR"/>
          <w:rPrChange w:id="2354" w:author="Hayfa ZGAYA-BIAU" w:date="2025-06-12T18:32:00Z" w16du:dateUtc="2025-06-12T16:32:00Z">
            <w:rPr/>
          </w:rPrChange>
        </w:rPr>
      </w:pPr>
      <w:r w:rsidRPr="008F3D9F">
        <w:rPr>
          <w:lang w:val="fr-FR"/>
          <w:rPrChange w:id="2355" w:author="Hayfa ZGAYA-BIAU" w:date="2025-06-12T18:32:00Z" w16du:dateUtc="2025-06-12T16:32:00Z">
            <w:rPr/>
          </w:rPrChange>
        </w:rPr>
        <w:t>Malgré ces limites, les perspectives d’amélioration identifiées offrent un potentiel considérable : enrichissement du jeu de données, amélioration de l’architecture, portabilité du système, et intégration dans des environnements médicaux. Ce travail ouvre ainsi la voie à une nouvelle génération d’interfaces de communication assistée, intelligentes, personnalisables, et accessibles, au service de la dignité et de l’autonomie des personnes les plus vulnérables.</w:t>
      </w:r>
    </w:p>
    <w:p w14:paraId="3EEE3705" w14:textId="77777777" w:rsidR="00F0408B" w:rsidRPr="008F3D9F" w:rsidRDefault="00000000">
      <w:pPr>
        <w:spacing w:before="240" w:after="240"/>
        <w:rPr>
          <w:lang w:val="fr-FR"/>
          <w:rPrChange w:id="2356" w:author="Hayfa ZGAYA-BIAU" w:date="2025-06-12T18:32:00Z" w16du:dateUtc="2025-06-12T16:32:00Z">
            <w:rPr/>
          </w:rPrChange>
        </w:rPr>
      </w:pPr>
      <w:r w:rsidRPr="008F3D9F">
        <w:rPr>
          <w:lang w:val="fr-FR"/>
          <w:rPrChange w:id="2357" w:author="Hayfa ZGAYA-BIAU" w:date="2025-06-12T18:32:00Z" w16du:dateUtc="2025-06-12T16:32:00Z">
            <w:rPr/>
          </w:rPrChange>
        </w:rPr>
        <w:t>En définitive, ce mémoire témoigne de la capacité de l’intelligence artificielle, lorsqu’elle est pensée dans une approche éthique et centrée sur l’humain, à répondre à des besoins fondamentaux et à restaurer, par la technologie, un droit essentiel : celui de s’exprimer.</w:t>
      </w:r>
    </w:p>
    <w:p w14:paraId="53C192B5" w14:textId="77777777" w:rsidR="00F0408B" w:rsidRPr="008F3D9F" w:rsidRDefault="00F0408B">
      <w:pPr>
        <w:spacing w:before="240" w:after="240"/>
        <w:rPr>
          <w:lang w:val="fr-FR"/>
          <w:rPrChange w:id="2358" w:author="Hayfa ZGAYA-BIAU" w:date="2025-06-12T18:32:00Z" w16du:dateUtc="2025-06-12T16:32:00Z">
            <w:rPr/>
          </w:rPrChange>
        </w:rPr>
      </w:pPr>
    </w:p>
    <w:p w14:paraId="44260611" w14:textId="77777777" w:rsidR="00F0408B" w:rsidRPr="008F3D9F" w:rsidRDefault="00F0408B">
      <w:pPr>
        <w:spacing w:before="240" w:after="240"/>
        <w:rPr>
          <w:lang w:val="fr-FR"/>
          <w:rPrChange w:id="2359" w:author="Hayfa ZGAYA-BIAU" w:date="2025-06-12T18:32:00Z" w16du:dateUtc="2025-06-12T16:32:00Z">
            <w:rPr/>
          </w:rPrChange>
        </w:rPr>
      </w:pPr>
    </w:p>
    <w:p w14:paraId="01C38BA1" w14:textId="77777777" w:rsidR="00F0408B" w:rsidRPr="008F3D9F" w:rsidRDefault="00F0408B">
      <w:pPr>
        <w:spacing w:before="240" w:after="240"/>
        <w:rPr>
          <w:lang w:val="fr-FR"/>
          <w:rPrChange w:id="2360" w:author="Hayfa ZGAYA-BIAU" w:date="2025-06-12T18:32:00Z" w16du:dateUtc="2025-06-12T16:32:00Z">
            <w:rPr/>
          </w:rPrChange>
        </w:rPr>
      </w:pPr>
    </w:p>
    <w:p w14:paraId="45D03D9C" w14:textId="77777777" w:rsidR="00F0408B" w:rsidRPr="008F3D9F" w:rsidRDefault="00F0408B">
      <w:pPr>
        <w:spacing w:before="240" w:after="240"/>
        <w:rPr>
          <w:lang w:val="fr-FR"/>
          <w:rPrChange w:id="2361" w:author="Hayfa ZGAYA-BIAU" w:date="2025-06-12T18:32:00Z" w16du:dateUtc="2025-06-12T16:32:00Z">
            <w:rPr/>
          </w:rPrChange>
        </w:rPr>
      </w:pPr>
    </w:p>
    <w:p w14:paraId="60D86443" w14:textId="77777777" w:rsidR="00F0408B" w:rsidRPr="008F3D9F" w:rsidRDefault="00F0408B">
      <w:pPr>
        <w:spacing w:before="240" w:after="240"/>
        <w:rPr>
          <w:lang w:val="fr-FR"/>
          <w:rPrChange w:id="2362" w:author="Hayfa ZGAYA-BIAU" w:date="2025-06-12T18:32:00Z" w16du:dateUtc="2025-06-12T16:32:00Z">
            <w:rPr/>
          </w:rPrChange>
        </w:rPr>
      </w:pPr>
    </w:p>
    <w:p w14:paraId="688B3FF8" w14:textId="77777777" w:rsidR="00F0408B" w:rsidRPr="008F3D9F" w:rsidRDefault="00F0408B">
      <w:pPr>
        <w:spacing w:before="240" w:after="240"/>
        <w:rPr>
          <w:lang w:val="fr-FR"/>
          <w:rPrChange w:id="2363" w:author="Hayfa ZGAYA-BIAU" w:date="2025-06-12T18:32:00Z" w16du:dateUtc="2025-06-12T16:32:00Z">
            <w:rPr/>
          </w:rPrChange>
        </w:rPr>
      </w:pPr>
    </w:p>
    <w:p w14:paraId="412200EF" w14:textId="77777777" w:rsidR="00F0408B" w:rsidRPr="008F3D9F" w:rsidRDefault="00F0408B">
      <w:pPr>
        <w:spacing w:before="240" w:after="240"/>
        <w:rPr>
          <w:lang w:val="fr-FR"/>
          <w:rPrChange w:id="2364" w:author="Hayfa ZGAYA-BIAU" w:date="2025-06-12T18:32:00Z" w16du:dateUtc="2025-06-12T16:32:00Z">
            <w:rPr/>
          </w:rPrChange>
        </w:rPr>
      </w:pPr>
    </w:p>
    <w:p w14:paraId="508AA39F" w14:textId="6540F1D7" w:rsidR="00F0408B" w:rsidRPr="008F3D9F" w:rsidRDefault="00000000">
      <w:pPr>
        <w:pStyle w:val="Titre2"/>
        <w:keepNext w:val="0"/>
        <w:keepLines w:val="0"/>
        <w:rPr>
          <w:lang w:val="fr-FR"/>
          <w:rPrChange w:id="2365" w:author="Hayfa ZGAYA-BIAU" w:date="2025-06-12T18:32:00Z" w16du:dateUtc="2025-06-12T16:32:00Z">
            <w:rPr/>
          </w:rPrChange>
        </w:rPr>
      </w:pPr>
      <w:bookmarkStart w:id="2366" w:name="_67jawskdexy" w:colFirst="0" w:colLast="0"/>
      <w:bookmarkEnd w:id="2366"/>
      <w:del w:id="2367" w:author="Hayfa ZGAYA-BIAU" w:date="2025-06-13T10:49:00Z" w16du:dateUtc="2025-06-13T08:49:00Z">
        <w:r w:rsidRPr="008F3D9F" w:rsidDel="00C53D76">
          <w:rPr>
            <w:lang w:val="fr-FR"/>
            <w:rPrChange w:id="2368" w:author="Hayfa ZGAYA-BIAU" w:date="2025-06-12T18:32:00Z" w16du:dateUtc="2025-06-12T16:32:00Z">
              <w:rPr/>
            </w:rPrChange>
          </w:rPr>
          <w:delText xml:space="preserve">15. </w:delText>
        </w:r>
      </w:del>
      <w:r w:rsidRPr="008F3D9F">
        <w:rPr>
          <w:lang w:val="fr-FR"/>
          <w:rPrChange w:id="2369" w:author="Hayfa ZGAYA-BIAU" w:date="2025-06-12T18:32:00Z" w16du:dateUtc="2025-06-12T16:32:00Z">
            <w:rPr/>
          </w:rPrChange>
        </w:rPr>
        <w:t>Bibliographie</w:t>
      </w:r>
    </w:p>
    <w:p w14:paraId="71B3D995" w14:textId="77777777" w:rsidR="00F0408B" w:rsidRPr="008F3D9F" w:rsidRDefault="00000000">
      <w:pPr>
        <w:numPr>
          <w:ilvl w:val="0"/>
          <w:numId w:val="9"/>
        </w:numPr>
        <w:spacing w:before="240"/>
        <w:rPr>
          <w:lang w:val="fr-FR"/>
          <w:rPrChange w:id="2370" w:author="Hayfa ZGAYA-BIAU" w:date="2025-06-12T18:32:00Z" w16du:dateUtc="2025-06-12T16:32:00Z">
            <w:rPr/>
          </w:rPrChange>
        </w:rPr>
      </w:pPr>
      <w:r w:rsidRPr="008F3D9F">
        <w:rPr>
          <w:lang w:val="fr-FR"/>
          <w:rPrChange w:id="2371" w:author="Hayfa ZGAYA-BIAU" w:date="2025-06-12T18:32:00Z" w16du:dateUtc="2025-06-12T16:32:00Z">
            <w:rPr/>
          </w:rPrChange>
        </w:rPr>
        <w:t xml:space="preserve">Ekman, P., &amp; Friesen, W. V. (1978). </w:t>
      </w:r>
      <w:r w:rsidRPr="008F3D9F">
        <w:rPr>
          <w:i/>
          <w:lang w:val="fr-FR"/>
          <w:rPrChange w:id="2372" w:author="Hayfa ZGAYA-BIAU" w:date="2025-06-12T18:32:00Z" w16du:dateUtc="2025-06-12T16:32:00Z">
            <w:rPr>
              <w:i/>
            </w:rPr>
          </w:rPrChange>
        </w:rPr>
        <w:t>Facial Action Coding System (FACS)</w:t>
      </w:r>
      <w:r w:rsidRPr="008F3D9F">
        <w:rPr>
          <w:lang w:val="fr-FR"/>
          <w:rPrChange w:id="2373" w:author="Hayfa ZGAYA-BIAU" w:date="2025-06-12T18:32:00Z" w16du:dateUtc="2025-06-12T16:32:00Z">
            <w:rPr/>
          </w:rPrChange>
        </w:rPr>
        <w:t xml:space="preserve">. Consulting </w:t>
      </w:r>
      <w:proofErr w:type="spellStart"/>
      <w:r w:rsidRPr="008F3D9F">
        <w:rPr>
          <w:lang w:val="fr-FR"/>
          <w:rPrChange w:id="2374" w:author="Hayfa ZGAYA-BIAU" w:date="2025-06-12T18:32:00Z" w16du:dateUtc="2025-06-12T16:32:00Z">
            <w:rPr/>
          </w:rPrChange>
        </w:rPr>
        <w:t>Psychologists</w:t>
      </w:r>
      <w:proofErr w:type="spellEnd"/>
      <w:r w:rsidRPr="008F3D9F">
        <w:rPr>
          <w:lang w:val="fr-FR"/>
          <w:rPrChange w:id="2375" w:author="Hayfa ZGAYA-BIAU" w:date="2025-06-12T18:32:00Z" w16du:dateUtc="2025-06-12T16:32:00Z">
            <w:rPr/>
          </w:rPrChange>
        </w:rPr>
        <w:t xml:space="preserve"> </w:t>
      </w:r>
      <w:proofErr w:type="spellStart"/>
      <w:r w:rsidRPr="008F3D9F">
        <w:rPr>
          <w:lang w:val="fr-FR"/>
          <w:rPrChange w:id="2376" w:author="Hayfa ZGAYA-BIAU" w:date="2025-06-12T18:32:00Z" w16du:dateUtc="2025-06-12T16:32:00Z">
            <w:rPr/>
          </w:rPrChange>
        </w:rPr>
        <w:t>Press</w:t>
      </w:r>
      <w:proofErr w:type="spellEnd"/>
      <w:r w:rsidRPr="008F3D9F">
        <w:rPr>
          <w:lang w:val="fr-FR"/>
          <w:rPrChange w:id="2377" w:author="Hayfa ZGAYA-BIAU" w:date="2025-06-12T18:32:00Z" w16du:dateUtc="2025-06-12T16:32:00Z">
            <w:rPr/>
          </w:rPrChange>
        </w:rPr>
        <w:t>.</w:t>
      </w:r>
      <w:r w:rsidRPr="008F3D9F">
        <w:rPr>
          <w:lang w:val="fr-FR"/>
          <w:rPrChange w:id="2378" w:author="Hayfa ZGAYA-BIAU" w:date="2025-06-12T18:32:00Z" w16du:dateUtc="2025-06-12T16:32:00Z">
            <w:rPr/>
          </w:rPrChange>
        </w:rPr>
        <w:br/>
      </w:r>
    </w:p>
    <w:p w14:paraId="1BAF2CA1" w14:textId="77777777" w:rsidR="00F0408B" w:rsidRPr="008F3D9F" w:rsidRDefault="00000000">
      <w:pPr>
        <w:numPr>
          <w:ilvl w:val="0"/>
          <w:numId w:val="9"/>
        </w:numPr>
        <w:rPr>
          <w:lang w:val="fr-FR"/>
          <w:rPrChange w:id="2379" w:author="Hayfa ZGAYA-BIAU" w:date="2025-06-12T18:32:00Z" w16du:dateUtc="2025-06-12T16:32:00Z">
            <w:rPr/>
          </w:rPrChange>
        </w:rPr>
      </w:pPr>
      <w:r w:rsidRPr="008F3D9F">
        <w:rPr>
          <w:lang w:val="fr-FR"/>
          <w:rPrChange w:id="2380" w:author="Hayfa ZGAYA-BIAU" w:date="2025-06-12T18:32:00Z" w16du:dateUtc="2025-06-12T16:32:00Z">
            <w:rPr/>
          </w:rPrChange>
        </w:rPr>
        <w:t xml:space="preserve">Viola, P., &amp; Jones, M. (2001). Rapid Object </w:t>
      </w:r>
      <w:proofErr w:type="spellStart"/>
      <w:r w:rsidRPr="008F3D9F">
        <w:rPr>
          <w:lang w:val="fr-FR"/>
          <w:rPrChange w:id="2381" w:author="Hayfa ZGAYA-BIAU" w:date="2025-06-12T18:32:00Z" w16du:dateUtc="2025-06-12T16:32:00Z">
            <w:rPr/>
          </w:rPrChange>
        </w:rPr>
        <w:t>Detection</w:t>
      </w:r>
      <w:proofErr w:type="spellEnd"/>
      <w:r w:rsidRPr="008F3D9F">
        <w:rPr>
          <w:lang w:val="fr-FR"/>
          <w:rPrChange w:id="2382" w:author="Hayfa ZGAYA-BIAU" w:date="2025-06-12T18:32:00Z" w16du:dateUtc="2025-06-12T16:32:00Z">
            <w:rPr/>
          </w:rPrChange>
        </w:rPr>
        <w:t xml:space="preserve"> </w:t>
      </w:r>
      <w:proofErr w:type="spellStart"/>
      <w:r w:rsidRPr="008F3D9F">
        <w:rPr>
          <w:lang w:val="fr-FR"/>
          <w:rPrChange w:id="2383" w:author="Hayfa ZGAYA-BIAU" w:date="2025-06-12T18:32:00Z" w16du:dateUtc="2025-06-12T16:32:00Z">
            <w:rPr/>
          </w:rPrChange>
        </w:rPr>
        <w:t>using</w:t>
      </w:r>
      <w:proofErr w:type="spellEnd"/>
      <w:r w:rsidRPr="008F3D9F">
        <w:rPr>
          <w:lang w:val="fr-FR"/>
          <w:rPrChange w:id="2384" w:author="Hayfa ZGAYA-BIAU" w:date="2025-06-12T18:32:00Z" w16du:dateUtc="2025-06-12T16:32:00Z">
            <w:rPr/>
          </w:rPrChange>
        </w:rPr>
        <w:t xml:space="preserve"> a </w:t>
      </w:r>
      <w:proofErr w:type="spellStart"/>
      <w:r w:rsidRPr="008F3D9F">
        <w:rPr>
          <w:lang w:val="fr-FR"/>
          <w:rPrChange w:id="2385" w:author="Hayfa ZGAYA-BIAU" w:date="2025-06-12T18:32:00Z" w16du:dateUtc="2025-06-12T16:32:00Z">
            <w:rPr/>
          </w:rPrChange>
        </w:rPr>
        <w:t>Boosted</w:t>
      </w:r>
      <w:proofErr w:type="spellEnd"/>
      <w:r w:rsidRPr="008F3D9F">
        <w:rPr>
          <w:lang w:val="fr-FR"/>
          <w:rPrChange w:id="2386" w:author="Hayfa ZGAYA-BIAU" w:date="2025-06-12T18:32:00Z" w16du:dateUtc="2025-06-12T16:32:00Z">
            <w:rPr/>
          </w:rPrChange>
        </w:rPr>
        <w:t xml:space="preserve"> Cascade of Simple </w:t>
      </w:r>
      <w:proofErr w:type="spellStart"/>
      <w:r w:rsidRPr="008F3D9F">
        <w:rPr>
          <w:lang w:val="fr-FR"/>
          <w:rPrChange w:id="2387" w:author="Hayfa ZGAYA-BIAU" w:date="2025-06-12T18:32:00Z" w16du:dateUtc="2025-06-12T16:32:00Z">
            <w:rPr/>
          </w:rPrChange>
        </w:rPr>
        <w:t>Features</w:t>
      </w:r>
      <w:proofErr w:type="spellEnd"/>
      <w:r w:rsidRPr="008F3D9F">
        <w:rPr>
          <w:lang w:val="fr-FR"/>
          <w:rPrChange w:id="2388" w:author="Hayfa ZGAYA-BIAU" w:date="2025-06-12T18:32:00Z" w16du:dateUtc="2025-06-12T16:32:00Z">
            <w:rPr/>
          </w:rPrChange>
        </w:rPr>
        <w:t xml:space="preserve">. </w:t>
      </w:r>
      <w:r w:rsidRPr="008F3D9F">
        <w:rPr>
          <w:i/>
          <w:lang w:val="fr-FR"/>
          <w:rPrChange w:id="2389" w:author="Hayfa ZGAYA-BIAU" w:date="2025-06-12T18:32:00Z" w16du:dateUtc="2025-06-12T16:32:00Z">
            <w:rPr>
              <w:i/>
            </w:rPr>
          </w:rPrChange>
        </w:rPr>
        <w:t xml:space="preserve">IEEE </w:t>
      </w:r>
      <w:proofErr w:type="spellStart"/>
      <w:r w:rsidRPr="008F3D9F">
        <w:rPr>
          <w:i/>
          <w:lang w:val="fr-FR"/>
          <w:rPrChange w:id="2390" w:author="Hayfa ZGAYA-BIAU" w:date="2025-06-12T18:32:00Z" w16du:dateUtc="2025-06-12T16:32:00Z">
            <w:rPr>
              <w:i/>
            </w:rPr>
          </w:rPrChange>
        </w:rPr>
        <w:t>Conference</w:t>
      </w:r>
      <w:proofErr w:type="spellEnd"/>
      <w:r w:rsidRPr="008F3D9F">
        <w:rPr>
          <w:i/>
          <w:lang w:val="fr-FR"/>
          <w:rPrChange w:id="2391" w:author="Hayfa ZGAYA-BIAU" w:date="2025-06-12T18:32:00Z" w16du:dateUtc="2025-06-12T16:32:00Z">
            <w:rPr>
              <w:i/>
            </w:rPr>
          </w:rPrChange>
        </w:rPr>
        <w:t xml:space="preserve"> on Computer Vision and Pattern Recognition (CVPR)</w:t>
      </w:r>
      <w:r w:rsidRPr="008F3D9F">
        <w:rPr>
          <w:lang w:val="fr-FR"/>
          <w:rPrChange w:id="2392" w:author="Hayfa ZGAYA-BIAU" w:date="2025-06-12T18:32:00Z" w16du:dateUtc="2025-06-12T16:32:00Z">
            <w:rPr/>
          </w:rPrChange>
        </w:rPr>
        <w:t>.</w:t>
      </w:r>
      <w:r w:rsidRPr="008F3D9F">
        <w:rPr>
          <w:lang w:val="fr-FR"/>
          <w:rPrChange w:id="2393" w:author="Hayfa ZGAYA-BIAU" w:date="2025-06-12T18:32:00Z" w16du:dateUtc="2025-06-12T16:32:00Z">
            <w:rPr/>
          </w:rPrChange>
        </w:rPr>
        <w:br/>
      </w:r>
    </w:p>
    <w:p w14:paraId="2A4FEDF0" w14:textId="77777777" w:rsidR="00F0408B" w:rsidRPr="008F3D9F" w:rsidRDefault="00000000">
      <w:pPr>
        <w:numPr>
          <w:ilvl w:val="0"/>
          <w:numId w:val="9"/>
        </w:numPr>
        <w:rPr>
          <w:lang w:val="fr-FR"/>
          <w:rPrChange w:id="2394" w:author="Hayfa ZGAYA-BIAU" w:date="2025-06-12T18:32:00Z" w16du:dateUtc="2025-06-12T16:32:00Z">
            <w:rPr/>
          </w:rPrChange>
        </w:rPr>
      </w:pPr>
      <w:proofErr w:type="spellStart"/>
      <w:r w:rsidRPr="008F3D9F">
        <w:rPr>
          <w:lang w:val="fr-FR"/>
          <w:rPrChange w:id="2395" w:author="Hayfa ZGAYA-BIAU" w:date="2025-06-12T18:32:00Z" w16du:dateUtc="2025-06-12T16:32:00Z">
            <w:rPr/>
          </w:rPrChange>
        </w:rPr>
        <w:t>Hochreiter</w:t>
      </w:r>
      <w:proofErr w:type="spellEnd"/>
      <w:r w:rsidRPr="008F3D9F">
        <w:rPr>
          <w:lang w:val="fr-FR"/>
          <w:rPrChange w:id="2396" w:author="Hayfa ZGAYA-BIAU" w:date="2025-06-12T18:32:00Z" w16du:dateUtc="2025-06-12T16:32:00Z">
            <w:rPr/>
          </w:rPrChange>
        </w:rPr>
        <w:t xml:space="preserve">, S., &amp; </w:t>
      </w:r>
      <w:proofErr w:type="spellStart"/>
      <w:r w:rsidRPr="008F3D9F">
        <w:rPr>
          <w:lang w:val="fr-FR"/>
          <w:rPrChange w:id="2397" w:author="Hayfa ZGAYA-BIAU" w:date="2025-06-12T18:32:00Z" w16du:dateUtc="2025-06-12T16:32:00Z">
            <w:rPr/>
          </w:rPrChange>
        </w:rPr>
        <w:t>Schmidhuber</w:t>
      </w:r>
      <w:proofErr w:type="spellEnd"/>
      <w:r w:rsidRPr="008F3D9F">
        <w:rPr>
          <w:lang w:val="fr-FR"/>
          <w:rPrChange w:id="2398" w:author="Hayfa ZGAYA-BIAU" w:date="2025-06-12T18:32:00Z" w16du:dateUtc="2025-06-12T16:32:00Z">
            <w:rPr/>
          </w:rPrChange>
        </w:rPr>
        <w:t>, J. (1997). Long Short-</w:t>
      </w:r>
      <w:proofErr w:type="spellStart"/>
      <w:r w:rsidRPr="008F3D9F">
        <w:rPr>
          <w:lang w:val="fr-FR"/>
          <w:rPrChange w:id="2399" w:author="Hayfa ZGAYA-BIAU" w:date="2025-06-12T18:32:00Z" w16du:dateUtc="2025-06-12T16:32:00Z">
            <w:rPr/>
          </w:rPrChange>
        </w:rPr>
        <w:t>Term</w:t>
      </w:r>
      <w:proofErr w:type="spellEnd"/>
      <w:r w:rsidRPr="008F3D9F">
        <w:rPr>
          <w:lang w:val="fr-FR"/>
          <w:rPrChange w:id="2400" w:author="Hayfa ZGAYA-BIAU" w:date="2025-06-12T18:32:00Z" w16du:dateUtc="2025-06-12T16:32:00Z">
            <w:rPr/>
          </w:rPrChange>
        </w:rPr>
        <w:t xml:space="preserve"> Memory. </w:t>
      </w:r>
      <w:r w:rsidRPr="008F3D9F">
        <w:rPr>
          <w:i/>
          <w:lang w:val="fr-FR"/>
          <w:rPrChange w:id="2401" w:author="Hayfa ZGAYA-BIAU" w:date="2025-06-12T18:32:00Z" w16du:dateUtc="2025-06-12T16:32:00Z">
            <w:rPr>
              <w:i/>
            </w:rPr>
          </w:rPrChange>
        </w:rPr>
        <w:t>Neural Computation</w:t>
      </w:r>
      <w:r w:rsidRPr="008F3D9F">
        <w:rPr>
          <w:lang w:val="fr-FR"/>
          <w:rPrChange w:id="2402" w:author="Hayfa ZGAYA-BIAU" w:date="2025-06-12T18:32:00Z" w16du:dateUtc="2025-06-12T16:32:00Z">
            <w:rPr/>
          </w:rPrChange>
        </w:rPr>
        <w:t>, 9(8), 1735–1780.</w:t>
      </w:r>
      <w:r w:rsidRPr="008F3D9F">
        <w:rPr>
          <w:lang w:val="fr-FR"/>
          <w:rPrChange w:id="2403" w:author="Hayfa ZGAYA-BIAU" w:date="2025-06-12T18:32:00Z" w16du:dateUtc="2025-06-12T16:32:00Z">
            <w:rPr/>
          </w:rPrChange>
        </w:rPr>
        <w:br/>
      </w:r>
    </w:p>
    <w:p w14:paraId="5767D4AC" w14:textId="77777777" w:rsidR="00F0408B" w:rsidRPr="008F3D9F" w:rsidRDefault="00000000">
      <w:pPr>
        <w:numPr>
          <w:ilvl w:val="0"/>
          <w:numId w:val="9"/>
        </w:numPr>
        <w:rPr>
          <w:lang w:val="fr-FR"/>
          <w:rPrChange w:id="2404" w:author="Hayfa ZGAYA-BIAU" w:date="2025-06-12T18:32:00Z" w16du:dateUtc="2025-06-12T16:32:00Z">
            <w:rPr/>
          </w:rPrChange>
        </w:rPr>
      </w:pPr>
      <w:proofErr w:type="spellStart"/>
      <w:r w:rsidRPr="008F3D9F">
        <w:rPr>
          <w:lang w:val="fr-FR"/>
          <w:rPrChange w:id="2405" w:author="Hayfa ZGAYA-BIAU" w:date="2025-06-12T18:32:00Z" w16du:dateUtc="2025-06-12T16:32:00Z">
            <w:rPr/>
          </w:rPrChange>
        </w:rPr>
        <w:lastRenderedPageBreak/>
        <w:t>Simonyan</w:t>
      </w:r>
      <w:proofErr w:type="spellEnd"/>
      <w:r w:rsidRPr="008F3D9F">
        <w:rPr>
          <w:lang w:val="fr-FR"/>
          <w:rPrChange w:id="2406" w:author="Hayfa ZGAYA-BIAU" w:date="2025-06-12T18:32:00Z" w16du:dateUtc="2025-06-12T16:32:00Z">
            <w:rPr/>
          </w:rPrChange>
        </w:rPr>
        <w:t xml:space="preserve">, K., &amp; </w:t>
      </w:r>
      <w:proofErr w:type="spellStart"/>
      <w:r w:rsidRPr="008F3D9F">
        <w:rPr>
          <w:lang w:val="fr-FR"/>
          <w:rPrChange w:id="2407" w:author="Hayfa ZGAYA-BIAU" w:date="2025-06-12T18:32:00Z" w16du:dateUtc="2025-06-12T16:32:00Z">
            <w:rPr/>
          </w:rPrChange>
        </w:rPr>
        <w:t>Zisserman</w:t>
      </w:r>
      <w:proofErr w:type="spellEnd"/>
      <w:r w:rsidRPr="008F3D9F">
        <w:rPr>
          <w:lang w:val="fr-FR"/>
          <w:rPrChange w:id="2408" w:author="Hayfa ZGAYA-BIAU" w:date="2025-06-12T18:32:00Z" w16du:dateUtc="2025-06-12T16:32:00Z">
            <w:rPr/>
          </w:rPrChange>
        </w:rPr>
        <w:t xml:space="preserve">, A. (2014). Very Deep </w:t>
      </w:r>
      <w:proofErr w:type="spellStart"/>
      <w:r w:rsidRPr="008F3D9F">
        <w:rPr>
          <w:lang w:val="fr-FR"/>
          <w:rPrChange w:id="2409" w:author="Hayfa ZGAYA-BIAU" w:date="2025-06-12T18:32:00Z" w16du:dateUtc="2025-06-12T16:32:00Z">
            <w:rPr/>
          </w:rPrChange>
        </w:rPr>
        <w:t>Convolutional</w:t>
      </w:r>
      <w:proofErr w:type="spellEnd"/>
      <w:r w:rsidRPr="008F3D9F">
        <w:rPr>
          <w:lang w:val="fr-FR"/>
          <w:rPrChange w:id="2410" w:author="Hayfa ZGAYA-BIAU" w:date="2025-06-12T18:32:00Z" w16du:dateUtc="2025-06-12T16:32:00Z">
            <w:rPr/>
          </w:rPrChange>
        </w:rPr>
        <w:t xml:space="preserve"> Networks for Large-</w:t>
      </w:r>
      <w:proofErr w:type="spellStart"/>
      <w:r w:rsidRPr="008F3D9F">
        <w:rPr>
          <w:lang w:val="fr-FR"/>
          <w:rPrChange w:id="2411" w:author="Hayfa ZGAYA-BIAU" w:date="2025-06-12T18:32:00Z" w16du:dateUtc="2025-06-12T16:32:00Z">
            <w:rPr/>
          </w:rPrChange>
        </w:rPr>
        <w:t>Scale</w:t>
      </w:r>
      <w:proofErr w:type="spellEnd"/>
      <w:r w:rsidRPr="008F3D9F">
        <w:rPr>
          <w:lang w:val="fr-FR"/>
          <w:rPrChange w:id="2412" w:author="Hayfa ZGAYA-BIAU" w:date="2025-06-12T18:32:00Z" w16du:dateUtc="2025-06-12T16:32:00Z">
            <w:rPr/>
          </w:rPrChange>
        </w:rPr>
        <w:t xml:space="preserve"> Image Recognition. </w:t>
      </w:r>
      <w:proofErr w:type="spellStart"/>
      <w:proofErr w:type="gramStart"/>
      <w:r w:rsidRPr="008F3D9F">
        <w:rPr>
          <w:i/>
          <w:lang w:val="fr-FR"/>
          <w:rPrChange w:id="2413" w:author="Hayfa ZGAYA-BIAU" w:date="2025-06-12T18:32:00Z" w16du:dateUtc="2025-06-12T16:32:00Z">
            <w:rPr>
              <w:i/>
            </w:rPr>
          </w:rPrChange>
        </w:rPr>
        <w:t>arXiv</w:t>
      </w:r>
      <w:proofErr w:type="spellEnd"/>
      <w:proofErr w:type="gramEnd"/>
      <w:r w:rsidRPr="008F3D9F">
        <w:rPr>
          <w:i/>
          <w:lang w:val="fr-FR"/>
          <w:rPrChange w:id="2414" w:author="Hayfa ZGAYA-BIAU" w:date="2025-06-12T18:32:00Z" w16du:dateUtc="2025-06-12T16:32:00Z">
            <w:rPr>
              <w:i/>
            </w:rPr>
          </w:rPrChange>
        </w:rPr>
        <w:t xml:space="preserve"> </w:t>
      </w:r>
      <w:proofErr w:type="spellStart"/>
      <w:r w:rsidRPr="008F3D9F">
        <w:rPr>
          <w:i/>
          <w:lang w:val="fr-FR"/>
          <w:rPrChange w:id="2415" w:author="Hayfa ZGAYA-BIAU" w:date="2025-06-12T18:32:00Z" w16du:dateUtc="2025-06-12T16:32:00Z">
            <w:rPr>
              <w:i/>
            </w:rPr>
          </w:rPrChange>
        </w:rPr>
        <w:t>preprint</w:t>
      </w:r>
      <w:proofErr w:type="spellEnd"/>
      <w:r w:rsidRPr="008F3D9F">
        <w:rPr>
          <w:i/>
          <w:lang w:val="fr-FR"/>
          <w:rPrChange w:id="2416" w:author="Hayfa ZGAYA-BIAU" w:date="2025-06-12T18:32:00Z" w16du:dateUtc="2025-06-12T16:32:00Z">
            <w:rPr>
              <w:i/>
            </w:rPr>
          </w:rPrChange>
        </w:rPr>
        <w:t xml:space="preserve"> </w:t>
      </w:r>
      <w:proofErr w:type="gramStart"/>
      <w:r w:rsidRPr="008F3D9F">
        <w:rPr>
          <w:i/>
          <w:lang w:val="fr-FR"/>
          <w:rPrChange w:id="2417" w:author="Hayfa ZGAYA-BIAU" w:date="2025-06-12T18:32:00Z" w16du:dateUtc="2025-06-12T16:32:00Z">
            <w:rPr>
              <w:i/>
            </w:rPr>
          </w:rPrChange>
        </w:rPr>
        <w:t>arXiv:</w:t>
      </w:r>
      <w:proofErr w:type="gramEnd"/>
      <w:r w:rsidRPr="008F3D9F">
        <w:rPr>
          <w:i/>
          <w:lang w:val="fr-FR"/>
          <w:rPrChange w:id="2418" w:author="Hayfa ZGAYA-BIAU" w:date="2025-06-12T18:32:00Z" w16du:dateUtc="2025-06-12T16:32:00Z">
            <w:rPr>
              <w:i/>
            </w:rPr>
          </w:rPrChange>
        </w:rPr>
        <w:t>1409.1556</w:t>
      </w:r>
      <w:r w:rsidRPr="008F3D9F">
        <w:rPr>
          <w:lang w:val="fr-FR"/>
          <w:rPrChange w:id="2419" w:author="Hayfa ZGAYA-BIAU" w:date="2025-06-12T18:32:00Z" w16du:dateUtc="2025-06-12T16:32:00Z">
            <w:rPr/>
          </w:rPrChange>
        </w:rPr>
        <w:t>.</w:t>
      </w:r>
      <w:r w:rsidRPr="008F3D9F">
        <w:rPr>
          <w:lang w:val="fr-FR"/>
          <w:rPrChange w:id="2420" w:author="Hayfa ZGAYA-BIAU" w:date="2025-06-12T18:32:00Z" w16du:dateUtc="2025-06-12T16:32:00Z">
            <w:rPr/>
          </w:rPrChange>
        </w:rPr>
        <w:br/>
      </w:r>
    </w:p>
    <w:p w14:paraId="4556A513" w14:textId="77777777" w:rsidR="00F0408B" w:rsidRPr="008F3D9F" w:rsidRDefault="00000000">
      <w:pPr>
        <w:numPr>
          <w:ilvl w:val="0"/>
          <w:numId w:val="9"/>
        </w:numPr>
        <w:rPr>
          <w:lang w:val="fr-FR"/>
          <w:rPrChange w:id="2421" w:author="Hayfa ZGAYA-BIAU" w:date="2025-06-12T18:32:00Z" w16du:dateUtc="2025-06-12T16:32:00Z">
            <w:rPr/>
          </w:rPrChange>
        </w:rPr>
      </w:pPr>
      <w:proofErr w:type="spellStart"/>
      <w:r w:rsidRPr="008F3D9F">
        <w:rPr>
          <w:lang w:val="fr-FR"/>
          <w:rPrChange w:id="2422" w:author="Hayfa ZGAYA-BIAU" w:date="2025-06-12T18:32:00Z" w16du:dateUtc="2025-06-12T16:32:00Z">
            <w:rPr/>
          </w:rPrChange>
        </w:rPr>
        <w:t>Goodfellow</w:t>
      </w:r>
      <w:proofErr w:type="spellEnd"/>
      <w:r w:rsidRPr="008F3D9F">
        <w:rPr>
          <w:lang w:val="fr-FR"/>
          <w:rPrChange w:id="2423" w:author="Hayfa ZGAYA-BIAU" w:date="2025-06-12T18:32:00Z" w16du:dateUtc="2025-06-12T16:32:00Z">
            <w:rPr/>
          </w:rPrChange>
        </w:rPr>
        <w:t xml:space="preserve">, I., Bengio, Y., &amp; Courville, A. (2016). </w:t>
      </w:r>
      <w:r w:rsidRPr="008F3D9F">
        <w:rPr>
          <w:i/>
          <w:lang w:val="fr-FR"/>
          <w:rPrChange w:id="2424" w:author="Hayfa ZGAYA-BIAU" w:date="2025-06-12T18:32:00Z" w16du:dateUtc="2025-06-12T16:32:00Z">
            <w:rPr>
              <w:i/>
            </w:rPr>
          </w:rPrChange>
        </w:rPr>
        <w:t>Deep Learning</w:t>
      </w:r>
      <w:r w:rsidRPr="008F3D9F">
        <w:rPr>
          <w:lang w:val="fr-FR"/>
          <w:rPrChange w:id="2425" w:author="Hayfa ZGAYA-BIAU" w:date="2025-06-12T18:32:00Z" w16du:dateUtc="2025-06-12T16:32:00Z">
            <w:rPr/>
          </w:rPrChange>
        </w:rPr>
        <w:t xml:space="preserve">. MIT </w:t>
      </w:r>
      <w:proofErr w:type="spellStart"/>
      <w:r w:rsidRPr="008F3D9F">
        <w:rPr>
          <w:lang w:val="fr-FR"/>
          <w:rPrChange w:id="2426" w:author="Hayfa ZGAYA-BIAU" w:date="2025-06-12T18:32:00Z" w16du:dateUtc="2025-06-12T16:32:00Z">
            <w:rPr/>
          </w:rPrChange>
        </w:rPr>
        <w:t>Press</w:t>
      </w:r>
      <w:proofErr w:type="spellEnd"/>
      <w:r w:rsidRPr="008F3D9F">
        <w:rPr>
          <w:lang w:val="fr-FR"/>
          <w:rPrChange w:id="2427" w:author="Hayfa ZGAYA-BIAU" w:date="2025-06-12T18:32:00Z" w16du:dateUtc="2025-06-12T16:32:00Z">
            <w:rPr/>
          </w:rPrChange>
        </w:rPr>
        <w:t>.</w:t>
      </w:r>
      <w:r w:rsidRPr="008F3D9F">
        <w:rPr>
          <w:lang w:val="fr-FR"/>
          <w:rPrChange w:id="2428" w:author="Hayfa ZGAYA-BIAU" w:date="2025-06-12T18:32:00Z" w16du:dateUtc="2025-06-12T16:32:00Z">
            <w:rPr/>
          </w:rPrChange>
        </w:rPr>
        <w:br/>
      </w:r>
    </w:p>
    <w:p w14:paraId="28079488" w14:textId="77777777" w:rsidR="00F0408B" w:rsidRPr="008F3D9F" w:rsidRDefault="00000000">
      <w:pPr>
        <w:numPr>
          <w:ilvl w:val="0"/>
          <w:numId w:val="9"/>
        </w:numPr>
        <w:rPr>
          <w:lang w:val="fr-FR"/>
          <w:rPrChange w:id="2429" w:author="Hayfa ZGAYA-BIAU" w:date="2025-06-12T18:32:00Z" w16du:dateUtc="2025-06-12T16:32:00Z">
            <w:rPr/>
          </w:rPrChange>
        </w:rPr>
      </w:pPr>
      <w:r w:rsidRPr="008F3D9F">
        <w:rPr>
          <w:lang w:val="fr-FR"/>
          <w:rPrChange w:id="2430" w:author="Hayfa ZGAYA-BIAU" w:date="2025-06-12T18:32:00Z" w16du:dateUtc="2025-06-12T16:32:00Z">
            <w:rPr/>
          </w:rPrChange>
        </w:rPr>
        <w:t xml:space="preserve">Zhang, Z., et al. (2014). Facial </w:t>
      </w:r>
      <w:proofErr w:type="spellStart"/>
      <w:r w:rsidRPr="008F3D9F">
        <w:rPr>
          <w:lang w:val="fr-FR"/>
          <w:rPrChange w:id="2431" w:author="Hayfa ZGAYA-BIAU" w:date="2025-06-12T18:32:00Z" w16du:dateUtc="2025-06-12T16:32:00Z">
            <w:rPr/>
          </w:rPrChange>
        </w:rPr>
        <w:t>landmark</w:t>
      </w:r>
      <w:proofErr w:type="spellEnd"/>
      <w:r w:rsidRPr="008F3D9F">
        <w:rPr>
          <w:lang w:val="fr-FR"/>
          <w:rPrChange w:id="2432" w:author="Hayfa ZGAYA-BIAU" w:date="2025-06-12T18:32:00Z" w16du:dateUtc="2025-06-12T16:32:00Z">
            <w:rPr/>
          </w:rPrChange>
        </w:rPr>
        <w:t xml:space="preserve"> </w:t>
      </w:r>
      <w:proofErr w:type="spellStart"/>
      <w:r w:rsidRPr="008F3D9F">
        <w:rPr>
          <w:lang w:val="fr-FR"/>
          <w:rPrChange w:id="2433" w:author="Hayfa ZGAYA-BIAU" w:date="2025-06-12T18:32:00Z" w16du:dateUtc="2025-06-12T16:32:00Z">
            <w:rPr/>
          </w:rPrChange>
        </w:rPr>
        <w:t>detection</w:t>
      </w:r>
      <w:proofErr w:type="spellEnd"/>
      <w:r w:rsidRPr="008F3D9F">
        <w:rPr>
          <w:lang w:val="fr-FR"/>
          <w:rPrChange w:id="2434" w:author="Hayfa ZGAYA-BIAU" w:date="2025-06-12T18:32:00Z" w16du:dateUtc="2025-06-12T16:32:00Z">
            <w:rPr/>
          </w:rPrChange>
        </w:rPr>
        <w:t xml:space="preserve"> by </w:t>
      </w:r>
      <w:proofErr w:type="spellStart"/>
      <w:r w:rsidRPr="008F3D9F">
        <w:rPr>
          <w:lang w:val="fr-FR"/>
          <w:rPrChange w:id="2435" w:author="Hayfa ZGAYA-BIAU" w:date="2025-06-12T18:32:00Z" w16du:dateUtc="2025-06-12T16:32:00Z">
            <w:rPr/>
          </w:rPrChange>
        </w:rPr>
        <w:t>deep</w:t>
      </w:r>
      <w:proofErr w:type="spellEnd"/>
      <w:r w:rsidRPr="008F3D9F">
        <w:rPr>
          <w:lang w:val="fr-FR"/>
          <w:rPrChange w:id="2436" w:author="Hayfa ZGAYA-BIAU" w:date="2025-06-12T18:32:00Z" w16du:dateUtc="2025-06-12T16:32:00Z">
            <w:rPr/>
          </w:rPrChange>
        </w:rPr>
        <w:t xml:space="preserve"> multi-</w:t>
      </w:r>
      <w:proofErr w:type="spellStart"/>
      <w:r w:rsidRPr="008F3D9F">
        <w:rPr>
          <w:lang w:val="fr-FR"/>
          <w:rPrChange w:id="2437" w:author="Hayfa ZGAYA-BIAU" w:date="2025-06-12T18:32:00Z" w16du:dateUtc="2025-06-12T16:32:00Z">
            <w:rPr/>
          </w:rPrChange>
        </w:rPr>
        <w:t>task</w:t>
      </w:r>
      <w:proofErr w:type="spellEnd"/>
      <w:r w:rsidRPr="008F3D9F">
        <w:rPr>
          <w:lang w:val="fr-FR"/>
          <w:rPrChange w:id="2438" w:author="Hayfa ZGAYA-BIAU" w:date="2025-06-12T18:32:00Z" w16du:dateUtc="2025-06-12T16:32:00Z">
            <w:rPr/>
          </w:rPrChange>
        </w:rPr>
        <w:t xml:space="preserve"> </w:t>
      </w:r>
      <w:proofErr w:type="spellStart"/>
      <w:r w:rsidRPr="008F3D9F">
        <w:rPr>
          <w:lang w:val="fr-FR"/>
          <w:rPrChange w:id="2439" w:author="Hayfa ZGAYA-BIAU" w:date="2025-06-12T18:32:00Z" w16du:dateUtc="2025-06-12T16:32:00Z">
            <w:rPr/>
          </w:rPrChange>
        </w:rPr>
        <w:t>learning</w:t>
      </w:r>
      <w:proofErr w:type="spellEnd"/>
      <w:r w:rsidRPr="008F3D9F">
        <w:rPr>
          <w:lang w:val="fr-FR"/>
          <w:rPrChange w:id="2440" w:author="Hayfa ZGAYA-BIAU" w:date="2025-06-12T18:32:00Z" w16du:dateUtc="2025-06-12T16:32:00Z">
            <w:rPr/>
          </w:rPrChange>
        </w:rPr>
        <w:t xml:space="preserve">. </w:t>
      </w:r>
      <w:proofErr w:type="spellStart"/>
      <w:r w:rsidRPr="008F3D9F">
        <w:rPr>
          <w:i/>
          <w:lang w:val="fr-FR"/>
          <w:rPrChange w:id="2441" w:author="Hayfa ZGAYA-BIAU" w:date="2025-06-12T18:32:00Z" w16du:dateUtc="2025-06-12T16:32:00Z">
            <w:rPr>
              <w:i/>
            </w:rPr>
          </w:rPrChange>
        </w:rPr>
        <w:t>European</w:t>
      </w:r>
      <w:proofErr w:type="spellEnd"/>
      <w:r w:rsidRPr="008F3D9F">
        <w:rPr>
          <w:i/>
          <w:lang w:val="fr-FR"/>
          <w:rPrChange w:id="2442" w:author="Hayfa ZGAYA-BIAU" w:date="2025-06-12T18:32:00Z" w16du:dateUtc="2025-06-12T16:32:00Z">
            <w:rPr>
              <w:i/>
            </w:rPr>
          </w:rPrChange>
        </w:rPr>
        <w:t xml:space="preserve"> </w:t>
      </w:r>
      <w:proofErr w:type="spellStart"/>
      <w:r w:rsidRPr="008F3D9F">
        <w:rPr>
          <w:i/>
          <w:lang w:val="fr-FR"/>
          <w:rPrChange w:id="2443" w:author="Hayfa ZGAYA-BIAU" w:date="2025-06-12T18:32:00Z" w16du:dateUtc="2025-06-12T16:32:00Z">
            <w:rPr>
              <w:i/>
            </w:rPr>
          </w:rPrChange>
        </w:rPr>
        <w:t>Conference</w:t>
      </w:r>
      <w:proofErr w:type="spellEnd"/>
      <w:r w:rsidRPr="008F3D9F">
        <w:rPr>
          <w:i/>
          <w:lang w:val="fr-FR"/>
          <w:rPrChange w:id="2444" w:author="Hayfa ZGAYA-BIAU" w:date="2025-06-12T18:32:00Z" w16du:dateUtc="2025-06-12T16:32:00Z">
            <w:rPr>
              <w:i/>
            </w:rPr>
          </w:rPrChange>
        </w:rPr>
        <w:t xml:space="preserve"> on Computer Vision (ECCV)</w:t>
      </w:r>
      <w:r w:rsidRPr="008F3D9F">
        <w:rPr>
          <w:lang w:val="fr-FR"/>
          <w:rPrChange w:id="2445" w:author="Hayfa ZGAYA-BIAU" w:date="2025-06-12T18:32:00Z" w16du:dateUtc="2025-06-12T16:32:00Z">
            <w:rPr/>
          </w:rPrChange>
        </w:rPr>
        <w:t>.</w:t>
      </w:r>
      <w:r w:rsidRPr="008F3D9F">
        <w:rPr>
          <w:lang w:val="fr-FR"/>
          <w:rPrChange w:id="2446" w:author="Hayfa ZGAYA-BIAU" w:date="2025-06-12T18:32:00Z" w16du:dateUtc="2025-06-12T16:32:00Z">
            <w:rPr/>
          </w:rPrChange>
        </w:rPr>
        <w:br/>
      </w:r>
    </w:p>
    <w:p w14:paraId="45D9FBF3" w14:textId="77777777" w:rsidR="00F0408B" w:rsidRPr="008F3D9F" w:rsidRDefault="00000000">
      <w:pPr>
        <w:numPr>
          <w:ilvl w:val="0"/>
          <w:numId w:val="9"/>
        </w:numPr>
        <w:rPr>
          <w:lang w:val="fr-FR"/>
          <w:rPrChange w:id="2447" w:author="Hayfa ZGAYA-BIAU" w:date="2025-06-12T18:32:00Z" w16du:dateUtc="2025-06-12T16:32:00Z">
            <w:rPr/>
          </w:rPrChange>
        </w:rPr>
      </w:pPr>
      <w:r w:rsidRPr="008F3D9F">
        <w:rPr>
          <w:lang w:val="fr-FR"/>
          <w:rPrChange w:id="2448" w:author="Hayfa ZGAYA-BIAU" w:date="2025-06-12T18:32:00Z" w16du:dateUtc="2025-06-12T16:32:00Z">
            <w:rPr/>
          </w:rPrChange>
        </w:rPr>
        <w:t xml:space="preserve">Koller, D., et al. (2019). Eye </w:t>
      </w:r>
      <w:proofErr w:type="spellStart"/>
      <w:r w:rsidRPr="008F3D9F">
        <w:rPr>
          <w:lang w:val="fr-FR"/>
          <w:rPrChange w:id="2449" w:author="Hayfa ZGAYA-BIAU" w:date="2025-06-12T18:32:00Z" w16du:dateUtc="2025-06-12T16:32:00Z">
            <w:rPr/>
          </w:rPrChange>
        </w:rPr>
        <w:t>Tracking</w:t>
      </w:r>
      <w:proofErr w:type="spellEnd"/>
      <w:r w:rsidRPr="008F3D9F">
        <w:rPr>
          <w:lang w:val="fr-FR"/>
          <w:rPrChange w:id="2450" w:author="Hayfa ZGAYA-BIAU" w:date="2025-06-12T18:32:00Z" w16du:dateUtc="2025-06-12T16:32:00Z">
            <w:rPr/>
          </w:rPrChange>
        </w:rPr>
        <w:t xml:space="preserve"> in Human-Computer Interaction and </w:t>
      </w:r>
      <w:proofErr w:type="spellStart"/>
      <w:r w:rsidRPr="008F3D9F">
        <w:rPr>
          <w:lang w:val="fr-FR"/>
          <w:rPrChange w:id="2451" w:author="Hayfa ZGAYA-BIAU" w:date="2025-06-12T18:32:00Z" w16du:dateUtc="2025-06-12T16:32:00Z">
            <w:rPr/>
          </w:rPrChange>
        </w:rPr>
        <w:t>Usability</w:t>
      </w:r>
      <w:proofErr w:type="spellEnd"/>
      <w:r w:rsidRPr="008F3D9F">
        <w:rPr>
          <w:lang w:val="fr-FR"/>
          <w:rPrChange w:id="2452" w:author="Hayfa ZGAYA-BIAU" w:date="2025-06-12T18:32:00Z" w16du:dateUtc="2025-06-12T16:32:00Z">
            <w:rPr/>
          </w:rPrChange>
        </w:rPr>
        <w:t xml:space="preserve"> </w:t>
      </w:r>
      <w:proofErr w:type="spellStart"/>
      <w:r w:rsidRPr="008F3D9F">
        <w:rPr>
          <w:lang w:val="fr-FR"/>
          <w:rPrChange w:id="2453" w:author="Hayfa ZGAYA-BIAU" w:date="2025-06-12T18:32:00Z" w16du:dateUtc="2025-06-12T16:32:00Z">
            <w:rPr/>
          </w:rPrChange>
        </w:rPr>
        <w:t>Research</w:t>
      </w:r>
      <w:proofErr w:type="spellEnd"/>
      <w:r w:rsidRPr="008F3D9F">
        <w:rPr>
          <w:lang w:val="fr-FR"/>
          <w:rPrChange w:id="2454" w:author="Hayfa ZGAYA-BIAU" w:date="2025-06-12T18:32:00Z" w16du:dateUtc="2025-06-12T16:32:00Z">
            <w:rPr/>
          </w:rPrChange>
        </w:rPr>
        <w:t xml:space="preserve">. </w:t>
      </w:r>
      <w:r w:rsidRPr="008F3D9F">
        <w:rPr>
          <w:i/>
          <w:lang w:val="fr-FR"/>
          <w:rPrChange w:id="2455" w:author="Hayfa ZGAYA-BIAU" w:date="2025-06-12T18:32:00Z" w16du:dateUtc="2025-06-12T16:32:00Z">
            <w:rPr>
              <w:i/>
            </w:rPr>
          </w:rPrChange>
        </w:rPr>
        <w:t xml:space="preserve">Springer </w:t>
      </w:r>
      <w:proofErr w:type="spellStart"/>
      <w:r w:rsidRPr="008F3D9F">
        <w:rPr>
          <w:i/>
          <w:lang w:val="fr-FR"/>
          <w:rPrChange w:id="2456" w:author="Hayfa ZGAYA-BIAU" w:date="2025-06-12T18:32:00Z" w16du:dateUtc="2025-06-12T16:32:00Z">
            <w:rPr>
              <w:i/>
            </w:rPr>
          </w:rPrChange>
        </w:rPr>
        <w:t>Handbook</w:t>
      </w:r>
      <w:proofErr w:type="spellEnd"/>
      <w:r w:rsidRPr="008F3D9F">
        <w:rPr>
          <w:i/>
          <w:lang w:val="fr-FR"/>
          <w:rPrChange w:id="2457" w:author="Hayfa ZGAYA-BIAU" w:date="2025-06-12T18:32:00Z" w16du:dateUtc="2025-06-12T16:32:00Z">
            <w:rPr>
              <w:i/>
            </w:rPr>
          </w:rPrChange>
        </w:rPr>
        <w:t xml:space="preserve"> of Human-Computer Interaction</w:t>
      </w:r>
      <w:r w:rsidRPr="008F3D9F">
        <w:rPr>
          <w:lang w:val="fr-FR"/>
          <w:rPrChange w:id="2458" w:author="Hayfa ZGAYA-BIAU" w:date="2025-06-12T18:32:00Z" w16du:dateUtc="2025-06-12T16:32:00Z">
            <w:rPr/>
          </w:rPrChange>
        </w:rPr>
        <w:t>.</w:t>
      </w:r>
      <w:r w:rsidRPr="008F3D9F">
        <w:rPr>
          <w:lang w:val="fr-FR"/>
          <w:rPrChange w:id="2459" w:author="Hayfa ZGAYA-BIAU" w:date="2025-06-12T18:32:00Z" w16du:dateUtc="2025-06-12T16:32:00Z">
            <w:rPr/>
          </w:rPrChange>
        </w:rPr>
        <w:br/>
      </w:r>
    </w:p>
    <w:p w14:paraId="56A36B3F" w14:textId="77777777" w:rsidR="00F0408B" w:rsidRPr="008F3D9F" w:rsidRDefault="00000000">
      <w:pPr>
        <w:numPr>
          <w:ilvl w:val="0"/>
          <w:numId w:val="9"/>
        </w:numPr>
        <w:rPr>
          <w:lang w:val="fr-FR"/>
          <w:rPrChange w:id="2460" w:author="Hayfa ZGAYA-BIAU" w:date="2025-06-12T18:32:00Z" w16du:dateUtc="2025-06-12T16:32:00Z">
            <w:rPr/>
          </w:rPrChange>
        </w:rPr>
      </w:pPr>
      <w:r w:rsidRPr="008F3D9F">
        <w:rPr>
          <w:lang w:val="fr-FR"/>
          <w:rPrChange w:id="2461" w:author="Hayfa ZGAYA-BIAU" w:date="2025-06-12T18:32:00Z" w16du:dateUtc="2025-06-12T16:32:00Z">
            <w:rPr/>
          </w:rPrChange>
        </w:rPr>
        <w:t xml:space="preserve">Zhao, X., et al. (2019). Learning </w:t>
      </w:r>
      <w:proofErr w:type="spellStart"/>
      <w:r w:rsidRPr="008F3D9F">
        <w:rPr>
          <w:lang w:val="fr-FR"/>
          <w:rPrChange w:id="2462" w:author="Hayfa ZGAYA-BIAU" w:date="2025-06-12T18:32:00Z" w16du:dateUtc="2025-06-12T16:32:00Z">
            <w:rPr/>
          </w:rPrChange>
        </w:rPr>
        <w:t>deep</w:t>
      </w:r>
      <w:proofErr w:type="spellEnd"/>
      <w:r w:rsidRPr="008F3D9F">
        <w:rPr>
          <w:lang w:val="fr-FR"/>
          <w:rPrChange w:id="2463" w:author="Hayfa ZGAYA-BIAU" w:date="2025-06-12T18:32:00Z" w16du:dateUtc="2025-06-12T16:32:00Z">
            <w:rPr/>
          </w:rPrChange>
        </w:rPr>
        <w:t xml:space="preserve"> </w:t>
      </w:r>
      <w:proofErr w:type="spellStart"/>
      <w:r w:rsidRPr="008F3D9F">
        <w:rPr>
          <w:lang w:val="fr-FR"/>
          <w:rPrChange w:id="2464" w:author="Hayfa ZGAYA-BIAU" w:date="2025-06-12T18:32:00Z" w16du:dateUtc="2025-06-12T16:32:00Z">
            <w:rPr/>
          </w:rPrChange>
        </w:rPr>
        <w:t>features</w:t>
      </w:r>
      <w:proofErr w:type="spellEnd"/>
      <w:r w:rsidRPr="008F3D9F">
        <w:rPr>
          <w:lang w:val="fr-FR"/>
          <w:rPrChange w:id="2465" w:author="Hayfa ZGAYA-BIAU" w:date="2025-06-12T18:32:00Z" w16du:dateUtc="2025-06-12T16:32:00Z">
            <w:rPr/>
          </w:rPrChange>
        </w:rPr>
        <w:t xml:space="preserve"> for </w:t>
      </w:r>
      <w:proofErr w:type="spellStart"/>
      <w:r w:rsidRPr="008F3D9F">
        <w:rPr>
          <w:lang w:val="fr-FR"/>
          <w:rPrChange w:id="2466" w:author="Hayfa ZGAYA-BIAU" w:date="2025-06-12T18:32:00Z" w16du:dateUtc="2025-06-12T16:32:00Z">
            <w:rPr/>
          </w:rPrChange>
        </w:rPr>
        <w:t>eye</w:t>
      </w:r>
      <w:proofErr w:type="spellEnd"/>
      <w:r w:rsidRPr="008F3D9F">
        <w:rPr>
          <w:lang w:val="fr-FR"/>
          <w:rPrChange w:id="2467" w:author="Hayfa ZGAYA-BIAU" w:date="2025-06-12T18:32:00Z" w16du:dateUtc="2025-06-12T16:32:00Z">
            <w:rPr/>
          </w:rPrChange>
        </w:rPr>
        <w:t xml:space="preserve"> </w:t>
      </w:r>
      <w:proofErr w:type="spellStart"/>
      <w:r w:rsidRPr="008F3D9F">
        <w:rPr>
          <w:lang w:val="fr-FR"/>
          <w:rPrChange w:id="2468" w:author="Hayfa ZGAYA-BIAU" w:date="2025-06-12T18:32:00Z" w16du:dateUtc="2025-06-12T16:32:00Z">
            <w:rPr/>
          </w:rPrChange>
        </w:rPr>
        <w:t>tracking</w:t>
      </w:r>
      <w:proofErr w:type="spellEnd"/>
      <w:r w:rsidRPr="008F3D9F">
        <w:rPr>
          <w:lang w:val="fr-FR"/>
          <w:rPrChange w:id="2469" w:author="Hayfa ZGAYA-BIAU" w:date="2025-06-12T18:32:00Z" w16du:dateUtc="2025-06-12T16:32:00Z">
            <w:rPr/>
          </w:rPrChange>
        </w:rPr>
        <w:t xml:space="preserve"> </w:t>
      </w:r>
      <w:proofErr w:type="spellStart"/>
      <w:r w:rsidRPr="008F3D9F">
        <w:rPr>
          <w:lang w:val="fr-FR"/>
          <w:rPrChange w:id="2470" w:author="Hayfa ZGAYA-BIAU" w:date="2025-06-12T18:32:00Z" w16du:dateUtc="2025-06-12T16:32:00Z">
            <w:rPr/>
          </w:rPrChange>
        </w:rPr>
        <w:t>with</w:t>
      </w:r>
      <w:proofErr w:type="spellEnd"/>
      <w:r w:rsidRPr="008F3D9F">
        <w:rPr>
          <w:lang w:val="fr-FR"/>
          <w:rPrChange w:id="2471" w:author="Hayfa ZGAYA-BIAU" w:date="2025-06-12T18:32:00Z" w16du:dateUtc="2025-06-12T16:32:00Z">
            <w:rPr/>
          </w:rPrChange>
        </w:rPr>
        <w:t xml:space="preserve"> </w:t>
      </w:r>
      <w:proofErr w:type="spellStart"/>
      <w:r w:rsidRPr="008F3D9F">
        <w:rPr>
          <w:lang w:val="fr-FR"/>
          <w:rPrChange w:id="2472" w:author="Hayfa ZGAYA-BIAU" w:date="2025-06-12T18:32:00Z" w16du:dateUtc="2025-06-12T16:32:00Z">
            <w:rPr/>
          </w:rPrChange>
        </w:rPr>
        <w:t>convolutional</w:t>
      </w:r>
      <w:proofErr w:type="spellEnd"/>
      <w:r w:rsidRPr="008F3D9F">
        <w:rPr>
          <w:lang w:val="fr-FR"/>
          <w:rPrChange w:id="2473" w:author="Hayfa ZGAYA-BIAU" w:date="2025-06-12T18:32:00Z" w16du:dateUtc="2025-06-12T16:32:00Z">
            <w:rPr/>
          </w:rPrChange>
        </w:rPr>
        <w:t xml:space="preserve"> neural networks. </w:t>
      </w:r>
      <w:r w:rsidRPr="008F3D9F">
        <w:rPr>
          <w:i/>
          <w:lang w:val="fr-FR"/>
          <w:rPrChange w:id="2474" w:author="Hayfa ZGAYA-BIAU" w:date="2025-06-12T18:32:00Z" w16du:dateUtc="2025-06-12T16:32:00Z">
            <w:rPr>
              <w:i/>
            </w:rPr>
          </w:rPrChange>
        </w:rPr>
        <w:t>Pattern Recognition</w:t>
      </w:r>
      <w:r w:rsidRPr="008F3D9F">
        <w:rPr>
          <w:lang w:val="fr-FR"/>
          <w:rPrChange w:id="2475" w:author="Hayfa ZGAYA-BIAU" w:date="2025-06-12T18:32:00Z" w16du:dateUtc="2025-06-12T16:32:00Z">
            <w:rPr/>
          </w:rPrChange>
        </w:rPr>
        <w:t>, 88, 315–324.</w:t>
      </w:r>
      <w:r w:rsidRPr="008F3D9F">
        <w:rPr>
          <w:lang w:val="fr-FR"/>
          <w:rPrChange w:id="2476" w:author="Hayfa ZGAYA-BIAU" w:date="2025-06-12T18:32:00Z" w16du:dateUtc="2025-06-12T16:32:00Z">
            <w:rPr/>
          </w:rPrChange>
        </w:rPr>
        <w:br/>
      </w:r>
    </w:p>
    <w:p w14:paraId="56564526" w14:textId="77777777" w:rsidR="00F0408B" w:rsidRPr="008F3D9F" w:rsidRDefault="00000000">
      <w:pPr>
        <w:numPr>
          <w:ilvl w:val="0"/>
          <w:numId w:val="9"/>
        </w:numPr>
        <w:rPr>
          <w:lang w:val="fr-FR"/>
          <w:rPrChange w:id="2477" w:author="Hayfa ZGAYA-BIAU" w:date="2025-06-12T18:32:00Z" w16du:dateUtc="2025-06-12T16:32:00Z">
            <w:rPr/>
          </w:rPrChange>
        </w:rPr>
      </w:pPr>
      <w:proofErr w:type="spellStart"/>
      <w:r w:rsidRPr="008F3D9F">
        <w:rPr>
          <w:lang w:val="fr-FR"/>
          <w:rPrChange w:id="2478" w:author="Hayfa ZGAYA-BIAU" w:date="2025-06-12T18:32:00Z" w16du:dateUtc="2025-06-12T16:32:00Z">
            <w:rPr/>
          </w:rPrChange>
        </w:rPr>
        <w:t>OpenCV</w:t>
      </w:r>
      <w:proofErr w:type="spellEnd"/>
      <w:r w:rsidRPr="008F3D9F">
        <w:rPr>
          <w:lang w:val="fr-FR"/>
          <w:rPrChange w:id="2479" w:author="Hayfa ZGAYA-BIAU" w:date="2025-06-12T18:32:00Z" w16du:dateUtc="2025-06-12T16:32:00Z">
            <w:rPr/>
          </w:rPrChange>
        </w:rPr>
        <w:t xml:space="preserve">-Python </w:t>
      </w:r>
      <w:proofErr w:type="spellStart"/>
      <w:r w:rsidRPr="008F3D9F">
        <w:rPr>
          <w:lang w:val="fr-FR"/>
          <w:rPrChange w:id="2480" w:author="Hayfa ZGAYA-BIAU" w:date="2025-06-12T18:32:00Z" w16du:dateUtc="2025-06-12T16:32:00Z">
            <w:rPr/>
          </w:rPrChange>
        </w:rPr>
        <w:t>Tutorials</w:t>
      </w:r>
      <w:proofErr w:type="spellEnd"/>
      <w:r w:rsidRPr="008F3D9F">
        <w:rPr>
          <w:lang w:val="fr-FR"/>
          <w:rPrChange w:id="2481" w:author="Hayfa ZGAYA-BIAU" w:date="2025-06-12T18:32:00Z" w16du:dateUtc="2025-06-12T16:32:00Z">
            <w:rPr/>
          </w:rPrChange>
        </w:rPr>
        <w:t>.</w:t>
      </w:r>
      <w:r w:rsidRPr="008F3D9F">
        <w:rPr>
          <w:lang w:val="fr-FR"/>
          <w:rPrChange w:id="2482" w:author="Hayfa ZGAYA-BIAU" w:date="2025-06-12T18:32:00Z" w16du:dateUtc="2025-06-12T16:32:00Z">
            <w:rPr/>
          </w:rPrChange>
        </w:rPr>
        <w:fldChar w:fldCharType="begin"/>
      </w:r>
      <w:r w:rsidRPr="008F3D9F">
        <w:rPr>
          <w:lang w:val="fr-FR"/>
          <w:rPrChange w:id="2483" w:author="Hayfa ZGAYA-BIAU" w:date="2025-06-12T18:32:00Z" w16du:dateUtc="2025-06-12T16:32:00Z">
            <w:rPr/>
          </w:rPrChange>
        </w:rPr>
        <w:instrText>HYPERLINK "https://docs.opencv.org/" \h</w:instrText>
      </w:r>
      <w:r w:rsidRPr="008F3D9F">
        <w:rPr>
          <w:lang w:val="fr-FR"/>
          <w:rPrChange w:id="2484" w:author="Hayfa ZGAYA-BIAU" w:date="2025-06-12T18:32:00Z" w16du:dateUtc="2025-06-12T16:32:00Z">
            <w:rPr/>
          </w:rPrChange>
        </w:rPr>
      </w:r>
      <w:r w:rsidRPr="008F3D9F">
        <w:rPr>
          <w:lang w:val="fr-FR"/>
          <w:rPrChange w:id="2485" w:author="Hayfa ZGAYA-BIAU" w:date="2025-06-12T18:32:00Z" w16du:dateUtc="2025-06-12T16:32:00Z">
            <w:rPr/>
          </w:rPrChange>
        </w:rPr>
        <w:fldChar w:fldCharType="separate"/>
      </w:r>
      <w:r w:rsidRPr="008F3D9F">
        <w:rPr>
          <w:lang w:val="fr-FR"/>
          <w:rPrChange w:id="2486" w:author="Hayfa ZGAYA-BIAU" w:date="2025-06-12T18:32:00Z" w16du:dateUtc="2025-06-12T16:32:00Z">
            <w:rPr/>
          </w:rPrChange>
        </w:rPr>
        <w:t xml:space="preserve"> </w:t>
      </w:r>
      <w:r w:rsidRPr="008F3D9F">
        <w:rPr>
          <w:lang w:val="fr-FR"/>
          <w:rPrChange w:id="2487" w:author="Hayfa ZGAYA-BIAU" w:date="2025-06-12T18:32:00Z" w16du:dateUtc="2025-06-12T16:32:00Z">
            <w:rPr/>
          </w:rPrChange>
        </w:rPr>
        <w:fldChar w:fldCharType="end"/>
      </w:r>
      <w:r w:rsidRPr="008F3D9F">
        <w:rPr>
          <w:lang w:val="fr-FR"/>
          <w:rPrChange w:id="2488" w:author="Hayfa ZGAYA-BIAU" w:date="2025-06-12T18:32:00Z" w16du:dateUtc="2025-06-12T16:32:00Z">
            <w:rPr/>
          </w:rPrChange>
        </w:rPr>
        <w:fldChar w:fldCharType="begin"/>
      </w:r>
      <w:r w:rsidRPr="008F3D9F">
        <w:rPr>
          <w:lang w:val="fr-FR"/>
          <w:rPrChange w:id="2489" w:author="Hayfa ZGAYA-BIAU" w:date="2025-06-12T18:32:00Z" w16du:dateUtc="2025-06-12T16:32:00Z">
            <w:rPr/>
          </w:rPrChange>
        </w:rPr>
        <w:instrText>HYPERLINK "https://docs.opencv.org/" \h</w:instrText>
      </w:r>
      <w:r w:rsidRPr="008F3D9F">
        <w:rPr>
          <w:lang w:val="fr-FR"/>
          <w:rPrChange w:id="2490" w:author="Hayfa ZGAYA-BIAU" w:date="2025-06-12T18:32:00Z" w16du:dateUtc="2025-06-12T16:32:00Z">
            <w:rPr/>
          </w:rPrChange>
        </w:rPr>
      </w:r>
      <w:r w:rsidRPr="008F3D9F">
        <w:rPr>
          <w:lang w:val="fr-FR"/>
          <w:rPrChange w:id="2491" w:author="Hayfa ZGAYA-BIAU" w:date="2025-06-12T18:32:00Z" w16du:dateUtc="2025-06-12T16:32:00Z">
            <w:rPr/>
          </w:rPrChange>
        </w:rPr>
        <w:fldChar w:fldCharType="separate"/>
      </w:r>
      <w:r w:rsidRPr="008F3D9F">
        <w:rPr>
          <w:color w:val="1155CC"/>
          <w:u w:val="single"/>
          <w:lang w:val="fr-FR"/>
          <w:rPrChange w:id="2492" w:author="Hayfa ZGAYA-BIAU" w:date="2025-06-12T18:32:00Z" w16du:dateUtc="2025-06-12T16:32:00Z">
            <w:rPr>
              <w:color w:val="1155CC"/>
              <w:u w:val="single"/>
            </w:rPr>
          </w:rPrChange>
        </w:rPr>
        <w:t>https://docs.opencv.org</w:t>
      </w:r>
      <w:r w:rsidRPr="008F3D9F">
        <w:rPr>
          <w:color w:val="1155CC"/>
          <w:u w:val="single"/>
          <w:lang w:val="fr-FR"/>
          <w:rPrChange w:id="2493" w:author="Hayfa ZGAYA-BIAU" w:date="2025-06-12T18:32:00Z" w16du:dateUtc="2025-06-12T16:32:00Z">
            <w:rPr>
              <w:color w:val="1155CC"/>
              <w:u w:val="single"/>
            </w:rPr>
          </w:rPrChange>
        </w:rPr>
        <w:br/>
      </w:r>
      <w:r w:rsidRPr="008F3D9F">
        <w:rPr>
          <w:lang w:val="fr-FR"/>
          <w:rPrChange w:id="2494" w:author="Hayfa ZGAYA-BIAU" w:date="2025-06-12T18:32:00Z" w16du:dateUtc="2025-06-12T16:32:00Z">
            <w:rPr/>
          </w:rPrChange>
        </w:rPr>
        <w:fldChar w:fldCharType="end"/>
      </w:r>
    </w:p>
    <w:p w14:paraId="46A7A6E9" w14:textId="77777777" w:rsidR="00F0408B" w:rsidRPr="008F3D9F" w:rsidRDefault="00000000">
      <w:pPr>
        <w:numPr>
          <w:ilvl w:val="0"/>
          <w:numId w:val="9"/>
        </w:numPr>
        <w:rPr>
          <w:lang w:val="fr-FR"/>
          <w:rPrChange w:id="2495" w:author="Hayfa ZGAYA-BIAU" w:date="2025-06-12T18:32:00Z" w16du:dateUtc="2025-06-12T16:32:00Z">
            <w:rPr/>
          </w:rPrChange>
        </w:rPr>
      </w:pPr>
      <w:r w:rsidRPr="008F3D9F">
        <w:rPr>
          <w:lang w:val="fr-FR"/>
          <w:rPrChange w:id="2496" w:author="Hayfa ZGAYA-BIAU" w:date="2025-06-12T18:32:00Z" w16du:dateUtc="2025-06-12T16:32:00Z">
            <w:rPr/>
          </w:rPrChange>
        </w:rPr>
        <w:t xml:space="preserve">King, D. E. (2009). </w:t>
      </w:r>
      <w:proofErr w:type="spellStart"/>
      <w:r w:rsidRPr="008F3D9F">
        <w:rPr>
          <w:lang w:val="fr-FR"/>
          <w:rPrChange w:id="2497" w:author="Hayfa ZGAYA-BIAU" w:date="2025-06-12T18:32:00Z" w16du:dateUtc="2025-06-12T16:32:00Z">
            <w:rPr/>
          </w:rPrChange>
        </w:rPr>
        <w:t>Dlib</w:t>
      </w:r>
      <w:proofErr w:type="spellEnd"/>
      <w:r w:rsidRPr="008F3D9F">
        <w:rPr>
          <w:lang w:val="fr-FR"/>
          <w:rPrChange w:id="2498" w:author="Hayfa ZGAYA-BIAU" w:date="2025-06-12T18:32:00Z" w16du:dateUtc="2025-06-12T16:32:00Z">
            <w:rPr/>
          </w:rPrChange>
        </w:rPr>
        <w:t>-</w:t>
      </w:r>
      <w:proofErr w:type="gramStart"/>
      <w:r w:rsidRPr="008F3D9F">
        <w:rPr>
          <w:lang w:val="fr-FR"/>
          <w:rPrChange w:id="2499" w:author="Hayfa ZGAYA-BIAU" w:date="2025-06-12T18:32:00Z" w16du:dateUtc="2025-06-12T16:32:00Z">
            <w:rPr/>
          </w:rPrChange>
        </w:rPr>
        <w:t>ml:</w:t>
      </w:r>
      <w:proofErr w:type="gramEnd"/>
      <w:r w:rsidRPr="008F3D9F">
        <w:rPr>
          <w:lang w:val="fr-FR"/>
          <w:rPrChange w:id="2500" w:author="Hayfa ZGAYA-BIAU" w:date="2025-06-12T18:32:00Z" w16du:dateUtc="2025-06-12T16:32:00Z">
            <w:rPr/>
          </w:rPrChange>
        </w:rPr>
        <w:t xml:space="preserve"> A Machine Learning Toolkit. </w:t>
      </w:r>
      <w:r w:rsidRPr="008F3D9F">
        <w:rPr>
          <w:i/>
          <w:lang w:val="fr-FR"/>
          <w:rPrChange w:id="2501" w:author="Hayfa ZGAYA-BIAU" w:date="2025-06-12T18:32:00Z" w16du:dateUtc="2025-06-12T16:32:00Z">
            <w:rPr>
              <w:i/>
            </w:rPr>
          </w:rPrChange>
        </w:rPr>
        <w:t xml:space="preserve">Journal of Machine Learning </w:t>
      </w:r>
      <w:proofErr w:type="spellStart"/>
      <w:r w:rsidRPr="008F3D9F">
        <w:rPr>
          <w:i/>
          <w:lang w:val="fr-FR"/>
          <w:rPrChange w:id="2502" w:author="Hayfa ZGAYA-BIAU" w:date="2025-06-12T18:32:00Z" w16du:dateUtc="2025-06-12T16:32:00Z">
            <w:rPr>
              <w:i/>
            </w:rPr>
          </w:rPrChange>
        </w:rPr>
        <w:t>Research</w:t>
      </w:r>
      <w:proofErr w:type="spellEnd"/>
      <w:r w:rsidRPr="008F3D9F">
        <w:rPr>
          <w:lang w:val="fr-FR"/>
          <w:rPrChange w:id="2503" w:author="Hayfa ZGAYA-BIAU" w:date="2025-06-12T18:32:00Z" w16du:dateUtc="2025-06-12T16:32:00Z">
            <w:rPr/>
          </w:rPrChange>
        </w:rPr>
        <w:t>, 10, 1755–1758.</w:t>
      </w:r>
      <w:r w:rsidRPr="008F3D9F">
        <w:rPr>
          <w:lang w:val="fr-FR"/>
          <w:rPrChange w:id="2504" w:author="Hayfa ZGAYA-BIAU" w:date="2025-06-12T18:32:00Z" w16du:dateUtc="2025-06-12T16:32:00Z">
            <w:rPr/>
          </w:rPrChange>
        </w:rPr>
        <w:br/>
      </w:r>
    </w:p>
    <w:p w14:paraId="28BB05E6" w14:textId="77777777" w:rsidR="00F0408B" w:rsidRPr="008F3D9F" w:rsidRDefault="00000000">
      <w:pPr>
        <w:numPr>
          <w:ilvl w:val="0"/>
          <w:numId w:val="9"/>
        </w:numPr>
        <w:rPr>
          <w:lang w:val="fr-FR"/>
          <w:rPrChange w:id="2505" w:author="Hayfa ZGAYA-BIAU" w:date="2025-06-12T18:32:00Z" w16du:dateUtc="2025-06-12T16:32:00Z">
            <w:rPr/>
          </w:rPrChange>
        </w:rPr>
      </w:pPr>
      <w:proofErr w:type="spellStart"/>
      <w:r w:rsidRPr="008F3D9F">
        <w:rPr>
          <w:lang w:val="fr-FR"/>
          <w:rPrChange w:id="2506" w:author="Hayfa ZGAYA-BIAU" w:date="2025-06-12T18:32:00Z" w16du:dateUtc="2025-06-12T16:32:00Z">
            <w:rPr/>
          </w:rPrChange>
        </w:rPr>
        <w:t>Tobii</w:t>
      </w:r>
      <w:proofErr w:type="spellEnd"/>
      <w:r w:rsidRPr="008F3D9F">
        <w:rPr>
          <w:lang w:val="fr-FR"/>
          <w:rPrChange w:id="2507" w:author="Hayfa ZGAYA-BIAU" w:date="2025-06-12T18:32:00Z" w16du:dateUtc="2025-06-12T16:32:00Z">
            <w:rPr/>
          </w:rPrChange>
        </w:rPr>
        <w:t xml:space="preserve"> </w:t>
      </w:r>
      <w:proofErr w:type="spellStart"/>
      <w:r w:rsidRPr="008F3D9F">
        <w:rPr>
          <w:lang w:val="fr-FR"/>
          <w:rPrChange w:id="2508" w:author="Hayfa ZGAYA-BIAU" w:date="2025-06-12T18:32:00Z" w16du:dateUtc="2025-06-12T16:32:00Z">
            <w:rPr/>
          </w:rPrChange>
        </w:rPr>
        <w:t>Dynavox</w:t>
      </w:r>
      <w:proofErr w:type="spellEnd"/>
      <w:r w:rsidRPr="008F3D9F">
        <w:rPr>
          <w:lang w:val="fr-FR"/>
          <w:rPrChange w:id="2509" w:author="Hayfa ZGAYA-BIAU" w:date="2025-06-12T18:32:00Z" w16du:dateUtc="2025-06-12T16:32:00Z">
            <w:rPr/>
          </w:rPrChange>
        </w:rPr>
        <w:t>.</w:t>
      </w:r>
      <w:r w:rsidRPr="008F3D9F">
        <w:rPr>
          <w:lang w:val="fr-FR"/>
          <w:rPrChange w:id="2510" w:author="Hayfa ZGAYA-BIAU" w:date="2025-06-12T18:32:00Z" w16du:dateUtc="2025-06-12T16:32:00Z">
            <w:rPr/>
          </w:rPrChange>
        </w:rPr>
        <w:fldChar w:fldCharType="begin"/>
      </w:r>
      <w:r w:rsidRPr="008F3D9F">
        <w:rPr>
          <w:lang w:val="fr-FR"/>
          <w:rPrChange w:id="2511" w:author="Hayfa ZGAYA-BIAU" w:date="2025-06-12T18:32:00Z" w16du:dateUtc="2025-06-12T16:32:00Z">
            <w:rPr/>
          </w:rPrChange>
        </w:rPr>
        <w:instrText>HYPERLINK "https://www.tobiidynavox.com/" \h</w:instrText>
      </w:r>
      <w:r w:rsidRPr="008F3D9F">
        <w:rPr>
          <w:lang w:val="fr-FR"/>
          <w:rPrChange w:id="2512" w:author="Hayfa ZGAYA-BIAU" w:date="2025-06-12T18:32:00Z" w16du:dateUtc="2025-06-12T16:32:00Z">
            <w:rPr/>
          </w:rPrChange>
        </w:rPr>
      </w:r>
      <w:r w:rsidRPr="008F3D9F">
        <w:rPr>
          <w:lang w:val="fr-FR"/>
          <w:rPrChange w:id="2513" w:author="Hayfa ZGAYA-BIAU" w:date="2025-06-12T18:32:00Z" w16du:dateUtc="2025-06-12T16:32:00Z">
            <w:rPr/>
          </w:rPrChange>
        </w:rPr>
        <w:fldChar w:fldCharType="separate"/>
      </w:r>
      <w:r w:rsidRPr="008F3D9F">
        <w:rPr>
          <w:lang w:val="fr-FR"/>
          <w:rPrChange w:id="2514" w:author="Hayfa ZGAYA-BIAU" w:date="2025-06-12T18:32:00Z" w16du:dateUtc="2025-06-12T16:32:00Z">
            <w:rPr/>
          </w:rPrChange>
        </w:rPr>
        <w:t xml:space="preserve"> </w:t>
      </w:r>
      <w:r w:rsidRPr="008F3D9F">
        <w:rPr>
          <w:lang w:val="fr-FR"/>
          <w:rPrChange w:id="2515" w:author="Hayfa ZGAYA-BIAU" w:date="2025-06-12T18:32:00Z" w16du:dateUtc="2025-06-12T16:32:00Z">
            <w:rPr/>
          </w:rPrChange>
        </w:rPr>
        <w:fldChar w:fldCharType="end"/>
      </w:r>
      <w:r w:rsidRPr="008F3D9F">
        <w:rPr>
          <w:lang w:val="fr-FR"/>
          <w:rPrChange w:id="2516" w:author="Hayfa ZGAYA-BIAU" w:date="2025-06-12T18:32:00Z" w16du:dateUtc="2025-06-12T16:32:00Z">
            <w:rPr/>
          </w:rPrChange>
        </w:rPr>
        <w:fldChar w:fldCharType="begin"/>
      </w:r>
      <w:r w:rsidRPr="008F3D9F">
        <w:rPr>
          <w:lang w:val="fr-FR"/>
          <w:rPrChange w:id="2517" w:author="Hayfa ZGAYA-BIAU" w:date="2025-06-12T18:32:00Z" w16du:dateUtc="2025-06-12T16:32:00Z">
            <w:rPr/>
          </w:rPrChange>
        </w:rPr>
        <w:instrText>HYPERLINK "https://www.tobiidynavox.com/" \h</w:instrText>
      </w:r>
      <w:r w:rsidRPr="008F3D9F">
        <w:rPr>
          <w:lang w:val="fr-FR"/>
          <w:rPrChange w:id="2518" w:author="Hayfa ZGAYA-BIAU" w:date="2025-06-12T18:32:00Z" w16du:dateUtc="2025-06-12T16:32:00Z">
            <w:rPr/>
          </w:rPrChange>
        </w:rPr>
      </w:r>
      <w:r w:rsidRPr="008F3D9F">
        <w:rPr>
          <w:lang w:val="fr-FR"/>
          <w:rPrChange w:id="2519" w:author="Hayfa ZGAYA-BIAU" w:date="2025-06-12T18:32:00Z" w16du:dateUtc="2025-06-12T16:32:00Z">
            <w:rPr/>
          </w:rPrChange>
        </w:rPr>
        <w:fldChar w:fldCharType="separate"/>
      </w:r>
      <w:r w:rsidRPr="008F3D9F">
        <w:rPr>
          <w:color w:val="1155CC"/>
          <w:u w:val="single"/>
          <w:lang w:val="fr-FR"/>
          <w:rPrChange w:id="2520" w:author="Hayfa ZGAYA-BIAU" w:date="2025-06-12T18:32:00Z" w16du:dateUtc="2025-06-12T16:32:00Z">
            <w:rPr>
              <w:color w:val="1155CC"/>
              <w:u w:val="single"/>
            </w:rPr>
          </w:rPrChange>
        </w:rPr>
        <w:t>https://www.tobiidynavox.com</w:t>
      </w:r>
      <w:r w:rsidRPr="008F3D9F">
        <w:rPr>
          <w:color w:val="1155CC"/>
          <w:u w:val="single"/>
          <w:lang w:val="fr-FR"/>
          <w:rPrChange w:id="2521" w:author="Hayfa ZGAYA-BIAU" w:date="2025-06-12T18:32:00Z" w16du:dateUtc="2025-06-12T16:32:00Z">
            <w:rPr>
              <w:color w:val="1155CC"/>
              <w:u w:val="single"/>
            </w:rPr>
          </w:rPrChange>
        </w:rPr>
        <w:br/>
      </w:r>
      <w:r w:rsidRPr="008F3D9F">
        <w:rPr>
          <w:lang w:val="fr-FR"/>
          <w:rPrChange w:id="2522" w:author="Hayfa ZGAYA-BIAU" w:date="2025-06-12T18:32:00Z" w16du:dateUtc="2025-06-12T16:32:00Z">
            <w:rPr/>
          </w:rPrChange>
        </w:rPr>
        <w:fldChar w:fldCharType="end"/>
      </w:r>
    </w:p>
    <w:p w14:paraId="29DE0672" w14:textId="77777777" w:rsidR="00F0408B" w:rsidRPr="008F3D9F" w:rsidRDefault="00000000">
      <w:pPr>
        <w:numPr>
          <w:ilvl w:val="0"/>
          <w:numId w:val="9"/>
        </w:numPr>
        <w:rPr>
          <w:lang w:val="fr-FR"/>
          <w:rPrChange w:id="2523" w:author="Hayfa ZGAYA-BIAU" w:date="2025-06-12T18:32:00Z" w16du:dateUtc="2025-06-12T16:32:00Z">
            <w:rPr/>
          </w:rPrChange>
        </w:rPr>
      </w:pPr>
      <w:proofErr w:type="spellStart"/>
      <w:r w:rsidRPr="008F3D9F">
        <w:rPr>
          <w:lang w:val="fr-FR"/>
          <w:rPrChange w:id="2524" w:author="Hayfa ZGAYA-BIAU" w:date="2025-06-12T18:32:00Z" w16du:dateUtc="2025-06-12T16:32:00Z">
            <w:rPr/>
          </w:rPrChange>
        </w:rPr>
        <w:t>TensorFlow</w:t>
      </w:r>
      <w:proofErr w:type="spellEnd"/>
      <w:r w:rsidRPr="008F3D9F">
        <w:rPr>
          <w:lang w:val="fr-FR"/>
          <w:rPrChange w:id="2525" w:author="Hayfa ZGAYA-BIAU" w:date="2025-06-12T18:32:00Z" w16du:dateUtc="2025-06-12T16:32:00Z">
            <w:rPr/>
          </w:rPrChange>
        </w:rPr>
        <w:t>.</w:t>
      </w:r>
      <w:r w:rsidRPr="008F3D9F">
        <w:rPr>
          <w:lang w:val="fr-FR"/>
          <w:rPrChange w:id="2526" w:author="Hayfa ZGAYA-BIAU" w:date="2025-06-12T18:32:00Z" w16du:dateUtc="2025-06-12T16:32:00Z">
            <w:rPr/>
          </w:rPrChange>
        </w:rPr>
        <w:fldChar w:fldCharType="begin"/>
      </w:r>
      <w:r w:rsidRPr="008F3D9F">
        <w:rPr>
          <w:lang w:val="fr-FR"/>
          <w:rPrChange w:id="2527" w:author="Hayfa ZGAYA-BIAU" w:date="2025-06-12T18:32:00Z" w16du:dateUtc="2025-06-12T16:32:00Z">
            <w:rPr/>
          </w:rPrChange>
        </w:rPr>
        <w:instrText>HYPERLINK "https://www.tensorflow.org/" \h</w:instrText>
      </w:r>
      <w:r w:rsidRPr="008F3D9F">
        <w:rPr>
          <w:lang w:val="fr-FR"/>
          <w:rPrChange w:id="2528" w:author="Hayfa ZGAYA-BIAU" w:date="2025-06-12T18:32:00Z" w16du:dateUtc="2025-06-12T16:32:00Z">
            <w:rPr/>
          </w:rPrChange>
        </w:rPr>
      </w:r>
      <w:r w:rsidRPr="008F3D9F">
        <w:rPr>
          <w:lang w:val="fr-FR"/>
          <w:rPrChange w:id="2529" w:author="Hayfa ZGAYA-BIAU" w:date="2025-06-12T18:32:00Z" w16du:dateUtc="2025-06-12T16:32:00Z">
            <w:rPr/>
          </w:rPrChange>
        </w:rPr>
        <w:fldChar w:fldCharType="separate"/>
      </w:r>
      <w:r w:rsidRPr="008F3D9F">
        <w:rPr>
          <w:lang w:val="fr-FR"/>
          <w:rPrChange w:id="2530" w:author="Hayfa ZGAYA-BIAU" w:date="2025-06-12T18:32:00Z" w16du:dateUtc="2025-06-12T16:32:00Z">
            <w:rPr/>
          </w:rPrChange>
        </w:rPr>
        <w:t xml:space="preserve"> </w:t>
      </w:r>
      <w:r w:rsidRPr="008F3D9F">
        <w:rPr>
          <w:lang w:val="fr-FR"/>
          <w:rPrChange w:id="2531" w:author="Hayfa ZGAYA-BIAU" w:date="2025-06-12T18:32:00Z" w16du:dateUtc="2025-06-12T16:32:00Z">
            <w:rPr/>
          </w:rPrChange>
        </w:rPr>
        <w:fldChar w:fldCharType="end"/>
      </w:r>
      <w:r w:rsidRPr="008F3D9F">
        <w:rPr>
          <w:lang w:val="fr-FR"/>
          <w:rPrChange w:id="2532" w:author="Hayfa ZGAYA-BIAU" w:date="2025-06-12T18:32:00Z" w16du:dateUtc="2025-06-12T16:32:00Z">
            <w:rPr/>
          </w:rPrChange>
        </w:rPr>
        <w:fldChar w:fldCharType="begin"/>
      </w:r>
      <w:r w:rsidRPr="008F3D9F">
        <w:rPr>
          <w:lang w:val="fr-FR"/>
          <w:rPrChange w:id="2533" w:author="Hayfa ZGAYA-BIAU" w:date="2025-06-12T18:32:00Z" w16du:dateUtc="2025-06-12T16:32:00Z">
            <w:rPr/>
          </w:rPrChange>
        </w:rPr>
        <w:instrText>HYPERLINK "https://www.tensorflow.org/" \h</w:instrText>
      </w:r>
      <w:r w:rsidRPr="008F3D9F">
        <w:rPr>
          <w:lang w:val="fr-FR"/>
          <w:rPrChange w:id="2534" w:author="Hayfa ZGAYA-BIAU" w:date="2025-06-12T18:32:00Z" w16du:dateUtc="2025-06-12T16:32:00Z">
            <w:rPr/>
          </w:rPrChange>
        </w:rPr>
      </w:r>
      <w:r w:rsidRPr="008F3D9F">
        <w:rPr>
          <w:lang w:val="fr-FR"/>
          <w:rPrChange w:id="2535" w:author="Hayfa ZGAYA-BIAU" w:date="2025-06-12T18:32:00Z" w16du:dateUtc="2025-06-12T16:32:00Z">
            <w:rPr/>
          </w:rPrChange>
        </w:rPr>
        <w:fldChar w:fldCharType="separate"/>
      </w:r>
      <w:r w:rsidRPr="008F3D9F">
        <w:rPr>
          <w:color w:val="1155CC"/>
          <w:u w:val="single"/>
          <w:lang w:val="fr-FR"/>
          <w:rPrChange w:id="2536" w:author="Hayfa ZGAYA-BIAU" w:date="2025-06-12T18:32:00Z" w16du:dateUtc="2025-06-12T16:32:00Z">
            <w:rPr>
              <w:color w:val="1155CC"/>
              <w:u w:val="single"/>
            </w:rPr>
          </w:rPrChange>
        </w:rPr>
        <w:t>https://www.tensorflow.org/</w:t>
      </w:r>
      <w:r w:rsidRPr="008F3D9F">
        <w:rPr>
          <w:color w:val="1155CC"/>
          <w:u w:val="single"/>
          <w:lang w:val="fr-FR"/>
          <w:rPrChange w:id="2537" w:author="Hayfa ZGAYA-BIAU" w:date="2025-06-12T18:32:00Z" w16du:dateUtc="2025-06-12T16:32:00Z">
            <w:rPr>
              <w:color w:val="1155CC"/>
              <w:u w:val="single"/>
            </w:rPr>
          </w:rPrChange>
        </w:rPr>
        <w:br/>
      </w:r>
      <w:r w:rsidRPr="008F3D9F">
        <w:rPr>
          <w:lang w:val="fr-FR"/>
          <w:rPrChange w:id="2538" w:author="Hayfa ZGAYA-BIAU" w:date="2025-06-12T18:32:00Z" w16du:dateUtc="2025-06-12T16:32:00Z">
            <w:rPr/>
          </w:rPrChange>
        </w:rPr>
        <w:fldChar w:fldCharType="end"/>
      </w:r>
    </w:p>
    <w:p w14:paraId="45AA1E9A" w14:textId="77777777" w:rsidR="00F0408B" w:rsidRPr="008F3D9F" w:rsidRDefault="00000000">
      <w:pPr>
        <w:numPr>
          <w:ilvl w:val="0"/>
          <w:numId w:val="9"/>
        </w:numPr>
        <w:rPr>
          <w:lang w:val="fr-FR"/>
          <w:rPrChange w:id="2539" w:author="Hayfa ZGAYA-BIAU" w:date="2025-06-12T18:32:00Z" w16du:dateUtc="2025-06-12T16:32:00Z">
            <w:rPr/>
          </w:rPrChange>
        </w:rPr>
      </w:pPr>
      <w:proofErr w:type="spellStart"/>
      <w:r w:rsidRPr="008F3D9F">
        <w:rPr>
          <w:lang w:val="fr-FR"/>
          <w:rPrChange w:id="2540" w:author="Hayfa ZGAYA-BIAU" w:date="2025-06-12T18:32:00Z" w16du:dateUtc="2025-06-12T16:32:00Z">
            <w:rPr/>
          </w:rPrChange>
        </w:rPr>
        <w:t>NumPy</w:t>
      </w:r>
      <w:proofErr w:type="spellEnd"/>
      <w:r w:rsidRPr="008F3D9F">
        <w:rPr>
          <w:lang w:val="fr-FR"/>
          <w:rPrChange w:id="2541" w:author="Hayfa ZGAYA-BIAU" w:date="2025-06-12T18:32:00Z" w16du:dateUtc="2025-06-12T16:32:00Z">
            <w:rPr/>
          </w:rPrChange>
        </w:rPr>
        <w:t xml:space="preserve"> Documentation.</w:t>
      </w:r>
      <w:r w:rsidRPr="008F3D9F">
        <w:rPr>
          <w:lang w:val="fr-FR"/>
          <w:rPrChange w:id="2542" w:author="Hayfa ZGAYA-BIAU" w:date="2025-06-12T18:32:00Z" w16du:dateUtc="2025-06-12T16:32:00Z">
            <w:rPr/>
          </w:rPrChange>
        </w:rPr>
        <w:fldChar w:fldCharType="begin"/>
      </w:r>
      <w:r w:rsidRPr="008F3D9F">
        <w:rPr>
          <w:lang w:val="fr-FR"/>
          <w:rPrChange w:id="2543" w:author="Hayfa ZGAYA-BIAU" w:date="2025-06-12T18:32:00Z" w16du:dateUtc="2025-06-12T16:32:00Z">
            <w:rPr/>
          </w:rPrChange>
        </w:rPr>
        <w:instrText>HYPERLINK "https://numpy.org/doc/" \h</w:instrText>
      </w:r>
      <w:r w:rsidRPr="008F3D9F">
        <w:rPr>
          <w:lang w:val="fr-FR"/>
          <w:rPrChange w:id="2544" w:author="Hayfa ZGAYA-BIAU" w:date="2025-06-12T18:32:00Z" w16du:dateUtc="2025-06-12T16:32:00Z">
            <w:rPr/>
          </w:rPrChange>
        </w:rPr>
      </w:r>
      <w:r w:rsidRPr="008F3D9F">
        <w:rPr>
          <w:lang w:val="fr-FR"/>
          <w:rPrChange w:id="2545" w:author="Hayfa ZGAYA-BIAU" w:date="2025-06-12T18:32:00Z" w16du:dateUtc="2025-06-12T16:32:00Z">
            <w:rPr/>
          </w:rPrChange>
        </w:rPr>
        <w:fldChar w:fldCharType="separate"/>
      </w:r>
      <w:r w:rsidRPr="008F3D9F">
        <w:rPr>
          <w:lang w:val="fr-FR"/>
          <w:rPrChange w:id="2546" w:author="Hayfa ZGAYA-BIAU" w:date="2025-06-12T18:32:00Z" w16du:dateUtc="2025-06-12T16:32:00Z">
            <w:rPr/>
          </w:rPrChange>
        </w:rPr>
        <w:t xml:space="preserve"> </w:t>
      </w:r>
      <w:r w:rsidRPr="008F3D9F">
        <w:rPr>
          <w:lang w:val="fr-FR"/>
          <w:rPrChange w:id="2547" w:author="Hayfa ZGAYA-BIAU" w:date="2025-06-12T18:32:00Z" w16du:dateUtc="2025-06-12T16:32:00Z">
            <w:rPr/>
          </w:rPrChange>
        </w:rPr>
        <w:fldChar w:fldCharType="end"/>
      </w:r>
      <w:r w:rsidRPr="008F3D9F">
        <w:rPr>
          <w:lang w:val="fr-FR"/>
          <w:rPrChange w:id="2548" w:author="Hayfa ZGAYA-BIAU" w:date="2025-06-12T18:32:00Z" w16du:dateUtc="2025-06-12T16:32:00Z">
            <w:rPr/>
          </w:rPrChange>
        </w:rPr>
        <w:fldChar w:fldCharType="begin"/>
      </w:r>
      <w:r w:rsidRPr="008F3D9F">
        <w:rPr>
          <w:lang w:val="fr-FR"/>
          <w:rPrChange w:id="2549" w:author="Hayfa ZGAYA-BIAU" w:date="2025-06-12T18:32:00Z" w16du:dateUtc="2025-06-12T16:32:00Z">
            <w:rPr/>
          </w:rPrChange>
        </w:rPr>
        <w:instrText>HYPERLINK "https://numpy.org/doc/" \h</w:instrText>
      </w:r>
      <w:r w:rsidRPr="008F3D9F">
        <w:rPr>
          <w:lang w:val="fr-FR"/>
          <w:rPrChange w:id="2550" w:author="Hayfa ZGAYA-BIAU" w:date="2025-06-12T18:32:00Z" w16du:dateUtc="2025-06-12T16:32:00Z">
            <w:rPr/>
          </w:rPrChange>
        </w:rPr>
      </w:r>
      <w:r w:rsidRPr="008F3D9F">
        <w:rPr>
          <w:lang w:val="fr-FR"/>
          <w:rPrChange w:id="2551" w:author="Hayfa ZGAYA-BIAU" w:date="2025-06-12T18:32:00Z" w16du:dateUtc="2025-06-12T16:32:00Z">
            <w:rPr/>
          </w:rPrChange>
        </w:rPr>
        <w:fldChar w:fldCharType="separate"/>
      </w:r>
      <w:r w:rsidRPr="008F3D9F">
        <w:rPr>
          <w:color w:val="1155CC"/>
          <w:u w:val="single"/>
          <w:lang w:val="fr-FR"/>
          <w:rPrChange w:id="2552" w:author="Hayfa ZGAYA-BIAU" w:date="2025-06-12T18:32:00Z" w16du:dateUtc="2025-06-12T16:32:00Z">
            <w:rPr>
              <w:color w:val="1155CC"/>
              <w:u w:val="single"/>
            </w:rPr>
          </w:rPrChange>
        </w:rPr>
        <w:t>https://numpy.org/doc/</w:t>
      </w:r>
      <w:r w:rsidRPr="008F3D9F">
        <w:rPr>
          <w:color w:val="1155CC"/>
          <w:u w:val="single"/>
          <w:lang w:val="fr-FR"/>
          <w:rPrChange w:id="2553" w:author="Hayfa ZGAYA-BIAU" w:date="2025-06-12T18:32:00Z" w16du:dateUtc="2025-06-12T16:32:00Z">
            <w:rPr>
              <w:color w:val="1155CC"/>
              <w:u w:val="single"/>
            </w:rPr>
          </w:rPrChange>
        </w:rPr>
        <w:br/>
      </w:r>
      <w:r w:rsidRPr="008F3D9F">
        <w:rPr>
          <w:lang w:val="fr-FR"/>
          <w:rPrChange w:id="2554" w:author="Hayfa ZGAYA-BIAU" w:date="2025-06-12T18:32:00Z" w16du:dateUtc="2025-06-12T16:32:00Z">
            <w:rPr/>
          </w:rPrChange>
        </w:rPr>
        <w:fldChar w:fldCharType="end"/>
      </w:r>
    </w:p>
    <w:p w14:paraId="2A64D5F5" w14:textId="77777777" w:rsidR="00F0408B" w:rsidRPr="008F3D9F" w:rsidRDefault="00000000">
      <w:pPr>
        <w:numPr>
          <w:ilvl w:val="0"/>
          <w:numId w:val="9"/>
        </w:numPr>
        <w:rPr>
          <w:lang w:val="fr-FR"/>
          <w:rPrChange w:id="2555" w:author="Hayfa ZGAYA-BIAU" w:date="2025-06-12T18:32:00Z" w16du:dateUtc="2025-06-12T16:32:00Z">
            <w:rPr/>
          </w:rPrChange>
        </w:rPr>
      </w:pPr>
      <w:proofErr w:type="spellStart"/>
      <w:r w:rsidRPr="008F3D9F">
        <w:rPr>
          <w:lang w:val="fr-FR"/>
          <w:rPrChange w:id="2556" w:author="Hayfa ZGAYA-BIAU" w:date="2025-06-12T18:32:00Z" w16du:dateUtc="2025-06-12T16:32:00Z">
            <w:rPr/>
          </w:rPrChange>
        </w:rPr>
        <w:t>Tadas</w:t>
      </w:r>
      <w:proofErr w:type="spellEnd"/>
      <w:r w:rsidRPr="008F3D9F">
        <w:rPr>
          <w:lang w:val="fr-FR"/>
          <w:rPrChange w:id="2557" w:author="Hayfa ZGAYA-BIAU" w:date="2025-06-12T18:32:00Z" w16du:dateUtc="2025-06-12T16:32:00Z">
            <w:rPr/>
          </w:rPrChange>
        </w:rPr>
        <w:t xml:space="preserve"> </w:t>
      </w:r>
      <w:proofErr w:type="spellStart"/>
      <w:r w:rsidRPr="008F3D9F">
        <w:rPr>
          <w:lang w:val="fr-FR"/>
          <w:rPrChange w:id="2558" w:author="Hayfa ZGAYA-BIAU" w:date="2025-06-12T18:32:00Z" w16du:dateUtc="2025-06-12T16:32:00Z">
            <w:rPr/>
          </w:rPrChange>
        </w:rPr>
        <w:t>Baltrušaitis</w:t>
      </w:r>
      <w:proofErr w:type="spellEnd"/>
      <w:r w:rsidRPr="008F3D9F">
        <w:rPr>
          <w:lang w:val="fr-FR"/>
          <w:rPrChange w:id="2559" w:author="Hayfa ZGAYA-BIAU" w:date="2025-06-12T18:32:00Z" w16du:dateUtc="2025-06-12T16:32:00Z">
            <w:rPr/>
          </w:rPrChange>
        </w:rPr>
        <w:t xml:space="preserve">, Peter Robinson, Louis-Philippe Morency. (2016). </w:t>
      </w:r>
      <w:proofErr w:type="spellStart"/>
      <w:proofErr w:type="gramStart"/>
      <w:r w:rsidRPr="008F3D9F">
        <w:rPr>
          <w:lang w:val="fr-FR"/>
          <w:rPrChange w:id="2560" w:author="Hayfa ZGAYA-BIAU" w:date="2025-06-12T18:32:00Z" w16du:dateUtc="2025-06-12T16:32:00Z">
            <w:rPr/>
          </w:rPrChange>
        </w:rPr>
        <w:t>OpenFace</w:t>
      </w:r>
      <w:proofErr w:type="spellEnd"/>
      <w:r w:rsidRPr="008F3D9F">
        <w:rPr>
          <w:lang w:val="fr-FR"/>
          <w:rPrChange w:id="2561" w:author="Hayfa ZGAYA-BIAU" w:date="2025-06-12T18:32:00Z" w16du:dateUtc="2025-06-12T16:32:00Z">
            <w:rPr/>
          </w:rPrChange>
        </w:rPr>
        <w:t>:</w:t>
      </w:r>
      <w:proofErr w:type="gramEnd"/>
      <w:r w:rsidRPr="008F3D9F">
        <w:rPr>
          <w:lang w:val="fr-FR"/>
          <w:rPrChange w:id="2562" w:author="Hayfa ZGAYA-BIAU" w:date="2025-06-12T18:32:00Z" w16du:dateUtc="2025-06-12T16:32:00Z">
            <w:rPr/>
          </w:rPrChange>
        </w:rPr>
        <w:t xml:space="preserve"> an open source facial </w:t>
      </w:r>
      <w:proofErr w:type="spellStart"/>
      <w:r w:rsidRPr="008F3D9F">
        <w:rPr>
          <w:lang w:val="fr-FR"/>
          <w:rPrChange w:id="2563" w:author="Hayfa ZGAYA-BIAU" w:date="2025-06-12T18:32:00Z" w16du:dateUtc="2025-06-12T16:32:00Z">
            <w:rPr/>
          </w:rPrChange>
        </w:rPr>
        <w:t>behavior</w:t>
      </w:r>
      <w:proofErr w:type="spellEnd"/>
      <w:r w:rsidRPr="008F3D9F">
        <w:rPr>
          <w:lang w:val="fr-FR"/>
          <w:rPrChange w:id="2564" w:author="Hayfa ZGAYA-BIAU" w:date="2025-06-12T18:32:00Z" w16du:dateUtc="2025-06-12T16:32:00Z">
            <w:rPr/>
          </w:rPrChange>
        </w:rPr>
        <w:t xml:space="preserve"> </w:t>
      </w:r>
      <w:proofErr w:type="spellStart"/>
      <w:r w:rsidRPr="008F3D9F">
        <w:rPr>
          <w:lang w:val="fr-FR"/>
          <w:rPrChange w:id="2565" w:author="Hayfa ZGAYA-BIAU" w:date="2025-06-12T18:32:00Z" w16du:dateUtc="2025-06-12T16:32:00Z">
            <w:rPr/>
          </w:rPrChange>
        </w:rPr>
        <w:t>analysis</w:t>
      </w:r>
      <w:proofErr w:type="spellEnd"/>
      <w:r w:rsidRPr="008F3D9F">
        <w:rPr>
          <w:lang w:val="fr-FR"/>
          <w:rPrChange w:id="2566" w:author="Hayfa ZGAYA-BIAU" w:date="2025-06-12T18:32:00Z" w16du:dateUtc="2025-06-12T16:32:00Z">
            <w:rPr/>
          </w:rPrChange>
        </w:rPr>
        <w:t xml:space="preserve"> toolkit. </w:t>
      </w:r>
      <w:r w:rsidRPr="008F3D9F">
        <w:rPr>
          <w:i/>
          <w:lang w:val="fr-FR"/>
          <w:rPrChange w:id="2567" w:author="Hayfa ZGAYA-BIAU" w:date="2025-06-12T18:32:00Z" w16du:dateUtc="2025-06-12T16:32:00Z">
            <w:rPr>
              <w:i/>
            </w:rPr>
          </w:rPrChange>
        </w:rPr>
        <w:t xml:space="preserve">IEEE Winter </w:t>
      </w:r>
      <w:proofErr w:type="spellStart"/>
      <w:r w:rsidRPr="008F3D9F">
        <w:rPr>
          <w:i/>
          <w:lang w:val="fr-FR"/>
          <w:rPrChange w:id="2568" w:author="Hayfa ZGAYA-BIAU" w:date="2025-06-12T18:32:00Z" w16du:dateUtc="2025-06-12T16:32:00Z">
            <w:rPr>
              <w:i/>
            </w:rPr>
          </w:rPrChange>
        </w:rPr>
        <w:t>Conference</w:t>
      </w:r>
      <w:proofErr w:type="spellEnd"/>
      <w:r w:rsidRPr="008F3D9F">
        <w:rPr>
          <w:i/>
          <w:lang w:val="fr-FR"/>
          <w:rPrChange w:id="2569" w:author="Hayfa ZGAYA-BIAU" w:date="2025-06-12T18:32:00Z" w16du:dateUtc="2025-06-12T16:32:00Z">
            <w:rPr>
              <w:i/>
            </w:rPr>
          </w:rPrChange>
        </w:rPr>
        <w:t xml:space="preserve"> on Applications of Computer Vision (WACV)</w:t>
      </w:r>
      <w:r w:rsidRPr="008F3D9F">
        <w:rPr>
          <w:lang w:val="fr-FR"/>
          <w:rPrChange w:id="2570" w:author="Hayfa ZGAYA-BIAU" w:date="2025-06-12T18:32:00Z" w16du:dateUtc="2025-06-12T16:32:00Z">
            <w:rPr/>
          </w:rPrChange>
        </w:rPr>
        <w:t>.</w:t>
      </w:r>
      <w:r w:rsidRPr="008F3D9F">
        <w:rPr>
          <w:lang w:val="fr-FR"/>
          <w:rPrChange w:id="2571" w:author="Hayfa ZGAYA-BIAU" w:date="2025-06-12T18:32:00Z" w16du:dateUtc="2025-06-12T16:32:00Z">
            <w:rPr/>
          </w:rPrChange>
        </w:rPr>
        <w:br/>
      </w:r>
    </w:p>
    <w:p w14:paraId="7970F3F0" w14:textId="77777777" w:rsidR="00F0408B" w:rsidRPr="008F3D9F" w:rsidRDefault="00000000">
      <w:pPr>
        <w:numPr>
          <w:ilvl w:val="0"/>
          <w:numId w:val="9"/>
        </w:numPr>
        <w:rPr>
          <w:lang w:val="fr-FR"/>
          <w:rPrChange w:id="2572" w:author="Hayfa ZGAYA-BIAU" w:date="2025-06-12T18:32:00Z" w16du:dateUtc="2025-06-12T16:32:00Z">
            <w:rPr/>
          </w:rPrChange>
        </w:rPr>
      </w:pPr>
      <w:r w:rsidRPr="008F3D9F">
        <w:rPr>
          <w:lang w:val="fr-FR"/>
          <w:rPrChange w:id="2573" w:author="Hayfa ZGAYA-BIAU" w:date="2025-06-12T18:32:00Z" w16du:dateUtc="2025-06-12T16:32:00Z">
            <w:rPr/>
          </w:rPrChange>
        </w:rPr>
        <w:t xml:space="preserve">Barros, P., &amp; </w:t>
      </w:r>
      <w:proofErr w:type="spellStart"/>
      <w:r w:rsidRPr="008F3D9F">
        <w:rPr>
          <w:lang w:val="fr-FR"/>
          <w:rPrChange w:id="2574" w:author="Hayfa ZGAYA-BIAU" w:date="2025-06-12T18:32:00Z" w16du:dateUtc="2025-06-12T16:32:00Z">
            <w:rPr/>
          </w:rPrChange>
        </w:rPr>
        <w:t>Wermter</w:t>
      </w:r>
      <w:proofErr w:type="spellEnd"/>
      <w:r w:rsidRPr="008F3D9F">
        <w:rPr>
          <w:lang w:val="fr-FR"/>
          <w:rPrChange w:id="2575" w:author="Hayfa ZGAYA-BIAU" w:date="2025-06-12T18:32:00Z" w16du:dateUtc="2025-06-12T16:32:00Z">
            <w:rPr/>
          </w:rPrChange>
        </w:rPr>
        <w:t xml:space="preserve">, S. (2016). </w:t>
      </w:r>
      <w:proofErr w:type="spellStart"/>
      <w:r w:rsidRPr="008F3D9F">
        <w:rPr>
          <w:lang w:val="fr-FR"/>
          <w:rPrChange w:id="2576" w:author="Hayfa ZGAYA-BIAU" w:date="2025-06-12T18:32:00Z" w16du:dateUtc="2025-06-12T16:32:00Z">
            <w:rPr/>
          </w:rPrChange>
        </w:rPr>
        <w:t>Developing</w:t>
      </w:r>
      <w:proofErr w:type="spellEnd"/>
      <w:r w:rsidRPr="008F3D9F">
        <w:rPr>
          <w:lang w:val="fr-FR"/>
          <w:rPrChange w:id="2577" w:author="Hayfa ZGAYA-BIAU" w:date="2025-06-12T18:32:00Z" w16du:dateUtc="2025-06-12T16:32:00Z">
            <w:rPr/>
          </w:rPrChange>
        </w:rPr>
        <w:t xml:space="preserve"> </w:t>
      </w:r>
      <w:proofErr w:type="spellStart"/>
      <w:r w:rsidRPr="008F3D9F">
        <w:rPr>
          <w:lang w:val="fr-FR"/>
          <w:rPrChange w:id="2578" w:author="Hayfa ZGAYA-BIAU" w:date="2025-06-12T18:32:00Z" w16du:dateUtc="2025-06-12T16:32:00Z">
            <w:rPr/>
          </w:rPrChange>
        </w:rPr>
        <w:t>Crossmodal</w:t>
      </w:r>
      <w:proofErr w:type="spellEnd"/>
      <w:r w:rsidRPr="008F3D9F">
        <w:rPr>
          <w:lang w:val="fr-FR"/>
          <w:rPrChange w:id="2579" w:author="Hayfa ZGAYA-BIAU" w:date="2025-06-12T18:32:00Z" w16du:dateUtc="2025-06-12T16:32:00Z">
            <w:rPr/>
          </w:rPrChange>
        </w:rPr>
        <w:t xml:space="preserve"> Expression Recognition </w:t>
      </w:r>
      <w:proofErr w:type="spellStart"/>
      <w:r w:rsidRPr="008F3D9F">
        <w:rPr>
          <w:lang w:val="fr-FR"/>
          <w:rPrChange w:id="2580" w:author="Hayfa ZGAYA-BIAU" w:date="2025-06-12T18:32:00Z" w16du:dateUtc="2025-06-12T16:32:00Z">
            <w:rPr/>
          </w:rPrChange>
        </w:rPr>
        <w:t>based</w:t>
      </w:r>
      <w:proofErr w:type="spellEnd"/>
      <w:r w:rsidRPr="008F3D9F">
        <w:rPr>
          <w:lang w:val="fr-FR"/>
          <w:rPrChange w:id="2581" w:author="Hayfa ZGAYA-BIAU" w:date="2025-06-12T18:32:00Z" w16du:dateUtc="2025-06-12T16:32:00Z">
            <w:rPr/>
          </w:rPrChange>
        </w:rPr>
        <w:t xml:space="preserve"> on a Deep Neural Model. </w:t>
      </w:r>
      <w:r w:rsidRPr="008F3D9F">
        <w:rPr>
          <w:i/>
          <w:lang w:val="fr-FR"/>
          <w:rPrChange w:id="2582" w:author="Hayfa ZGAYA-BIAU" w:date="2025-06-12T18:32:00Z" w16du:dateUtc="2025-06-12T16:32:00Z">
            <w:rPr>
              <w:i/>
            </w:rPr>
          </w:rPrChange>
        </w:rPr>
        <w:t xml:space="preserve">Adaptive </w:t>
      </w:r>
      <w:proofErr w:type="spellStart"/>
      <w:r w:rsidRPr="008F3D9F">
        <w:rPr>
          <w:i/>
          <w:lang w:val="fr-FR"/>
          <w:rPrChange w:id="2583" w:author="Hayfa ZGAYA-BIAU" w:date="2025-06-12T18:32:00Z" w16du:dateUtc="2025-06-12T16:32:00Z">
            <w:rPr>
              <w:i/>
            </w:rPr>
          </w:rPrChange>
        </w:rPr>
        <w:t>Behavior</w:t>
      </w:r>
      <w:proofErr w:type="spellEnd"/>
      <w:r w:rsidRPr="008F3D9F">
        <w:rPr>
          <w:lang w:val="fr-FR"/>
          <w:rPrChange w:id="2584" w:author="Hayfa ZGAYA-BIAU" w:date="2025-06-12T18:32:00Z" w16du:dateUtc="2025-06-12T16:32:00Z">
            <w:rPr/>
          </w:rPrChange>
        </w:rPr>
        <w:t>, 24(5), 373–396.</w:t>
      </w:r>
      <w:r w:rsidRPr="008F3D9F">
        <w:rPr>
          <w:lang w:val="fr-FR"/>
          <w:rPrChange w:id="2585" w:author="Hayfa ZGAYA-BIAU" w:date="2025-06-12T18:32:00Z" w16du:dateUtc="2025-06-12T16:32:00Z">
            <w:rPr/>
          </w:rPrChange>
        </w:rPr>
        <w:br/>
      </w:r>
    </w:p>
    <w:p w14:paraId="7D4B3984" w14:textId="77777777" w:rsidR="00F0408B" w:rsidRPr="008F3D9F" w:rsidRDefault="00000000">
      <w:pPr>
        <w:numPr>
          <w:ilvl w:val="0"/>
          <w:numId w:val="9"/>
        </w:numPr>
        <w:rPr>
          <w:lang w:val="fr-FR"/>
          <w:rPrChange w:id="2586" w:author="Hayfa ZGAYA-BIAU" w:date="2025-06-12T18:32:00Z" w16du:dateUtc="2025-06-12T16:32:00Z">
            <w:rPr/>
          </w:rPrChange>
        </w:rPr>
      </w:pPr>
      <w:proofErr w:type="spellStart"/>
      <w:r w:rsidRPr="008F3D9F">
        <w:rPr>
          <w:lang w:val="fr-FR"/>
          <w:rPrChange w:id="2587" w:author="Hayfa ZGAYA-BIAU" w:date="2025-06-12T18:32:00Z" w16du:dateUtc="2025-06-12T16:32:00Z">
            <w:rPr/>
          </w:rPrChange>
        </w:rPr>
        <w:t>Kotsia</w:t>
      </w:r>
      <w:proofErr w:type="spellEnd"/>
      <w:r w:rsidRPr="008F3D9F">
        <w:rPr>
          <w:lang w:val="fr-FR"/>
          <w:rPrChange w:id="2588" w:author="Hayfa ZGAYA-BIAU" w:date="2025-06-12T18:32:00Z" w16du:dateUtc="2025-06-12T16:32:00Z">
            <w:rPr/>
          </w:rPrChange>
        </w:rPr>
        <w:t xml:space="preserve">, I., &amp; Pitas, I. (2007). Facial expression recognition in image </w:t>
      </w:r>
      <w:proofErr w:type="spellStart"/>
      <w:r w:rsidRPr="008F3D9F">
        <w:rPr>
          <w:lang w:val="fr-FR"/>
          <w:rPrChange w:id="2589" w:author="Hayfa ZGAYA-BIAU" w:date="2025-06-12T18:32:00Z" w16du:dateUtc="2025-06-12T16:32:00Z">
            <w:rPr/>
          </w:rPrChange>
        </w:rPr>
        <w:t>sequences</w:t>
      </w:r>
      <w:proofErr w:type="spellEnd"/>
      <w:r w:rsidRPr="008F3D9F">
        <w:rPr>
          <w:lang w:val="fr-FR"/>
          <w:rPrChange w:id="2590" w:author="Hayfa ZGAYA-BIAU" w:date="2025-06-12T18:32:00Z" w16du:dateUtc="2025-06-12T16:32:00Z">
            <w:rPr/>
          </w:rPrChange>
        </w:rPr>
        <w:t xml:space="preserve"> </w:t>
      </w:r>
      <w:proofErr w:type="spellStart"/>
      <w:r w:rsidRPr="008F3D9F">
        <w:rPr>
          <w:lang w:val="fr-FR"/>
          <w:rPrChange w:id="2591" w:author="Hayfa ZGAYA-BIAU" w:date="2025-06-12T18:32:00Z" w16du:dateUtc="2025-06-12T16:32:00Z">
            <w:rPr/>
          </w:rPrChange>
        </w:rPr>
        <w:t>using</w:t>
      </w:r>
      <w:proofErr w:type="spellEnd"/>
      <w:r w:rsidRPr="008F3D9F">
        <w:rPr>
          <w:lang w:val="fr-FR"/>
          <w:rPrChange w:id="2592" w:author="Hayfa ZGAYA-BIAU" w:date="2025-06-12T18:32:00Z" w16du:dateUtc="2025-06-12T16:32:00Z">
            <w:rPr/>
          </w:rPrChange>
        </w:rPr>
        <w:t xml:space="preserve"> </w:t>
      </w:r>
      <w:proofErr w:type="spellStart"/>
      <w:r w:rsidRPr="008F3D9F">
        <w:rPr>
          <w:lang w:val="fr-FR"/>
          <w:rPrChange w:id="2593" w:author="Hayfa ZGAYA-BIAU" w:date="2025-06-12T18:32:00Z" w16du:dateUtc="2025-06-12T16:32:00Z">
            <w:rPr/>
          </w:rPrChange>
        </w:rPr>
        <w:t>geometric</w:t>
      </w:r>
      <w:proofErr w:type="spellEnd"/>
      <w:r w:rsidRPr="008F3D9F">
        <w:rPr>
          <w:lang w:val="fr-FR"/>
          <w:rPrChange w:id="2594" w:author="Hayfa ZGAYA-BIAU" w:date="2025-06-12T18:32:00Z" w16du:dateUtc="2025-06-12T16:32:00Z">
            <w:rPr/>
          </w:rPrChange>
        </w:rPr>
        <w:t xml:space="preserve"> </w:t>
      </w:r>
      <w:proofErr w:type="spellStart"/>
      <w:r w:rsidRPr="008F3D9F">
        <w:rPr>
          <w:lang w:val="fr-FR"/>
          <w:rPrChange w:id="2595" w:author="Hayfa ZGAYA-BIAU" w:date="2025-06-12T18:32:00Z" w16du:dateUtc="2025-06-12T16:32:00Z">
            <w:rPr/>
          </w:rPrChange>
        </w:rPr>
        <w:t>deformation</w:t>
      </w:r>
      <w:proofErr w:type="spellEnd"/>
      <w:r w:rsidRPr="008F3D9F">
        <w:rPr>
          <w:lang w:val="fr-FR"/>
          <w:rPrChange w:id="2596" w:author="Hayfa ZGAYA-BIAU" w:date="2025-06-12T18:32:00Z" w16du:dateUtc="2025-06-12T16:32:00Z">
            <w:rPr/>
          </w:rPrChange>
        </w:rPr>
        <w:t xml:space="preserve"> </w:t>
      </w:r>
      <w:proofErr w:type="spellStart"/>
      <w:r w:rsidRPr="008F3D9F">
        <w:rPr>
          <w:lang w:val="fr-FR"/>
          <w:rPrChange w:id="2597" w:author="Hayfa ZGAYA-BIAU" w:date="2025-06-12T18:32:00Z" w16du:dateUtc="2025-06-12T16:32:00Z">
            <w:rPr/>
          </w:rPrChange>
        </w:rPr>
        <w:t>features</w:t>
      </w:r>
      <w:proofErr w:type="spellEnd"/>
      <w:r w:rsidRPr="008F3D9F">
        <w:rPr>
          <w:lang w:val="fr-FR"/>
          <w:rPrChange w:id="2598" w:author="Hayfa ZGAYA-BIAU" w:date="2025-06-12T18:32:00Z" w16du:dateUtc="2025-06-12T16:32:00Z">
            <w:rPr/>
          </w:rPrChange>
        </w:rPr>
        <w:t xml:space="preserve"> and support </w:t>
      </w:r>
      <w:proofErr w:type="spellStart"/>
      <w:r w:rsidRPr="008F3D9F">
        <w:rPr>
          <w:lang w:val="fr-FR"/>
          <w:rPrChange w:id="2599" w:author="Hayfa ZGAYA-BIAU" w:date="2025-06-12T18:32:00Z" w16du:dateUtc="2025-06-12T16:32:00Z">
            <w:rPr/>
          </w:rPrChange>
        </w:rPr>
        <w:t>vector</w:t>
      </w:r>
      <w:proofErr w:type="spellEnd"/>
      <w:r w:rsidRPr="008F3D9F">
        <w:rPr>
          <w:lang w:val="fr-FR"/>
          <w:rPrChange w:id="2600" w:author="Hayfa ZGAYA-BIAU" w:date="2025-06-12T18:32:00Z" w16du:dateUtc="2025-06-12T16:32:00Z">
            <w:rPr/>
          </w:rPrChange>
        </w:rPr>
        <w:t xml:space="preserve"> machines. </w:t>
      </w:r>
      <w:r w:rsidRPr="008F3D9F">
        <w:rPr>
          <w:i/>
          <w:lang w:val="fr-FR"/>
          <w:rPrChange w:id="2601" w:author="Hayfa ZGAYA-BIAU" w:date="2025-06-12T18:32:00Z" w16du:dateUtc="2025-06-12T16:32:00Z">
            <w:rPr>
              <w:i/>
            </w:rPr>
          </w:rPrChange>
        </w:rPr>
        <w:t xml:space="preserve">IEEE Transactions on Image </w:t>
      </w:r>
      <w:proofErr w:type="spellStart"/>
      <w:r w:rsidRPr="008F3D9F">
        <w:rPr>
          <w:i/>
          <w:lang w:val="fr-FR"/>
          <w:rPrChange w:id="2602" w:author="Hayfa ZGAYA-BIAU" w:date="2025-06-12T18:32:00Z" w16du:dateUtc="2025-06-12T16:32:00Z">
            <w:rPr>
              <w:i/>
            </w:rPr>
          </w:rPrChange>
        </w:rPr>
        <w:t>Processing</w:t>
      </w:r>
      <w:proofErr w:type="spellEnd"/>
      <w:r w:rsidRPr="008F3D9F">
        <w:rPr>
          <w:lang w:val="fr-FR"/>
          <w:rPrChange w:id="2603" w:author="Hayfa ZGAYA-BIAU" w:date="2025-06-12T18:32:00Z" w16du:dateUtc="2025-06-12T16:32:00Z">
            <w:rPr/>
          </w:rPrChange>
        </w:rPr>
        <w:t>, 16(1), 172–187.</w:t>
      </w:r>
      <w:r w:rsidRPr="008F3D9F">
        <w:rPr>
          <w:lang w:val="fr-FR"/>
          <w:rPrChange w:id="2604" w:author="Hayfa ZGAYA-BIAU" w:date="2025-06-12T18:32:00Z" w16du:dateUtc="2025-06-12T16:32:00Z">
            <w:rPr/>
          </w:rPrChange>
        </w:rPr>
        <w:br/>
      </w:r>
    </w:p>
    <w:p w14:paraId="49EA7C68" w14:textId="77777777" w:rsidR="00F0408B" w:rsidRPr="008F3D9F" w:rsidRDefault="00000000">
      <w:pPr>
        <w:numPr>
          <w:ilvl w:val="0"/>
          <w:numId w:val="9"/>
        </w:numPr>
        <w:rPr>
          <w:lang w:val="fr-FR"/>
          <w:rPrChange w:id="2605" w:author="Hayfa ZGAYA-BIAU" w:date="2025-06-12T18:32:00Z" w16du:dateUtc="2025-06-12T16:32:00Z">
            <w:rPr/>
          </w:rPrChange>
        </w:rPr>
      </w:pPr>
      <w:proofErr w:type="spellStart"/>
      <w:r w:rsidRPr="008F3D9F">
        <w:rPr>
          <w:lang w:val="fr-FR"/>
          <w:rPrChange w:id="2606" w:author="Hayfa ZGAYA-BIAU" w:date="2025-06-12T18:32:00Z" w16du:dateUtc="2025-06-12T16:32:00Z">
            <w:rPr/>
          </w:rPrChange>
        </w:rPr>
        <w:t>Poria</w:t>
      </w:r>
      <w:proofErr w:type="spellEnd"/>
      <w:r w:rsidRPr="008F3D9F">
        <w:rPr>
          <w:lang w:val="fr-FR"/>
          <w:rPrChange w:id="2607" w:author="Hayfa ZGAYA-BIAU" w:date="2025-06-12T18:32:00Z" w16du:dateUtc="2025-06-12T16:32:00Z">
            <w:rPr/>
          </w:rPrChange>
        </w:rPr>
        <w:t xml:space="preserve">, S., Cambria, E., </w:t>
      </w:r>
      <w:proofErr w:type="spellStart"/>
      <w:r w:rsidRPr="008F3D9F">
        <w:rPr>
          <w:lang w:val="fr-FR"/>
          <w:rPrChange w:id="2608" w:author="Hayfa ZGAYA-BIAU" w:date="2025-06-12T18:32:00Z" w16du:dateUtc="2025-06-12T16:32:00Z">
            <w:rPr/>
          </w:rPrChange>
        </w:rPr>
        <w:t>Bajpai</w:t>
      </w:r>
      <w:proofErr w:type="spellEnd"/>
      <w:r w:rsidRPr="008F3D9F">
        <w:rPr>
          <w:lang w:val="fr-FR"/>
          <w:rPrChange w:id="2609" w:author="Hayfa ZGAYA-BIAU" w:date="2025-06-12T18:32:00Z" w16du:dateUtc="2025-06-12T16:32:00Z">
            <w:rPr/>
          </w:rPrChange>
        </w:rPr>
        <w:t xml:space="preserve">, R., &amp; Hussain, A. (2017). A </w:t>
      </w:r>
      <w:proofErr w:type="spellStart"/>
      <w:r w:rsidRPr="008F3D9F">
        <w:rPr>
          <w:lang w:val="fr-FR"/>
          <w:rPrChange w:id="2610" w:author="Hayfa ZGAYA-BIAU" w:date="2025-06-12T18:32:00Z" w16du:dateUtc="2025-06-12T16:32:00Z">
            <w:rPr/>
          </w:rPrChange>
        </w:rPr>
        <w:t>review</w:t>
      </w:r>
      <w:proofErr w:type="spellEnd"/>
      <w:r w:rsidRPr="008F3D9F">
        <w:rPr>
          <w:lang w:val="fr-FR"/>
          <w:rPrChange w:id="2611" w:author="Hayfa ZGAYA-BIAU" w:date="2025-06-12T18:32:00Z" w16du:dateUtc="2025-06-12T16:32:00Z">
            <w:rPr/>
          </w:rPrChange>
        </w:rPr>
        <w:t xml:space="preserve"> of affective </w:t>
      </w:r>
      <w:proofErr w:type="spellStart"/>
      <w:proofErr w:type="gramStart"/>
      <w:r w:rsidRPr="008F3D9F">
        <w:rPr>
          <w:lang w:val="fr-FR"/>
          <w:rPrChange w:id="2612" w:author="Hayfa ZGAYA-BIAU" w:date="2025-06-12T18:32:00Z" w16du:dateUtc="2025-06-12T16:32:00Z">
            <w:rPr/>
          </w:rPrChange>
        </w:rPr>
        <w:t>computing</w:t>
      </w:r>
      <w:proofErr w:type="spellEnd"/>
      <w:r w:rsidRPr="008F3D9F">
        <w:rPr>
          <w:lang w:val="fr-FR"/>
          <w:rPrChange w:id="2613" w:author="Hayfa ZGAYA-BIAU" w:date="2025-06-12T18:32:00Z" w16du:dateUtc="2025-06-12T16:32:00Z">
            <w:rPr/>
          </w:rPrChange>
        </w:rPr>
        <w:t>:</w:t>
      </w:r>
      <w:proofErr w:type="gramEnd"/>
      <w:r w:rsidRPr="008F3D9F">
        <w:rPr>
          <w:lang w:val="fr-FR"/>
          <w:rPrChange w:id="2614" w:author="Hayfa ZGAYA-BIAU" w:date="2025-06-12T18:32:00Z" w16du:dateUtc="2025-06-12T16:32:00Z">
            <w:rPr/>
          </w:rPrChange>
        </w:rPr>
        <w:t xml:space="preserve"> </w:t>
      </w:r>
      <w:proofErr w:type="spellStart"/>
      <w:r w:rsidRPr="008F3D9F">
        <w:rPr>
          <w:lang w:val="fr-FR"/>
          <w:rPrChange w:id="2615" w:author="Hayfa ZGAYA-BIAU" w:date="2025-06-12T18:32:00Z" w16du:dateUtc="2025-06-12T16:32:00Z">
            <w:rPr/>
          </w:rPrChange>
        </w:rPr>
        <w:t>From</w:t>
      </w:r>
      <w:proofErr w:type="spellEnd"/>
      <w:r w:rsidRPr="008F3D9F">
        <w:rPr>
          <w:lang w:val="fr-FR"/>
          <w:rPrChange w:id="2616" w:author="Hayfa ZGAYA-BIAU" w:date="2025-06-12T18:32:00Z" w16du:dateUtc="2025-06-12T16:32:00Z">
            <w:rPr/>
          </w:rPrChange>
        </w:rPr>
        <w:t xml:space="preserve"> unimodal </w:t>
      </w:r>
      <w:proofErr w:type="spellStart"/>
      <w:r w:rsidRPr="008F3D9F">
        <w:rPr>
          <w:lang w:val="fr-FR"/>
          <w:rPrChange w:id="2617" w:author="Hayfa ZGAYA-BIAU" w:date="2025-06-12T18:32:00Z" w16du:dateUtc="2025-06-12T16:32:00Z">
            <w:rPr/>
          </w:rPrChange>
        </w:rPr>
        <w:t>analysis</w:t>
      </w:r>
      <w:proofErr w:type="spellEnd"/>
      <w:r w:rsidRPr="008F3D9F">
        <w:rPr>
          <w:lang w:val="fr-FR"/>
          <w:rPrChange w:id="2618" w:author="Hayfa ZGAYA-BIAU" w:date="2025-06-12T18:32:00Z" w16du:dateUtc="2025-06-12T16:32:00Z">
            <w:rPr/>
          </w:rPrChange>
        </w:rPr>
        <w:t xml:space="preserve"> to multimodal fusion. </w:t>
      </w:r>
      <w:r w:rsidRPr="008F3D9F">
        <w:rPr>
          <w:i/>
          <w:lang w:val="fr-FR"/>
          <w:rPrChange w:id="2619" w:author="Hayfa ZGAYA-BIAU" w:date="2025-06-12T18:32:00Z" w16du:dateUtc="2025-06-12T16:32:00Z">
            <w:rPr>
              <w:i/>
            </w:rPr>
          </w:rPrChange>
        </w:rPr>
        <w:t>Information Fusion</w:t>
      </w:r>
      <w:r w:rsidRPr="008F3D9F">
        <w:rPr>
          <w:lang w:val="fr-FR"/>
          <w:rPrChange w:id="2620" w:author="Hayfa ZGAYA-BIAU" w:date="2025-06-12T18:32:00Z" w16du:dateUtc="2025-06-12T16:32:00Z">
            <w:rPr/>
          </w:rPrChange>
        </w:rPr>
        <w:t>, 37, 98–125.</w:t>
      </w:r>
      <w:r w:rsidRPr="008F3D9F">
        <w:rPr>
          <w:lang w:val="fr-FR"/>
          <w:rPrChange w:id="2621" w:author="Hayfa ZGAYA-BIAU" w:date="2025-06-12T18:32:00Z" w16du:dateUtc="2025-06-12T16:32:00Z">
            <w:rPr/>
          </w:rPrChange>
        </w:rPr>
        <w:br/>
      </w:r>
    </w:p>
    <w:p w14:paraId="43B37A92" w14:textId="77777777" w:rsidR="00F0408B" w:rsidRPr="008F3D9F" w:rsidRDefault="00000000">
      <w:pPr>
        <w:numPr>
          <w:ilvl w:val="0"/>
          <w:numId w:val="9"/>
        </w:numPr>
        <w:rPr>
          <w:lang w:val="fr-FR"/>
          <w:rPrChange w:id="2622" w:author="Hayfa ZGAYA-BIAU" w:date="2025-06-12T18:32:00Z" w16du:dateUtc="2025-06-12T16:32:00Z">
            <w:rPr/>
          </w:rPrChange>
        </w:rPr>
      </w:pPr>
      <w:proofErr w:type="spellStart"/>
      <w:proofErr w:type="gramStart"/>
      <w:r w:rsidRPr="008F3D9F">
        <w:rPr>
          <w:lang w:val="fr-FR"/>
          <w:rPrChange w:id="2623" w:author="Hayfa ZGAYA-BIAU" w:date="2025-06-12T18:32:00Z" w16du:dateUtc="2025-06-12T16:32:00Z">
            <w:rPr/>
          </w:rPrChange>
        </w:rPr>
        <w:t>dlib</w:t>
      </w:r>
      <w:proofErr w:type="spellEnd"/>
      <w:proofErr w:type="gramEnd"/>
      <w:r w:rsidRPr="008F3D9F">
        <w:rPr>
          <w:lang w:val="fr-FR"/>
          <w:rPrChange w:id="2624" w:author="Hayfa ZGAYA-BIAU" w:date="2025-06-12T18:32:00Z" w16du:dateUtc="2025-06-12T16:32:00Z">
            <w:rPr/>
          </w:rPrChange>
        </w:rPr>
        <w:t xml:space="preserve"> C++ Library.</w:t>
      </w:r>
      <w:r w:rsidRPr="008F3D9F">
        <w:rPr>
          <w:lang w:val="fr-FR"/>
          <w:rPrChange w:id="2625" w:author="Hayfa ZGAYA-BIAU" w:date="2025-06-12T18:32:00Z" w16du:dateUtc="2025-06-12T16:32:00Z">
            <w:rPr/>
          </w:rPrChange>
        </w:rPr>
        <w:fldChar w:fldCharType="begin"/>
      </w:r>
      <w:r w:rsidRPr="008F3D9F">
        <w:rPr>
          <w:lang w:val="fr-FR"/>
          <w:rPrChange w:id="2626" w:author="Hayfa ZGAYA-BIAU" w:date="2025-06-12T18:32:00Z" w16du:dateUtc="2025-06-12T16:32:00Z">
            <w:rPr/>
          </w:rPrChange>
        </w:rPr>
        <w:instrText>HYPERLINK "http://dlib.net/" \h</w:instrText>
      </w:r>
      <w:r w:rsidRPr="008F3D9F">
        <w:rPr>
          <w:lang w:val="fr-FR"/>
          <w:rPrChange w:id="2627" w:author="Hayfa ZGAYA-BIAU" w:date="2025-06-12T18:32:00Z" w16du:dateUtc="2025-06-12T16:32:00Z">
            <w:rPr/>
          </w:rPrChange>
        </w:rPr>
      </w:r>
      <w:r w:rsidRPr="008F3D9F">
        <w:rPr>
          <w:lang w:val="fr-FR"/>
          <w:rPrChange w:id="2628" w:author="Hayfa ZGAYA-BIAU" w:date="2025-06-12T18:32:00Z" w16du:dateUtc="2025-06-12T16:32:00Z">
            <w:rPr/>
          </w:rPrChange>
        </w:rPr>
        <w:fldChar w:fldCharType="separate"/>
      </w:r>
      <w:r w:rsidRPr="008F3D9F">
        <w:rPr>
          <w:lang w:val="fr-FR"/>
          <w:rPrChange w:id="2629" w:author="Hayfa ZGAYA-BIAU" w:date="2025-06-12T18:32:00Z" w16du:dateUtc="2025-06-12T16:32:00Z">
            <w:rPr/>
          </w:rPrChange>
        </w:rPr>
        <w:t xml:space="preserve"> </w:t>
      </w:r>
      <w:r w:rsidRPr="008F3D9F">
        <w:rPr>
          <w:lang w:val="fr-FR"/>
          <w:rPrChange w:id="2630" w:author="Hayfa ZGAYA-BIAU" w:date="2025-06-12T18:32:00Z" w16du:dateUtc="2025-06-12T16:32:00Z">
            <w:rPr/>
          </w:rPrChange>
        </w:rPr>
        <w:fldChar w:fldCharType="end"/>
      </w:r>
      <w:r w:rsidRPr="008F3D9F">
        <w:rPr>
          <w:lang w:val="fr-FR"/>
          <w:rPrChange w:id="2631" w:author="Hayfa ZGAYA-BIAU" w:date="2025-06-12T18:32:00Z" w16du:dateUtc="2025-06-12T16:32:00Z">
            <w:rPr/>
          </w:rPrChange>
        </w:rPr>
        <w:fldChar w:fldCharType="begin"/>
      </w:r>
      <w:r w:rsidRPr="008F3D9F">
        <w:rPr>
          <w:lang w:val="fr-FR"/>
          <w:rPrChange w:id="2632" w:author="Hayfa ZGAYA-BIAU" w:date="2025-06-12T18:32:00Z" w16du:dateUtc="2025-06-12T16:32:00Z">
            <w:rPr/>
          </w:rPrChange>
        </w:rPr>
        <w:instrText>HYPERLINK "http://dlib.net/" \h</w:instrText>
      </w:r>
      <w:r w:rsidRPr="008F3D9F">
        <w:rPr>
          <w:lang w:val="fr-FR"/>
          <w:rPrChange w:id="2633" w:author="Hayfa ZGAYA-BIAU" w:date="2025-06-12T18:32:00Z" w16du:dateUtc="2025-06-12T16:32:00Z">
            <w:rPr/>
          </w:rPrChange>
        </w:rPr>
      </w:r>
      <w:r w:rsidRPr="008F3D9F">
        <w:rPr>
          <w:lang w:val="fr-FR"/>
          <w:rPrChange w:id="2634" w:author="Hayfa ZGAYA-BIAU" w:date="2025-06-12T18:32:00Z" w16du:dateUtc="2025-06-12T16:32:00Z">
            <w:rPr/>
          </w:rPrChange>
        </w:rPr>
        <w:fldChar w:fldCharType="separate"/>
      </w:r>
      <w:r w:rsidRPr="008F3D9F">
        <w:rPr>
          <w:color w:val="1155CC"/>
          <w:u w:val="single"/>
          <w:lang w:val="fr-FR"/>
          <w:rPrChange w:id="2635" w:author="Hayfa ZGAYA-BIAU" w:date="2025-06-12T18:32:00Z" w16du:dateUtc="2025-06-12T16:32:00Z">
            <w:rPr>
              <w:color w:val="1155CC"/>
              <w:u w:val="single"/>
            </w:rPr>
          </w:rPrChange>
        </w:rPr>
        <w:t>http://dlib.net/</w:t>
      </w:r>
      <w:r w:rsidRPr="008F3D9F">
        <w:rPr>
          <w:color w:val="1155CC"/>
          <w:u w:val="single"/>
          <w:lang w:val="fr-FR"/>
          <w:rPrChange w:id="2636" w:author="Hayfa ZGAYA-BIAU" w:date="2025-06-12T18:32:00Z" w16du:dateUtc="2025-06-12T16:32:00Z">
            <w:rPr>
              <w:color w:val="1155CC"/>
              <w:u w:val="single"/>
            </w:rPr>
          </w:rPrChange>
        </w:rPr>
        <w:br/>
      </w:r>
      <w:r w:rsidRPr="008F3D9F">
        <w:rPr>
          <w:lang w:val="fr-FR"/>
          <w:rPrChange w:id="2637" w:author="Hayfa ZGAYA-BIAU" w:date="2025-06-12T18:32:00Z" w16du:dateUtc="2025-06-12T16:32:00Z">
            <w:rPr/>
          </w:rPrChange>
        </w:rPr>
        <w:fldChar w:fldCharType="end"/>
      </w:r>
    </w:p>
    <w:p w14:paraId="5772163E" w14:textId="77777777" w:rsidR="00F0408B" w:rsidRPr="008F3D9F" w:rsidRDefault="00000000">
      <w:pPr>
        <w:numPr>
          <w:ilvl w:val="0"/>
          <w:numId w:val="9"/>
        </w:numPr>
        <w:rPr>
          <w:lang w:val="fr-FR"/>
          <w:rPrChange w:id="2638" w:author="Hayfa ZGAYA-BIAU" w:date="2025-06-12T18:32:00Z" w16du:dateUtc="2025-06-12T16:32:00Z">
            <w:rPr/>
          </w:rPrChange>
        </w:rPr>
      </w:pPr>
      <w:proofErr w:type="spellStart"/>
      <w:r w:rsidRPr="008F3D9F">
        <w:rPr>
          <w:lang w:val="fr-FR"/>
          <w:rPrChange w:id="2639" w:author="Hayfa ZGAYA-BIAU" w:date="2025-06-12T18:32:00Z" w16du:dateUtc="2025-06-12T16:32:00Z">
            <w:rPr/>
          </w:rPrChange>
        </w:rPr>
        <w:t>Dataset</w:t>
      </w:r>
      <w:proofErr w:type="spellEnd"/>
      <w:r w:rsidRPr="008F3D9F">
        <w:rPr>
          <w:lang w:val="fr-FR"/>
          <w:rPrChange w:id="2640" w:author="Hayfa ZGAYA-BIAU" w:date="2025-06-12T18:32:00Z" w16du:dateUtc="2025-06-12T16:32:00Z">
            <w:rPr/>
          </w:rPrChange>
        </w:rPr>
        <w:t xml:space="preserve"> CK</w:t>
      </w:r>
      <w:proofErr w:type="gramStart"/>
      <w:r w:rsidRPr="008F3D9F">
        <w:rPr>
          <w:lang w:val="fr-FR"/>
          <w:rPrChange w:id="2641" w:author="Hayfa ZGAYA-BIAU" w:date="2025-06-12T18:32:00Z" w16du:dateUtc="2025-06-12T16:32:00Z">
            <w:rPr/>
          </w:rPrChange>
        </w:rPr>
        <w:t>+:</w:t>
      </w:r>
      <w:proofErr w:type="gramEnd"/>
      <w:r w:rsidRPr="008F3D9F">
        <w:rPr>
          <w:lang w:val="fr-FR"/>
          <w:rPrChange w:id="2642" w:author="Hayfa ZGAYA-BIAU" w:date="2025-06-12T18:32:00Z" w16du:dateUtc="2025-06-12T16:32:00Z">
            <w:rPr/>
          </w:rPrChange>
        </w:rPr>
        <w:t xml:space="preserve"> Lucey, P., et al. (2010). The Extended Cohn-</w:t>
      </w:r>
      <w:proofErr w:type="spellStart"/>
      <w:r w:rsidRPr="008F3D9F">
        <w:rPr>
          <w:lang w:val="fr-FR"/>
          <w:rPrChange w:id="2643" w:author="Hayfa ZGAYA-BIAU" w:date="2025-06-12T18:32:00Z" w16du:dateUtc="2025-06-12T16:32:00Z">
            <w:rPr/>
          </w:rPrChange>
        </w:rPr>
        <w:t>Kanade</w:t>
      </w:r>
      <w:proofErr w:type="spellEnd"/>
      <w:r w:rsidRPr="008F3D9F">
        <w:rPr>
          <w:lang w:val="fr-FR"/>
          <w:rPrChange w:id="2644" w:author="Hayfa ZGAYA-BIAU" w:date="2025-06-12T18:32:00Z" w16du:dateUtc="2025-06-12T16:32:00Z">
            <w:rPr/>
          </w:rPrChange>
        </w:rPr>
        <w:t xml:space="preserve"> </w:t>
      </w:r>
      <w:proofErr w:type="spellStart"/>
      <w:r w:rsidRPr="008F3D9F">
        <w:rPr>
          <w:lang w:val="fr-FR"/>
          <w:rPrChange w:id="2645" w:author="Hayfa ZGAYA-BIAU" w:date="2025-06-12T18:32:00Z" w16du:dateUtc="2025-06-12T16:32:00Z">
            <w:rPr/>
          </w:rPrChange>
        </w:rPr>
        <w:t>Dataset</w:t>
      </w:r>
      <w:proofErr w:type="spellEnd"/>
      <w:r w:rsidRPr="008F3D9F">
        <w:rPr>
          <w:lang w:val="fr-FR"/>
          <w:rPrChange w:id="2646" w:author="Hayfa ZGAYA-BIAU" w:date="2025-06-12T18:32:00Z" w16du:dateUtc="2025-06-12T16:32:00Z">
            <w:rPr/>
          </w:rPrChange>
        </w:rPr>
        <w:t xml:space="preserve"> (CK+</w:t>
      </w:r>
      <w:proofErr w:type="gramStart"/>
      <w:r w:rsidRPr="008F3D9F">
        <w:rPr>
          <w:lang w:val="fr-FR"/>
          <w:rPrChange w:id="2647" w:author="Hayfa ZGAYA-BIAU" w:date="2025-06-12T18:32:00Z" w16du:dateUtc="2025-06-12T16:32:00Z">
            <w:rPr/>
          </w:rPrChange>
        </w:rPr>
        <w:t>):</w:t>
      </w:r>
      <w:proofErr w:type="gramEnd"/>
      <w:r w:rsidRPr="008F3D9F">
        <w:rPr>
          <w:lang w:val="fr-FR"/>
          <w:rPrChange w:id="2648" w:author="Hayfa ZGAYA-BIAU" w:date="2025-06-12T18:32:00Z" w16du:dateUtc="2025-06-12T16:32:00Z">
            <w:rPr/>
          </w:rPrChange>
        </w:rPr>
        <w:t xml:space="preserve"> A </w:t>
      </w:r>
      <w:proofErr w:type="spellStart"/>
      <w:r w:rsidRPr="008F3D9F">
        <w:rPr>
          <w:lang w:val="fr-FR"/>
          <w:rPrChange w:id="2649" w:author="Hayfa ZGAYA-BIAU" w:date="2025-06-12T18:32:00Z" w16du:dateUtc="2025-06-12T16:32:00Z">
            <w:rPr/>
          </w:rPrChange>
        </w:rPr>
        <w:t>complete</w:t>
      </w:r>
      <w:proofErr w:type="spellEnd"/>
      <w:r w:rsidRPr="008F3D9F">
        <w:rPr>
          <w:lang w:val="fr-FR"/>
          <w:rPrChange w:id="2650" w:author="Hayfa ZGAYA-BIAU" w:date="2025-06-12T18:32:00Z" w16du:dateUtc="2025-06-12T16:32:00Z">
            <w:rPr/>
          </w:rPrChange>
        </w:rPr>
        <w:t xml:space="preserve"> </w:t>
      </w:r>
      <w:proofErr w:type="spellStart"/>
      <w:r w:rsidRPr="008F3D9F">
        <w:rPr>
          <w:lang w:val="fr-FR"/>
          <w:rPrChange w:id="2651" w:author="Hayfa ZGAYA-BIAU" w:date="2025-06-12T18:32:00Z" w16du:dateUtc="2025-06-12T16:32:00Z">
            <w:rPr/>
          </w:rPrChange>
        </w:rPr>
        <w:t>dataset</w:t>
      </w:r>
      <w:proofErr w:type="spellEnd"/>
      <w:r w:rsidRPr="008F3D9F">
        <w:rPr>
          <w:lang w:val="fr-FR"/>
          <w:rPrChange w:id="2652" w:author="Hayfa ZGAYA-BIAU" w:date="2025-06-12T18:32:00Z" w16du:dateUtc="2025-06-12T16:32:00Z">
            <w:rPr/>
          </w:rPrChange>
        </w:rPr>
        <w:t xml:space="preserve"> for action unit and </w:t>
      </w:r>
      <w:proofErr w:type="spellStart"/>
      <w:r w:rsidRPr="008F3D9F">
        <w:rPr>
          <w:lang w:val="fr-FR"/>
          <w:rPrChange w:id="2653" w:author="Hayfa ZGAYA-BIAU" w:date="2025-06-12T18:32:00Z" w16du:dateUtc="2025-06-12T16:32:00Z">
            <w:rPr/>
          </w:rPrChange>
        </w:rPr>
        <w:t>emotion-specified</w:t>
      </w:r>
      <w:proofErr w:type="spellEnd"/>
      <w:r w:rsidRPr="008F3D9F">
        <w:rPr>
          <w:lang w:val="fr-FR"/>
          <w:rPrChange w:id="2654" w:author="Hayfa ZGAYA-BIAU" w:date="2025-06-12T18:32:00Z" w16du:dateUtc="2025-06-12T16:32:00Z">
            <w:rPr/>
          </w:rPrChange>
        </w:rPr>
        <w:t xml:space="preserve"> expression. </w:t>
      </w:r>
      <w:r w:rsidRPr="008F3D9F">
        <w:rPr>
          <w:i/>
          <w:lang w:val="fr-FR"/>
          <w:rPrChange w:id="2655" w:author="Hayfa ZGAYA-BIAU" w:date="2025-06-12T18:32:00Z" w16du:dateUtc="2025-06-12T16:32:00Z">
            <w:rPr>
              <w:i/>
            </w:rPr>
          </w:rPrChange>
        </w:rPr>
        <w:t xml:space="preserve">IEEE CVPR </w:t>
      </w:r>
      <w:r w:rsidRPr="008F3D9F">
        <w:rPr>
          <w:i/>
          <w:lang w:val="fr-FR"/>
          <w:rPrChange w:id="2656" w:author="Hayfa ZGAYA-BIAU" w:date="2025-06-12T18:32:00Z" w16du:dateUtc="2025-06-12T16:32:00Z">
            <w:rPr>
              <w:i/>
            </w:rPr>
          </w:rPrChange>
        </w:rPr>
        <w:lastRenderedPageBreak/>
        <w:t>Workshops</w:t>
      </w:r>
      <w:r w:rsidRPr="008F3D9F">
        <w:rPr>
          <w:lang w:val="fr-FR"/>
          <w:rPrChange w:id="2657" w:author="Hayfa ZGAYA-BIAU" w:date="2025-06-12T18:32:00Z" w16du:dateUtc="2025-06-12T16:32:00Z">
            <w:rPr/>
          </w:rPrChange>
        </w:rPr>
        <w:t>.</w:t>
      </w:r>
      <w:r w:rsidRPr="008F3D9F">
        <w:rPr>
          <w:lang w:val="fr-FR"/>
          <w:rPrChange w:id="2658" w:author="Hayfa ZGAYA-BIAU" w:date="2025-06-12T18:32:00Z" w16du:dateUtc="2025-06-12T16:32:00Z">
            <w:rPr/>
          </w:rPrChange>
        </w:rPr>
        <w:br/>
      </w:r>
    </w:p>
    <w:p w14:paraId="4ECC353E" w14:textId="77777777" w:rsidR="00F0408B" w:rsidRPr="008F3D9F" w:rsidRDefault="00000000">
      <w:pPr>
        <w:numPr>
          <w:ilvl w:val="0"/>
          <w:numId w:val="9"/>
        </w:numPr>
        <w:spacing w:after="240"/>
        <w:rPr>
          <w:lang w:val="fr-FR"/>
          <w:rPrChange w:id="2659" w:author="Hayfa ZGAYA-BIAU" w:date="2025-06-12T18:32:00Z" w16du:dateUtc="2025-06-12T16:32:00Z">
            <w:rPr/>
          </w:rPrChange>
        </w:rPr>
      </w:pPr>
      <w:proofErr w:type="spellStart"/>
      <w:r w:rsidRPr="008F3D9F">
        <w:rPr>
          <w:lang w:val="fr-FR"/>
          <w:rPrChange w:id="2660" w:author="Hayfa ZGAYA-BIAU" w:date="2025-06-12T18:32:00Z" w16du:dateUtc="2025-06-12T16:32:00Z">
            <w:rPr/>
          </w:rPrChange>
        </w:rPr>
        <w:t>AffectNet</w:t>
      </w:r>
      <w:proofErr w:type="spellEnd"/>
      <w:r w:rsidRPr="008F3D9F">
        <w:rPr>
          <w:lang w:val="fr-FR"/>
          <w:rPrChange w:id="2661" w:author="Hayfa ZGAYA-BIAU" w:date="2025-06-12T18:32:00Z" w16du:dateUtc="2025-06-12T16:32:00Z">
            <w:rPr/>
          </w:rPrChange>
        </w:rPr>
        <w:t xml:space="preserve"> </w:t>
      </w:r>
      <w:proofErr w:type="spellStart"/>
      <w:proofErr w:type="gramStart"/>
      <w:r w:rsidRPr="008F3D9F">
        <w:rPr>
          <w:lang w:val="fr-FR"/>
          <w:rPrChange w:id="2662" w:author="Hayfa ZGAYA-BIAU" w:date="2025-06-12T18:32:00Z" w16du:dateUtc="2025-06-12T16:32:00Z">
            <w:rPr/>
          </w:rPrChange>
        </w:rPr>
        <w:t>Dataset</w:t>
      </w:r>
      <w:proofErr w:type="spellEnd"/>
      <w:r w:rsidRPr="008F3D9F">
        <w:rPr>
          <w:lang w:val="fr-FR"/>
          <w:rPrChange w:id="2663" w:author="Hayfa ZGAYA-BIAU" w:date="2025-06-12T18:32:00Z" w16du:dateUtc="2025-06-12T16:32:00Z">
            <w:rPr/>
          </w:rPrChange>
        </w:rPr>
        <w:t>:</w:t>
      </w:r>
      <w:proofErr w:type="gramEnd"/>
      <w:r w:rsidRPr="008F3D9F">
        <w:rPr>
          <w:lang w:val="fr-FR"/>
          <w:rPrChange w:id="2664" w:author="Hayfa ZGAYA-BIAU" w:date="2025-06-12T18:32:00Z" w16du:dateUtc="2025-06-12T16:32:00Z">
            <w:rPr/>
          </w:rPrChange>
        </w:rPr>
        <w:t xml:space="preserve"> </w:t>
      </w:r>
      <w:proofErr w:type="spellStart"/>
      <w:r w:rsidRPr="008F3D9F">
        <w:rPr>
          <w:lang w:val="fr-FR"/>
          <w:rPrChange w:id="2665" w:author="Hayfa ZGAYA-BIAU" w:date="2025-06-12T18:32:00Z" w16du:dateUtc="2025-06-12T16:32:00Z">
            <w:rPr/>
          </w:rPrChange>
        </w:rPr>
        <w:t>Mollahosseini</w:t>
      </w:r>
      <w:proofErr w:type="spellEnd"/>
      <w:r w:rsidRPr="008F3D9F">
        <w:rPr>
          <w:lang w:val="fr-FR"/>
          <w:rPrChange w:id="2666" w:author="Hayfa ZGAYA-BIAU" w:date="2025-06-12T18:32:00Z" w16du:dateUtc="2025-06-12T16:32:00Z">
            <w:rPr/>
          </w:rPrChange>
        </w:rPr>
        <w:t xml:space="preserve">, A., </w:t>
      </w:r>
      <w:proofErr w:type="spellStart"/>
      <w:r w:rsidRPr="008F3D9F">
        <w:rPr>
          <w:lang w:val="fr-FR"/>
          <w:rPrChange w:id="2667" w:author="Hayfa ZGAYA-BIAU" w:date="2025-06-12T18:32:00Z" w16du:dateUtc="2025-06-12T16:32:00Z">
            <w:rPr/>
          </w:rPrChange>
        </w:rPr>
        <w:t>Hasani</w:t>
      </w:r>
      <w:proofErr w:type="spellEnd"/>
      <w:r w:rsidRPr="008F3D9F">
        <w:rPr>
          <w:lang w:val="fr-FR"/>
          <w:rPrChange w:id="2668" w:author="Hayfa ZGAYA-BIAU" w:date="2025-06-12T18:32:00Z" w16du:dateUtc="2025-06-12T16:32:00Z">
            <w:rPr/>
          </w:rPrChange>
        </w:rPr>
        <w:t xml:space="preserve">, B., &amp; </w:t>
      </w:r>
      <w:proofErr w:type="spellStart"/>
      <w:r w:rsidRPr="008F3D9F">
        <w:rPr>
          <w:lang w:val="fr-FR"/>
          <w:rPrChange w:id="2669" w:author="Hayfa ZGAYA-BIAU" w:date="2025-06-12T18:32:00Z" w16du:dateUtc="2025-06-12T16:32:00Z">
            <w:rPr/>
          </w:rPrChange>
        </w:rPr>
        <w:t>Mahoor</w:t>
      </w:r>
      <w:proofErr w:type="spellEnd"/>
      <w:r w:rsidRPr="008F3D9F">
        <w:rPr>
          <w:lang w:val="fr-FR"/>
          <w:rPrChange w:id="2670" w:author="Hayfa ZGAYA-BIAU" w:date="2025-06-12T18:32:00Z" w16du:dateUtc="2025-06-12T16:32:00Z">
            <w:rPr/>
          </w:rPrChange>
        </w:rPr>
        <w:t xml:space="preserve">, M. H. (2017). </w:t>
      </w:r>
      <w:proofErr w:type="spellStart"/>
      <w:proofErr w:type="gramStart"/>
      <w:r w:rsidRPr="008F3D9F">
        <w:rPr>
          <w:lang w:val="fr-FR"/>
          <w:rPrChange w:id="2671" w:author="Hayfa ZGAYA-BIAU" w:date="2025-06-12T18:32:00Z" w16du:dateUtc="2025-06-12T16:32:00Z">
            <w:rPr/>
          </w:rPrChange>
        </w:rPr>
        <w:t>AffectNet</w:t>
      </w:r>
      <w:proofErr w:type="spellEnd"/>
      <w:r w:rsidRPr="008F3D9F">
        <w:rPr>
          <w:lang w:val="fr-FR"/>
          <w:rPrChange w:id="2672" w:author="Hayfa ZGAYA-BIAU" w:date="2025-06-12T18:32:00Z" w16du:dateUtc="2025-06-12T16:32:00Z">
            <w:rPr/>
          </w:rPrChange>
        </w:rPr>
        <w:t>:</w:t>
      </w:r>
      <w:proofErr w:type="gramEnd"/>
      <w:r w:rsidRPr="008F3D9F">
        <w:rPr>
          <w:lang w:val="fr-FR"/>
          <w:rPrChange w:id="2673" w:author="Hayfa ZGAYA-BIAU" w:date="2025-06-12T18:32:00Z" w16du:dateUtc="2025-06-12T16:32:00Z">
            <w:rPr/>
          </w:rPrChange>
        </w:rPr>
        <w:t xml:space="preserve"> A </w:t>
      </w:r>
      <w:proofErr w:type="spellStart"/>
      <w:r w:rsidRPr="008F3D9F">
        <w:rPr>
          <w:lang w:val="fr-FR"/>
          <w:rPrChange w:id="2674" w:author="Hayfa ZGAYA-BIAU" w:date="2025-06-12T18:32:00Z" w16du:dateUtc="2025-06-12T16:32:00Z">
            <w:rPr/>
          </w:rPrChange>
        </w:rPr>
        <w:t>Database</w:t>
      </w:r>
      <w:proofErr w:type="spellEnd"/>
      <w:r w:rsidRPr="008F3D9F">
        <w:rPr>
          <w:lang w:val="fr-FR"/>
          <w:rPrChange w:id="2675" w:author="Hayfa ZGAYA-BIAU" w:date="2025-06-12T18:32:00Z" w16du:dateUtc="2025-06-12T16:32:00Z">
            <w:rPr/>
          </w:rPrChange>
        </w:rPr>
        <w:t xml:space="preserve"> for Facial Expression, Valence, and Arousal </w:t>
      </w:r>
      <w:proofErr w:type="spellStart"/>
      <w:r w:rsidRPr="008F3D9F">
        <w:rPr>
          <w:lang w:val="fr-FR"/>
          <w:rPrChange w:id="2676" w:author="Hayfa ZGAYA-BIAU" w:date="2025-06-12T18:32:00Z" w16du:dateUtc="2025-06-12T16:32:00Z">
            <w:rPr/>
          </w:rPrChange>
        </w:rPr>
        <w:t>Computing</w:t>
      </w:r>
      <w:proofErr w:type="spellEnd"/>
      <w:r w:rsidRPr="008F3D9F">
        <w:rPr>
          <w:lang w:val="fr-FR"/>
          <w:rPrChange w:id="2677" w:author="Hayfa ZGAYA-BIAU" w:date="2025-06-12T18:32:00Z" w16du:dateUtc="2025-06-12T16:32:00Z">
            <w:rPr/>
          </w:rPrChange>
        </w:rPr>
        <w:t xml:space="preserve"> in the Wild. </w:t>
      </w:r>
      <w:r w:rsidRPr="008F3D9F">
        <w:rPr>
          <w:i/>
          <w:lang w:val="fr-FR"/>
          <w:rPrChange w:id="2678" w:author="Hayfa ZGAYA-BIAU" w:date="2025-06-12T18:32:00Z" w16du:dateUtc="2025-06-12T16:32:00Z">
            <w:rPr>
              <w:i/>
            </w:rPr>
          </w:rPrChange>
        </w:rPr>
        <w:t xml:space="preserve">IEEE Transactions on Affective </w:t>
      </w:r>
      <w:proofErr w:type="spellStart"/>
      <w:r w:rsidRPr="008F3D9F">
        <w:rPr>
          <w:i/>
          <w:lang w:val="fr-FR"/>
          <w:rPrChange w:id="2679" w:author="Hayfa ZGAYA-BIAU" w:date="2025-06-12T18:32:00Z" w16du:dateUtc="2025-06-12T16:32:00Z">
            <w:rPr>
              <w:i/>
            </w:rPr>
          </w:rPrChange>
        </w:rPr>
        <w:t>Computing</w:t>
      </w:r>
      <w:proofErr w:type="spellEnd"/>
      <w:r w:rsidRPr="008F3D9F">
        <w:rPr>
          <w:lang w:val="fr-FR"/>
          <w:rPrChange w:id="2680" w:author="Hayfa ZGAYA-BIAU" w:date="2025-06-12T18:32:00Z" w16du:dateUtc="2025-06-12T16:32:00Z">
            <w:rPr/>
          </w:rPrChange>
        </w:rPr>
        <w:t>, 10(1), 18–31.</w:t>
      </w:r>
      <w:r w:rsidRPr="008F3D9F">
        <w:rPr>
          <w:lang w:val="fr-FR"/>
          <w:rPrChange w:id="2681" w:author="Hayfa ZGAYA-BIAU" w:date="2025-06-12T18:32:00Z" w16du:dateUtc="2025-06-12T16:32:00Z">
            <w:rPr/>
          </w:rPrChange>
        </w:rPr>
        <w:br/>
      </w:r>
    </w:p>
    <w:p w14:paraId="0B237ADF" w14:textId="77777777" w:rsidR="00F0408B" w:rsidRPr="008F3D9F" w:rsidRDefault="00F0408B">
      <w:pPr>
        <w:rPr>
          <w:lang w:val="fr-FR"/>
          <w:rPrChange w:id="2682" w:author="Hayfa ZGAYA-BIAU" w:date="2025-06-12T18:32:00Z" w16du:dateUtc="2025-06-12T16:32:00Z">
            <w:rPr/>
          </w:rPrChange>
        </w:rPr>
      </w:pPr>
    </w:p>
    <w:p w14:paraId="6B2D6D57" w14:textId="77777777" w:rsidR="00F0408B" w:rsidRPr="008F3D9F" w:rsidRDefault="00F0408B">
      <w:pPr>
        <w:rPr>
          <w:lang w:val="fr-FR"/>
          <w:rPrChange w:id="2683" w:author="Hayfa ZGAYA-BIAU" w:date="2025-06-12T18:32:00Z" w16du:dateUtc="2025-06-12T16:32:00Z">
            <w:rPr/>
          </w:rPrChange>
        </w:rPr>
      </w:pPr>
    </w:p>
    <w:p w14:paraId="48C88283" w14:textId="77777777" w:rsidR="00F0408B" w:rsidRPr="008F3D9F" w:rsidRDefault="00F0408B">
      <w:pPr>
        <w:rPr>
          <w:lang w:val="fr-FR"/>
          <w:rPrChange w:id="2684" w:author="Hayfa ZGAYA-BIAU" w:date="2025-06-12T18:32:00Z" w16du:dateUtc="2025-06-12T16:32:00Z">
            <w:rPr/>
          </w:rPrChange>
        </w:rPr>
      </w:pPr>
    </w:p>
    <w:p w14:paraId="4F43C89C" w14:textId="77777777" w:rsidR="00F0408B" w:rsidRPr="008F3D9F" w:rsidRDefault="00F0408B">
      <w:pPr>
        <w:rPr>
          <w:lang w:val="fr-FR"/>
          <w:rPrChange w:id="2685" w:author="Hayfa ZGAYA-BIAU" w:date="2025-06-12T18:32:00Z" w16du:dateUtc="2025-06-12T16:32:00Z">
            <w:rPr/>
          </w:rPrChange>
        </w:rPr>
      </w:pPr>
    </w:p>
    <w:p w14:paraId="7673ED86" w14:textId="77777777" w:rsidR="00F0408B" w:rsidRPr="008F3D9F" w:rsidRDefault="00F0408B">
      <w:pPr>
        <w:rPr>
          <w:lang w:val="fr-FR"/>
          <w:rPrChange w:id="2686" w:author="Hayfa ZGAYA-BIAU" w:date="2025-06-12T18:32:00Z" w16du:dateUtc="2025-06-12T16:32:00Z">
            <w:rPr/>
          </w:rPrChange>
        </w:rPr>
      </w:pPr>
    </w:p>
    <w:p w14:paraId="586C1A40" w14:textId="77777777" w:rsidR="00F0408B" w:rsidRPr="008F3D9F" w:rsidRDefault="00F0408B">
      <w:pPr>
        <w:rPr>
          <w:lang w:val="fr-FR"/>
          <w:rPrChange w:id="2687" w:author="Hayfa ZGAYA-BIAU" w:date="2025-06-12T18:32:00Z" w16du:dateUtc="2025-06-12T16:32:00Z">
            <w:rPr/>
          </w:rPrChange>
        </w:rPr>
      </w:pPr>
    </w:p>
    <w:p w14:paraId="4637EABB" w14:textId="77777777" w:rsidR="00F0408B" w:rsidRPr="008F3D9F" w:rsidRDefault="00F0408B">
      <w:pPr>
        <w:rPr>
          <w:lang w:val="fr-FR"/>
          <w:rPrChange w:id="2688" w:author="Hayfa ZGAYA-BIAU" w:date="2025-06-12T18:32:00Z" w16du:dateUtc="2025-06-12T16:32:00Z">
            <w:rPr/>
          </w:rPrChange>
        </w:rPr>
      </w:pPr>
    </w:p>
    <w:p w14:paraId="6A34EDD5" w14:textId="77777777" w:rsidR="00F0408B" w:rsidRPr="008F3D9F" w:rsidRDefault="00F0408B">
      <w:pPr>
        <w:rPr>
          <w:lang w:val="fr-FR"/>
          <w:rPrChange w:id="2689" w:author="Hayfa ZGAYA-BIAU" w:date="2025-06-12T18:32:00Z" w16du:dateUtc="2025-06-12T16:32:00Z">
            <w:rPr/>
          </w:rPrChange>
        </w:rPr>
      </w:pPr>
    </w:p>
    <w:p w14:paraId="0B9505C9" w14:textId="77777777" w:rsidR="00F0408B" w:rsidRPr="008F3D9F" w:rsidRDefault="00F0408B">
      <w:pPr>
        <w:rPr>
          <w:lang w:val="fr-FR"/>
          <w:rPrChange w:id="2690" w:author="Hayfa ZGAYA-BIAU" w:date="2025-06-12T18:32:00Z" w16du:dateUtc="2025-06-12T16:32:00Z">
            <w:rPr/>
          </w:rPrChange>
        </w:rPr>
      </w:pPr>
    </w:p>
    <w:p w14:paraId="6F0B97BB" w14:textId="77777777" w:rsidR="00F0408B" w:rsidRPr="008F3D9F" w:rsidRDefault="00F0408B">
      <w:pPr>
        <w:rPr>
          <w:lang w:val="fr-FR"/>
          <w:rPrChange w:id="2691" w:author="Hayfa ZGAYA-BIAU" w:date="2025-06-12T18:32:00Z" w16du:dateUtc="2025-06-12T16:32:00Z">
            <w:rPr/>
          </w:rPrChange>
        </w:rPr>
      </w:pPr>
    </w:p>
    <w:p w14:paraId="2AC8C51D" w14:textId="77777777" w:rsidR="00F0408B" w:rsidRPr="008F3D9F" w:rsidRDefault="00F0408B">
      <w:pPr>
        <w:rPr>
          <w:lang w:val="fr-FR"/>
          <w:rPrChange w:id="2692" w:author="Hayfa ZGAYA-BIAU" w:date="2025-06-12T18:32:00Z" w16du:dateUtc="2025-06-12T16:32:00Z">
            <w:rPr/>
          </w:rPrChange>
        </w:rPr>
      </w:pPr>
    </w:p>
    <w:p w14:paraId="733EBDD4" w14:textId="77777777" w:rsidR="00F0408B" w:rsidRPr="008F3D9F" w:rsidRDefault="00F0408B">
      <w:pPr>
        <w:rPr>
          <w:lang w:val="fr-FR"/>
          <w:rPrChange w:id="2693" w:author="Hayfa ZGAYA-BIAU" w:date="2025-06-12T18:32:00Z" w16du:dateUtc="2025-06-12T16:32:00Z">
            <w:rPr/>
          </w:rPrChange>
        </w:rPr>
      </w:pPr>
    </w:p>
    <w:p w14:paraId="4905551E" w14:textId="77777777" w:rsidR="00F0408B" w:rsidRPr="008F3D9F" w:rsidRDefault="00F0408B">
      <w:pPr>
        <w:rPr>
          <w:lang w:val="fr-FR"/>
          <w:rPrChange w:id="2694" w:author="Hayfa ZGAYA-BIAU" w:date="2025-06-12T18:32:00Z" w16du:dateUtc="2025-06-12T16:32:00Z">
            <w:rPr/>
          </w:rPrChange>
        </w:rPr>
      </w:pPr>
    </w:p>
    <w:p w14:paraId="6C9F3756" w14:textId="77777777" w:rsidR="00F0408B" w:rsidRPr="008F3D9F" w:rsidRDefault="00F0408B">
      <w:pPr>
        <w:rPr>
          <w:lang w:val="fr-FR"/>
          <w:rPrChange w:id="2695" w:author="Hayfa ZGAYA-BIAU" w:date="2025-06-12T18:32:00Z" w16du:dateUtc="2025-06-12T16:32:00Z">
            <w:rPr/>
          </w:rPrChange>
        </w:rPr>
      </w:pPr>
    </w:p>
    <w:p w14:paraId="331ADD79" w14:textId="77777777" w:rsidR="00F0408B" w:rsidRPr="008F3D9F" w:rsidRDefault="00F0408B">
      <w:pPr>
        <w:rPr>
          <w:lang w:val="fr-FR"/>
          <w:rPrChange w:id="2696" w:author="Hayfa ZGAYA-BIAU" w:date="2025-06-12T18:32:00Z" w16du:dateUtc="2025-06-12T16:32:00Z">
            <w:rPr/>
          </w:rPrChange>
        </w:rPr>
      </w:pPr>
    </w:p>
    <w:p w14:paraId="28AF2EC5" w14:textId="77777777" w:rsidR="00F0408B" w:rsidRPr="008F3D9F" w:rsidRDefault="00F0408B">
      <w:pPr>
        <w:rPr>
          <w:lang w:val="fr-FR"/>
          <w:rPrChange w:id="2697" w:author="Hayfa ZGAYA-BIAU" w:date="2025-06-12T18:32:00Z" w16du:dateUtc="2025-06-12T16:32:00Z">
            <w:rPr/>
          </w:rPrChange>
        </w:rPr>
      </w:pPr>
    </w:p>
    <w:p w14:paraId="63A1FDCD" w14:textId="77777777" w:rsidR="00F0408B" w:rsidRPr="008F3D9F" w:rsidRDefault="00F0408B">
      <w:pPr>
        <w:rPr>
          <w:lang w:val="fr-FR"/>
          <w:rPrChange w:id="2698" w:author="Hayfa ZGAYA-BIAU" w:date="2025-06-12T18:32:00Z" w16du:dateUtc="2025-06-12T16:32:00Z">
            <w:rPr/>
          </w:rPrChange>
        </w:rPr>
      </w:pPr>
    </w:p>
    <w:p w14:paraId="58929131" w14:textId="77777777" w:rsidR="00F0408B" w:rsidRPr="008F3D9F" w:rsidRDefault="00F0408B">
      <w:pPr>
        <w:rPr>
          <w:lang w:val="fr-FR"/>
          <w:rPrChange w:id="2699" w:author="Hayfa ZGAYA-BIAU" w:date="2025-06-12T18:32:00Z" w16du:dateUtc="2025-06-12T16:32:00Z">
            <w:rPr/>
          </w:rPrChange>
        </w:rPr>
      </w:pPr>
    </w:p>
    <w:p w14:paraId="09D8D7FA" w14:textId="77777777" w:rsidR="00F0408B" w:rsidRPr="008F3D9F" w:rsidRDefault="00F0408B">
      <w:pPr>
        <w:rPr>
          <w:lang w:val="fr-FR"/>
          <w:rPrChange w:id="2700" w:author="Hayfa ZGAYA-BIAU" w:date="2025-06-12T18:32:00Z" w16du:dateUtc="2025-06-12T16:32:00Z">
            <w:rPr/>
          </w:rPrChange>
        </w:rPr>
      </w:pPr>
    </w:p>
    <w:p w14:paraId="5EE236C2" w14:textId="77777777" w:rsidR="00F0408B" w:rsidRPr="008F3D9F" w:rsidRDefault="00F0408B">
      <w:pPr>
        <w:rPr>
          <w:lang w:val="fr-FR"/>
          <w:rPrChange w:id="2701" w:author="Hayfa ZGAYA-BIAU" w:date="2025-06-12T18:32:00Z" w16du:dateUtc="2025-06-12T16:32:00Z">
            <w:rPr/>
          </w:rPrChange>
        </w:rPr>
      </w:pPr>
    </w:p>
    <w:p w14:paraId="275B9F5F" w14:textId="77777777" w:rsidR="00F0408B" w:rsidRPr="008F3D9F" w:rsidRDefault="00F0408B">
      <w:pPr>
        <w:rPr>
          <w:lang w:val="fr-FR"/>
          <w:rPrChange w:id="2702" w:author="Hayfa ZGAYA-BIAU" w:date="2025-06-12T18:32:00Z" w16du:dateUtc="2025-06-12T16:32:00Z">
            <w:rPr/>
          </w:rPrChange>
        </w:rPr>
      </w:pPr>
    </w:p>
    <w:p w14:paraId="00FDD2C3" w14:textId="77777777" w:rsidR="00F0408B" w:rsidRPr="008F3D9F" w:rsidRDefault="00F0408B">
      <w:pPr>
        <w:rPr>
          <w:lang w:val="fr-FR"/>
          <w:rPrChange w:id="2703" w:author="Hayfa ZGAYA-BIAU" w:date="2025-06-12T18:32:00Z" w16du:dateUtc="2025-06-12T16:32:00Z">
            <w:rPr/>
          </w:rPrChange>
        </w:rPr>
      </w:pPr>
    </w:p>
    <w:p w14:paraId="248B2EC0" w14:textId="77777777" w:rsidR="00F0408B" w:rsidRPr="008F3D9F" w:rsidRDefault="00F0408B">
      <w:pPr>
        <w:rPr>
          <w:lang w:val="fr-FR"/>
          <w:rPrChange w:id="2704" w:author="Hayfa ZGAYA-BIAU" w:date="2025-06-12T18:32:00Z" w16du:dateUtc="2025-06-12T16:32:00Z">
            <w:rPr/>
          </w:rPrChange>
        </w:rPr>
      </w:pPr>
    </w:p>
    <w:p w14:paraId="0A8D402A" w14:textId="77777777" w:rsidR="00F0408B" w:rsidRPr="008F3D9F" w:rsidRDefault="00F0408B">
      <w:pPr>
        <w:rPr>
          <w:lang w:val="fr-FR"/>
          <w:rPrChange w:id="2705" w:author="Hayfa ZGAYA-BIAU" w:date="2025-06-12T18:32:00Z" w16du:dateUtc="2025-06-12T16:32:00Z">
            <w:rPr/>
          </w:rPrChange>
        </w:rPr>
      </w:pPr>
    </w:p>
    <w:p w14:paraId="67E34404" w14:textId="77777777" w:rsidR="00F0408B" w:rsidRPr="008F3D9F" w:rsidRDefault="00F0408B">
      <w:pPr>
        <w:rPr>
          <w:lang w:val="fr-FR"/>
          <w:rPrChange w:id="2706" w:author="Hayfa ZGAYA-BIAU" w:date="2025-06-12T18:32:00Z" w16du:dateUtc="2025-06-12T16:32:00Z">
            <w:rPr/>
          </w:rPrChange>
        </w:rPr>
      </w:pPr>
    </w:p>
    <w:p w14:paraId="14B52ADB" w14:textId="77777777" w:rsidR="00F0408B" w:rsidRPr="008F3D9F" w:rsidRDefault="00F0408B">
      <w:pPr>
        <w:rPr>
          <w:lang w:val="fr-FR"/>
          <w:rPrChange w:id="2707" w:author="Hayfa ZGAYA-BIAU" w:date="2025-06-12T18:32:00Z" w16du:dateUtc="2025-06-12T16:32:00Z">
            <w:rPr/>
          </w:rPrChange>
        </w:rPr>
      </w:pPr>
    </w:p>
    <w:p w14:paraId="0539C3D1" w14:textId="77777777" w:rsidR="00F0408B" w:rsidRPr="008F3D9F" w:rsidRDefault="00F0408B">
      <w:pPr>
        <w:rPr>
          <w:lang w:val="fr-FR"/>
          <w:rPrChange w:id="2708" w:author="Hayfa ZGAYA-BIAU" w:date="2025-06-12T18:32:00Z" w16du:dateUtc="2025-06-12T16:32:00Z">
            <w:rPr/>
          </w:rPrChange>
        </w:rPr>
      </w:pPr>
    </w:p>
    <w:p w14:paraId="1419DB81" w14:textId="77777777" w:rsidR="00F0408B" w:rsidRPr="008F3D9F" w:rsidRDefault="00F0408B">
      <w:pPr>
        <w:rPr>
          <w:lang w:val="fr-FR"/>
          <w:rPrChange w:id="2709" w:author="Hayfa ZGAYA-BIAU" w:date="2025-06-12T18:32:00Z" w16du:dateUtc="2025-06-12T16:32:00Z">
            <w:rPr/>
          </w:rPrChange>
        </w:rPr>
      </w:pPr>
    </w:p>
    <w:p w14:paraId="3F06AEA4" w14:textId="77777777" w:rsidR="00F0408B" w:rsidRPr="008F3D9F" w:rsidRDefault="00F0408B">
      <w:pPr>
        <w:rPr>
          <w:lang w:val="fr-FR"/>
          <w:rPrChange w:id="2710" w:author="Hayfa ZGAYA-BIAU" w:date="2025-06-12T18:32:00Z" w16du:dateUtc="2025-06-12T16:32:00Z">
            <w:rPr/>
          </w:rPrChange>
        </w:rPr>
      </w:pPr>
    </w:p>
    <w:p w14:paraId="7E66AE0E" w14:textId="77777777" w:rsidR="00F0408B" w:rsidRPr="008F3D9F" w:rsidRDefault="00F0408B">
      <w:pPr>
        <w:rPr>
          <w:lang w:val="fr-FR"/>
          <w:rPrChange w:id="2711" w:author="Hayfa ZGAYA-BIAU" w:date="2025-06-12T18:32:00Z" w16du:dateUtc="2025-06-12T16:32:00Z">
            <w:rPr/>
          </w:rPrChange>
        </w:rPr>
      </w:pPr>
    </w:p>
    <w:p w14:paraId="44303F2E" w14:textId="77777777" w:rsidR="00F0408B" w:rsidRPr="008F3D9F" w:rsidRDefault="00F0408B">
      <w:pPr>
        <w:rPr>
          <w:lang w:val="fr-FR"/>
          <w:rPrChange w:id="2712" w:author="Hayfa ZGAYA-BIAU" w:date="2025-06-12T18:32:00Z" w16du:dateUtc="2025-06-12T16:32:00Z">
            <w:rPr/>
          </w:rPrChange>
        </w:rPr>
      </w:pPr>
    </w:p>
    <w:p w14:paraId="09F4975D" w14:textId="77777777" w:rsidR="00F0408B" w:rsidRPr="008F3D9F" w:rsidRDefault="00F0408B">
      <w:pPr>
        <w:rPr>
          <w:lang w:val="fr-FR"/>
          <w:rPrChange w:id="2713" w:author="Hayfa ZGAYA-BIAU" w:date="2025-06-12T18:32:00Z" w16du:dateUtc="2025-06-12T16:32:00Z">
            <w:rPr/>
          </w:rPrChange>
        </w:rPr>
      </w:pPr>
    </w:p>
    <w:p w14:paraId="075F817D" w14:textId="77777777" w:rsidR="00F0408B" w:rsidRPr="008F3D9F" w:rsidRDefault="00F0408B">
      <w:pPr>
        <w:rPr>
          <w:lang w:val="fr-FR"/>
          <w:rPrChange w:id="2714" w:author="Hayfa ZGAYA-BIAU" w:date="2025-06-12T18:32:00Z" w16du:dateUtc="2025-06-12T16:32:00Z">
            <w:rPr/>
          </w:rPrChange>
        </w:rPr>
      </w:pPr>
    </w:p>
    <w:p w14:paraId="75F73C73" w14:textId="77777777" w:rsidR="00F0408B" w:rsidRPr="008F3D9F" w:rsidRDefault="00F0408B">
      <w:pPr>
        <w:rPr>
          <w:lang w:val="fr-FR"/>
          <w:rPrChange w:id="2715" w:author="Hayfa ZGAYA-BIAU" w:date="2025-06-12T18:32:00Z" w16du:dateUtc="2025-06-12T16:32:00Z">
            <w:rPr/>
          </w:rPrChange>
        </w:rPr>
      </w:pPr>
    </w:p>
    <w:p w14:paraId="28D6EFC8" w14:textId="77777777" w:rsidR="00F0408B" w:rsidRPr="008F3D9F" w:rsidRDefault="00F0408B">
      <w:pPr>
        <w:rPr>
          <w:lang w:val="fr-FR"/>
          <w:rPrChange w:id="2716" w:author="Hayfa ZGAYA-BIAU" w:date="2025-06-12T18:32:00Z" w16du:dateUtc="2025-06-12T16:32:00Z">
            <w:rPr/>
          </w:rPrChange>
        </w:rPr>
      </w:pPr>
    </w:p>
    <w:p w14:paraId="58B983A0" w14:textId="77777777" w:rsidR="00F0408B" w:rsidRPr="008F3D9F" w:rsidRDefault="00F0408B">
      <w:pPr>
        <w:rPr>
          <w:lang w:val="fr-FR"/>
          <w:rPrChange w:id="2717" w:author="Hayfa ZGAYA-BIAU" w:date="2025-06-12T18:32:00Z" w16du:dateUtc="2025-06-12T16:32:00Z">
            <w:rPr/>
          </w:rPrChange>
        </w:rPr>
      </w:pPr>
    </w:p>
    <w:p w14:paraId="5FFB8543" w14:textId="77777777" w:rsidR="00F0408B" w:rsidRPr="008F3D9F" w:rsidRDefault="00F0408B">
      <w:pPr>
        <w:rPr>
          <w:lang w:val="fr-FR"/>
          <w:rPrChange w:id="2718" w:author="Hayfa ZGAYA-BIAU" w:date="2025-06-12T18:32:00Z" w16du:dateUtc="2025-06-12T16:32:00Z">
            <w:rPr/>
          </w:rPrChange>
        </w:rPr>
      </w:pPr>
    </w:p>
    <w:p w14:paraId="4F344A02" w14:textId="77777777" w:rsidR="00F0408B" w:rsidRPr="008F3D9F" w:rsidRDefault="00F0408B">
      <w:pPr>
        <w:rPr>
          <w:lang w:val="fr-FR"/>
          <w:rPrChange w:id="2719" w:author="Hayfa ZGAYA-BIAU" w:date="2025-06-12T18:32:00Z" w16du:dateUtc="2025-06-12T16:32:00Z">
            <w:rPr/>
          </w:rPrChange>
        </w:rPr>
      </w:pPr>
    </w:p>
    <w:p w14:paraId="2408136F" w14:textId="77777777" w:rsidR="00F0408B" w:rsidRPr="008F3D9F" w:rsidRDefault="00F0408B">
      <w:pPr>
        <w:rPr>
          <w:lang w:val="fr-FR"/>
          <w:rPrChange w:id="2720" w:author="Hayfa ZGAYA-BIAU" w:date="2025-06-12T18:32:00Z" w16du:dateUtc="2025-06-12T16:32:00Z">
            <w:rPr/>
          </w:rPrChange>
        </w:rPr>
      </w:pPr>
    </w:p>
    <w:p w14:paraId="64DE4198" w14:textId="77777777" w:rsidR="00F0408B" w:rsidRPr="008F3D9F" w:rsidRDefault="00F0408B">
      <w:pPr>
        <w:rPr>
          <w:lang w:val="fr-FR"/>
          <w:rPrChange w:id="2721" w:author="Hayfa ZGAYA-BIAU" w:date="2025-06-12T18:32:00Z" w16du:dateUtc="2025-06-12T16:32:00Z">
            <w:rPr/>
          </w:rPrChange>
        </w:rPr>
      </w:pPr>
    </w:p>
    <w:p w14:paraId="3D874DDE" w14:textId="77777777" w:rsidR="00F0408B" w:rsidRPr="008F3D9F" w:rsidRDefault="00F0408B">
      <w:pPr>
        <w:rPr>
          <w:lang w:val="fr-FR"/>
          <w:rPrChange w:id="2722" w:author="Hayfa ZGAYA-BIAU" w:date="2025-06-12T18:32:00Z" w16du:dateUtc="2025-06-12T16:32:00Z">
            <w:rPr/>
          </w:rPrChange>
        </w:rPr>
      </w:pPr>
    </w:p>
    <w:p w14:paraId="0AC31BD6" w14:textId="77777777" w:rsidR="00F0408B" w:rsidRPr="008F3D9F" w:rsidRDefault="00F0408B">
      <w:pPr>
        <w:rPr>
          <w:lang w:val="fr-FR"/>
          <w:rPrChange w:id="2723" w:author="Hayfa ZGAYA-BIAU" w:date="2025-06-12T18:32:00Z" w16du:dateUtc="2025-06-12T16:32:00Z">
            <w:rPr/>
          </w:rPrChange>
        </w:rPr>
      </w:pPr>
    </w:p>
    <w:p w14:paraId="7A0FA094" w14:textId="77777777" w:rsidR="00F0408B" w:rsidRPr="008F3D9F" w:rsidRDefault="00F0408B">
      <w:pPr>
        <w:rPr>
          <w:lang w:val="fr-FR"/>
          <w:rPrChange w:id="2724" w:author="Hayfa ZGAYA-BIAU" w:date="2025-06-12T18:32:00Z" w16du:dateUtc="2025-06-12T16:32:00Z">
            <w:rPr/>
          </w:rPrChange>
        </w:rPr>
      </w:pPr>
    </w:p>
    <w:p w14:paraId="449044AD" w14:textId="77777777" w:rsidR="00F0408B" w:rsidRPr="008F3D9F" w:rsidRDefault="00F0408B">
      <w:pPr>
        <w:rPr>
          <w:lang w:val="fr-FR"/>
          <w:rPrChange w:id="2725" w:author="Hayfa ZGAYA-BIAU" w:date="2025-06-12T18:32:00Z" w16du:dateUtc="2025-06-12T16:32:00Z">
            <w:rPr/>
          </w:rPrChange>
        </w:rPr>
      </w:pPr>
    </w:p>
    <w:p w14:paraId="6DA784E0" w14:textId="77777777" w:rsidR="00F0408B" w:rsidRPr="008F3D9F" w:rsidRDefault="00F0408B">
      <w:pPr>
        <w:rPr>
          <w:lang w:val="fr-FR"/>
          <w:rPrChange w:id="2726" w:author="Hayfa ZGAYA-BIAU" w:date="2025-06-12T18:32:00Z" w16du:dateUtc="2025-06-12T16:32:00Z">
            <w:rPr/>
          </w:rPrChange>
        </w:rPr>
      </w:pPr>
    </w:p>
    <w:p w14:paraId="4EA17205" w14:textId="77777777" w:rsidR="00F0408B" w:rsidRPr="008F3D9F" w:rsidRDefault="00F0408B">
      <w:pPr>
        <w:rPr>
          <w:lang w:val="fr-FR"/>
          <w:rPrChange w:id="2727" w:author="Hayfa ZGAYA-BIAU" w:date="2025-06-12T18:32:00Z" w16du:dateUtc="2025-06-12T16:32:00Z">
            <w:rPr/>
          </w:rPrChange>
        </w:rPr>
      </w:pPr>
    </w:p>
    <w:p w14:paraId="22A01232" w14:textId="77777777" w:rsidR="00F0408B" w:rsidRPr="008F3D9F" w:rsidRDefault="00F0408B">
      <w:pPr>
        <w:rPr>
          <w:lang w:val="fr-FR"/>
          <w:rPrChange w:id="2728" w:author="Hayfa ZGAYA-BIAU" w:date="2025-06-12T18:32:00Z" w16du:dateUtc="2025-06-12T16:32:00Z">
            <w:rPr/>
          </w:rPrChange>
        </w:rPr>
      </w:pPr>
    </w:p>
    <w:p w14:paraId="71E6BC9C" w14:textId="77777777" w:rsidR="00F0408B" w:rsidRPr="008F3D9F" w:rsidRDefault="00000000">
      <w:pPr>
        <w:pStyle w:val="Titre2"/>
        <w:rPr>
          <w:lang w:val="fr-FR"/>
          <w:rPrChange w:id="2729" w:author="Hayfa ZGAYA-BIAU" w:date="2025-06-12T18:32:00Z" w16du:dateUtc="2025-06-12T16:32:00Z">
            <w:rPr/>
          </w:rPrChange>
        </w:rPr>
      </w:pPr>
      <w:bookmarkStart w:id="2730" w:name="_42k9uh8v06pa" w:colFirst="0" w:colLast="0"/>
      <w:bookmarkEnd w:id="2730"/>
      <w:r w:rsidRPr="008F3D9F">
        <w:rPr>
          <w:lang w:val="fr-FR"/>
          <w:rPrChange w:id="2731" w:author="Hayfa ZGAYA-BIAU" w:date="2025-06-12T18:32:00Z" w16du:dateUtc="2025-06-12T16:32:00Z">
            <w:rPr/>
          </w:rPrChange>
        </w:rPr>
        <w:t>16. Annexes</w:t>
      </w:r>
    </w:p>
    <w:p w14:paraId="3BDEB292" w14:textId="77777777" w:rsidR="00F0408B" w:rsidRPr="008F3D9F" w:rsidRDefault="00F0408B">
      <w:pPr>
        <w:rPr>
          <w:lang w:val="fr-FR"/>
          <w:rPrChange w:id="2732" w:author="Hayfa ZGAYA-BIAU" w:date="2025-06-12T18:32:00Z" w16du:dateUtc="2025-06-12T16:32:00Z">
            <w:rPr/>
          </w:rPrChange>
        </w:rPr>
      </w:pPr>
    </w:p>
    <w:p w14:paraId="6975554A" w14:textId="77777777" w:rsidR="00F0408B" w:rsidRPr="008F3D9F" w:rsidRDefault="00F0408B">
      <w:pPr>
        <w:rPr>
          <w:lang w:val="fr-FR"/>
          <w:rPrChange w:id="2733" w:author="Hayfa ZGAYA-BIAU" w:date="2025-06-12T18:32:00Z" w16du:dateUtc="2025-06-12T16:32:00Z">
            <w:rPr/>
          </w:rPrChange>
        </w:rPr>
      </w:pPr>
    </w:p>
    <w:p w14:paraId="5555F84F" w14:textId="77777777" w:rsidR="00F0408B" w:rsidRPr="008F3D9F" w:rsidRDefault="00F0408B">
      <w:pPr>
        <w:rPr>
          <w:lang w:val="fr-FR"/>
          <w:rPrChange w:id="2734" w:author="Hayfa ZGAYA-BIAU" w:date="2025-06-12T18:32:00Z" w16du:dateUtc="2025-06-12T16:32:00Z">
            <w:rPr/>
          </w:rPrChange>
        </w:rPr>
      </w:pPr>
    </w:p>
    <w:p w14:paraId="5E23D546" w14:textId="77777777" w:rsidR="00F0408B" w:rsidRPr="008F3D9F" w:rsidRDefault="00F0408B">
      <w:pPr>
        <w:rPr>
          <w:lang w:val="fr-FR"/>
          <w:rPrChange w:id="2735" w:author="Hayfa ZGAYA-BIAU" w:date="2025-06-12T18:32:00Z" w16du:dateUtc="2025-06-12T16:32:00Z">
            <w:rPr/>
          </w:rPrChange>
        </w:rPr>
      </w:pPr>
    </w:p>
    <w:p w14:paraId="1FB9D1D2" w14:textId="77777777" w:rsidR="00F0408B" w:rsidRPr="008F3D9F" w:rsidRDefault="00F0408B">
      <w:pPr>
        <w:rPr>
          <w:lang w:val="fr-FR"/>
          <w:rPrChange w:id="2736" w:author="Hayfa ZGAYA-BIAU" w:date="2025-06-12T18:32:00Z" w16du:dateUtc="2025-06-12T16:32:00Z">
            <w:rPr/>
          </w:rPrChange>
        </w:rPr>
      </w:pPr>
    </w:p>
    <w:p w14:paraId="36B334A4" w14:textId="77777777" w:rsidR="00F0408B" w:rsidRPr="008F3D9F" w:rsidRDefault="00F0408B">
      <w:pPr>
        <w:rPr>
          <w:lang w:val="fr-FR"/>
          <w:rPrChange w:id="2737" w:author="Hayfa ZGAYA-BIAU" w:date="2025-06-12T18:32:00Z" w16du:dateUtc="2025-06-12T16:32:00Z">
            <w:rPr/>
          </w:rPrChange>
        </w:rPr>
      </w:pPr>
    </w:p>
    <w:p w14:paraId="13F738C5" w14:textId="77777777" w:rsidR="00F0408B" w:rsidRPr="008F3D9F" w:rsidRDefault="00F0408B">
      <w:pPr>
        <w:rPr>
          <w:lang w:val="fr-FR"/>
          <w:rPrChange w:id="2738" w:author="Hayfa ZGAYA-BIAU" w:date="2025-06-12T18:32:00Z" w16du:dateUtc="2025-06-12T16:32:00Z">
            <w:rPr/>
          </w:rPrChange>
        </w:rPr>
      </w:pPr>
    </w:p>
    <w:p w14:paraId="0E499218" w14:textId="77777777" w:rsidR="00F0408B" w:rsidRPr="008F3D9F" w:rsidRDefault="00F0408B">
      <w:pPr>
        <w:rPr>
          <w:lang w:val="fr-FR"/>
          <w:rPrChange w:id="2739" w:author="Hayfa ZGAYA-BIAU" w:date="2025-06-12T18:32:00Z" w16du:dateUtc="2025-06-12T16:32:00Z">
            <w:rPr/>
          </w:rPrChange>
        </w:rPr>
      </w:pPr>
    </w:p>
    <w:p w14:paraId="377662DC" w14:textId="77777777" w:rsidR="00F0408B" w:rsidRPr="008F3D9F" w:rsidRDefault="00F0408B">
      <w:pPr>
        <w:rPr>
          <w:lang w:val="fr-FR"/>
          <w:rPrChange w:id="2740" w:author="Hayfa ZGAYA-BIAU" w:date="2025-06-12T18:32:00Z" w16du:dateUtc="2025-06-12T16:32:00Z">
            <w:rPr/>
          </w:rPrChange>
        </w:rPr>
      </w:pPr>
    </w:p>
    <w:p w14:paraId="53BB57FB" w14:textId="77777777" w:rsidR="00F0408B" w:rsidRPr="008F3D9F" w:rsidRDefault="00F0408B">
      <w:pPr>
        <w:rPr>
          <w:lang w:val="fr-FR"/>
          <w:rPrChange w:id="2741" w:author="Hayfa ZGAYA-BIAU" w:date="2025-06-12T18:32:00Z" w16du:dateUtc="2025-06-12T16:32:00Z">
            <w:rPr/>
          </w:rPrChange>
        </w:rPr>
      </w:pPr>
    </w:p>
    <w:p w14:paraId="552B0BA7" w14:textId="77777777" w:rsidR="00F0408B" w:rsidRPr="008F3D9F" w:rsidRDefault="00F0408B">
      <w:pPr>
        <w:rPr>
          <w:lang w:val="fr-FR"/>
          <w:rPrChange w:id="2742" w:author="Hayfa ZGAYA-BIAU" w:date="2025-06-12T18:32:00Z" w16du:dateUtc="2025-06-12T16:32:00Z">
            <w:rPr/>
          </w:rPrChange>
        </w:rPr>
      </w:pPr>
    </w:p>
    <w:p w14:paraId="6F6AECD7" w14:textId="77777777" w:rsidR="00F0408B" w:rsidRPr="008F3D9F" w:rsidRDefault="00F0408B">
      <w:pPr>
        <w:rPr>
          <w:lang w:val="fr-FR"/>
          <w:rPrChange w:id="2743" w:author="Hayfa ZGAYA-BIAU" w:date="2025-06-12T18:32:00Z" w16du:dateUtc="2025-06-12T16:32:00Z">
            <w:rPr/>
          </w:rPrChange>
        </w:rPr>
      </w:pPr>
    </w:p>
    <w:p w14:paraId="740CF8E0" w14:textId="77777777" w:rsidR="00F0408B" w:rsidRPr="008F3D9F" w:rsidRDefault="00F0408B">
      <w:pPr>
        <w:rPr>
          <w:lang w:val="fr-FR"/>
          <w:rPrChange w:id="2744" w:author="Hayfa ZGAYA-BIAU" w:date="2025-06-12T18:32:00Z" w16du:dateUtc="2025-06-12T16:32:00Z">
            <w:rPr/>
          </w:rPrChange>
        </w:rPr>
      </w:pPr>
    </w:p>
    <w:p w14:paraId="30B4A47C" w14:textId="77777777" w:rsidR="00F0408B" w:rsidRPr="008F3D9F" w:rsidRDefault="00F0408B">
      <w:pPr>
        <w:rPr>
          <w:lang w:val="fr-FR"/>
          <w:rPrChange w:id="2745" w:author="Hayfa ZGAYA-BIAU" w:date="2025-06-12T18:32:00Z" w16du:dateUtc="2025-06-12T16:32:00Z">
            <w:rPr/>
          </w:rPrChange>
        </w:rPr>
      </w:pPr>
    </w:p>
    <w:p w14:paraId="1D16ED4F" w14:textId="77777777" w:rsidR="00F0408B" w:rsidRPr="008F3D9F" w:rsidRDefault="00F0408B">
      <w:pPr>
        <w:rPr>
          <w:lang w:val="fr-FR"/>
          <w:rPrChange w:id="2746" w:author="Hayfa ZGAYA-BIAU" w:date="2025-06-12T18:32:00Z" w16du:dateUtc="2025-06-12T16:32:00Z">
            <w:rPr/>
          </w:rPrChange>
        </w:rPr>
      </w:pPr>
    </w:p>
    <w:p w14:paraId="139AB563" w14:textId="77777777" w:rsidR="00F0408B" w:rsidRPr="008F3D9F" w:rsidRDefault="00F0408B">
      <w:pPr>
        <w:rPr>
          <w:lang w:val="fr-FR"/>
          <w:rPrChange w:id="2747" w:author="Hayfa ZGAYA-BIAU" w:date="2025-06-12T18:32:00Z" w16du:dateUtc="2025-06-12T16:32:00Z">
            <w:rPr/>
          </w:rPrChange>
        </w:rPr>
      </w:pPr>
    </w:p>
    <w:p w14:paraId="312D4798" w14:textId="77777777" w:rsidR="00F0408B" w:rsidRPr="008F3D9F" w:rsidRDefault="00F0408B">
      <w:pPr>
        <w:rPr>
          <w:lang w:val="fr-FR"/>
          <w:rPrChange w:id="2748" w:author="Hayfa ZGAYA-BIAU" w:date="2025-06-12T18:32:00Z" w16du:dateUtc="2025-06-12T16:32:00Z">
            <w:rPr/>
          </w:rPrChange>
        </w:rPr>
      </w:pPr>
    </w:p>
    <w:p w14:paraId="312067A3" w14:textId="77777777" w:rsidR="00F0408B" w:rsidRPr="008F3D9F" w:rsidRDefault="00F0408B">
      <w:pPr>
        <w:rPr>
          <w:lang w:val="fr-FR"/>
          <w:rPrChange w:id="2749" w:author="Hayfa ZGAYA-BIAU" w:date="2025-06-12T18:32:00Z" w16du:dateUtc="2025-06-12T16:32:00Z">
            <w:rPr/>
          </w:rPrChange>
        </w:rPr>
      </w:pPr>
    </w:p>
    <w:p w14:paraId="4334B4C0" w14:textId="77777777" w:rsidR="00F0408B" w:rsidRPr="008F3D9F" w:rsidRDefault="00F0408B">
      <w:pPr>
        <w:rPr>
          <w:lang w:val="fr-FR"/>
          <w:rPrChange w:id="2750" w:author="Hayfa ZGAYA-BIAU" w:date="2025-06-12T18:32:00Z" w16du:dateUtc="2025-06-12T16:32:00Z">
            <w:rPr/>
          </w:rPrChange>
        </w:rPr>
      </w:pPr>
    </w:p>
    <w:p w14:paraId="5807101A" w14:textId="77777777" w:rsidR="00F0408B" w:rsidRPr="008F3D9F" w:rsidRDefault="00F0408B">
      <w:pPr>
        <w:rPr>
          <w:lang w:val="fr-FR"/>
          <w:rPrChange w:id="2751" w:author="Hayfa ZGAYA-BIAU" w:date="2025-06-12T18:32:00Z" w16du:dateUtc="2025-06-12T16:32:00Z">
            <w:rPr/>
          </w:rPrChange>
        </w:rPr>
      </w:pPr>
    </w:p>
    <w:p w14:paraId="220193EF" w14:textId="77777777" w:rsidR="00F0408B" w:rsidRPr="008F3D9F" w:rsidRDefault="00000000">
      <w:pPr>
        <w:pStyle w:val="Titre3"/>
        <w:rPr>
          <w:lang w:val="fr-FR"/>
          <w:rPrChange w:id="2752" w:author="Hayfa ZGAYA-BIAU" w:date="2025-06-12T18:32:00Z" w16du:dateUtc="2025-06-12T16:32:00Z">
            <w:rPr/>
          </w:rPrChange>
        </w:rPr>
      </w:pPr>
      <w:bookmarkStart w:id="2753" w:name="_vfgopsas0fse" w:colFirst="0" w:colLast="0"/>
      <w:bookmarkEnd w:id="2753"/>
      <w:r w:rsidRPr="008F3D9F">
        <w:rPr>
          <w:lang w:val="fr-FR"/>
          <w:rPrChange w:id="2754" w:author="Hayfa ZGAYA-BIAU" w:date="2025-06-12T18:32:00Z" w16du:dateUtc="2025-06-12T16:32:00Z">
            <w:rPr/>
          </w:rPrChange>
        </w:rPr>
        <w:t xml:space="preserve">16.1. Collecte de </w:t>
      </w:r>
      <w:proofErr w:type="gramStart"/>
      <w:r w:rsidRPr="008F3D9F">
        <w:rPr>
          <w:lang w:val="fr-FR"/>
          <w:rPrChange w:id="2755" w:author="Hayfa ZGAYA-BIAU" w:date="2025-06-12T18:32:00Z" w16du:dateUtc="2025-06-12T16:32:00Z">
            <w:rPr/>
          </w:rPrChange>
        </w:rPr>
        <w:t>données:</w:t>
      </w:r>
      <w:proofErr w:type="gramEnd"/>
    </w:p>
    <w:p w14:paraId="3194ED2D" w14:textId="77777777" w:rsidR="00F0408B" w:rsidRPr="008F3D9F" w:rsidRDefault="00F0408B">
      <w:pPr>
        <w:rPr>
          <w:lang w:val="fr-FR"/>
          <w:rPrChange w:id="2756" w:author="Hayfa ZGAYA-BIAU" w:date="2025-06-12T18:32:00Z" w16du:dateUtc="2025-06-12T16:32:00Z">
            <w:rPr/>
          </w:rPrChange>
        </w:rPr>
      </w:pPr>
    </w:p>
    <w:p w14:paraId="395B9769"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2757"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2758" w:author="Hayfa ZGAYA-BIAU" w:date="2025-06-12T18:32:00Z" w16du:dateUtc="2025-06-12T16:32:00Z">
            <w:rPr>
              <w:rFonts w:ascii="Courier New" w:eastAsia="Courier New" w:hAnsi="Courier New" w:cs="Courier New"/>
              <w:b/>
              <w:i/>
              <w:color w:val="FFFFFF"/>
              <w:sz w:val="30"/>
              <w:szCs w:val="30"/>
            </w:rPr>
          </w:rPrChange>
        </w:rPr>
        <w:t># video_capture.py</w:t>
      </w:r>
    </w:p>
    <w:p w14:paraId="09CC7C9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2759" w:author="Hayfa ZGAYA-BIAU" w:date="2025-06-12T18:32:00Z" w16du:dateUtc="2025-06-12T16:32:00Z">
            <w:rPr>
              <w:rFonts w:ascii="Courier New" w:eastAsia="Courier New" w:hAnsi="Courier New" w:cs="Courier New"/>
              <w:color w:val="D8DEE9"/>
              <w:sz w:val="18"/>
              <w:szCs w:val="18"/>
            </w:rPr>
          </w:rPrChange>
        </w:rPr>
      </w:pPr>
    </w:p>
    <w:p w14:paraId="04D4D12D"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2760"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2761"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27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2763" w:author="Hayfa ZGAYA-BIAU" w:date="2025-06-12T18:32:00Z" w16du:dateUtc="2025-06-12T16:32:00Z">
            <w:rPr>
              <w:rFonts w:ascii="Courier New" w:eastAsia="Courier New" w:hAnsi="Courier New" w:cs="Courier New"/>
              <w:color w:val="D1D1D1"/>
              <w:sz w:val="18"/>
              <w:szCs w:val="18"/>
            </w:rPr>
          </w:rPrChange>
        </w:rPr>
        <w:t>cv2</w:t>
      </w:r>
    </w:p>
    <w:p w14:paraId="73696BC8"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2764"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2765"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27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2767" w:author="Hayfa ZGAYA-BIAU" w:date="2025-06-12T18:32:00Z" w16du:dateUtc="2025-06-12T16:32:00Z">
            <w:rPr>
              <w:rFonts w:ascii="Courier New" w:eastAsia="Courier New" w:hAnsi="Courier New" w:cs="Courier New"/>
              <w:color w:val="D1D1D1"/>
              <w:sz w:val="18"/>
              <w:szCs w:val="18"/>
            </w:rPr>
          </w:rPrChange>
        </w:rPr>
        <w:t>os</w:t>
      </w:r>
    </w:p>
    <w:p w14:paraId="2E58DFF4"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2768"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2769"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277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2771" w:author="Hayfa ZGAYA-BIAU" w:date="2025-06-12T18:32:00Z" w16du:dateUtc="2025-06-12T16:32:00Z">
            <w:rPr>
              <w:rFonts w:ascii="Courier New" w:eastAsia="Courier New" w:hAnsi="Courier New" w:cs="Courier New"/>
              <w:color w:val="D1D1D1"/>
              <w:sz w:val="18"/>
              <w:szCs w:val="18"/>
            </w:rPr>
          </w:rPrChange>
        </w:rPr>
        <w:t>time</w:t>
      </w:r>
    </w:p>
    <w:p w14:paraId="229456B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2772" w:author="Hayfa ZGAYA-BIAU" w:date="2025-06-12T18:32:00Z" w16du:dateUtc="2025-06-12T16:32:00Z">
            <w:rPr>
              <w:rFonts w:ascii="Courier New" w:eastAsia="Courier New" w:hAnsi="Courier New" w:cs="Courier New"/>
              <w:i/>
              <w:color w:val="FFFFFF"/>
              <w:sz w:val="18"/>
              <w:szCs w:val="18"/>
            </w:rPr>
          </w:rPrChange>
        </w:rPr>
      </w:pPr>
      <w:proofErr w:type="gramStart"/>
      <w:r w:rsidRPr="008F3D9F">
        <w:rPr>
          <w:rFonts w:ascii="Courier New" w:eastAsia="Courier New" w:hAnsi="Courier New" w:cs="Courier New"/>
          <w:i/>
          <w:color w:val="83D6C5"/>
          <w:sz w:val="18"/>
          <w:szCs w:val="18"/>
          <w:lang w:val="fr-FR"/>
          <w:rPrChange w:id="2773"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27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2775"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277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2777"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277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2779" w:author="Hayfa ZGAYA-BIAU" w:date="2025-06-12T18:32:00Z" w16du:dateUtc="2025-06-12T16:32:00Z">
            <w:rPr>
              <w:rFonts w:ascii="Courier New" w:eastAsia="Courier New" w:hAnsi="Courier New" w:cs="Courier New"/>
              <w:color w:val="D1D1D1"/>
              <w:sz w:val="18"/>
              <w:szCs w:val="18"/>
            </w:rPr>
          </w:rPrChange>
        </w:rPr>
        <w:t>np</w:t>
      </w:r>
      <w:proofErr w:type="spellEnd"/>
      <w:r w:rsidRPr="008F3D9F">
        <w:rPr>
          <w:rFonts w:ascii="Courier New" w:eastAsia="Courier New" w:hAnsi="Courier New" w:cs="Courier New"/>
          <w:color w:val="D8DEE9"/>
          <w:sz w:val="18"/>
          <w:szCs w:val="18"/>
          <w:lang w:val="fr-FR"/>
          <w:rPrChange w:id="27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2781"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2782" w:author="Hayfa ZGAYA-BIAU" w:date="2025-06-12T18:32:00Z" w16du:dateUtc="2025-06-12T16:32:00Z">
            <w:rPr>
              <w:rFonts w:ascii="Courier New" w:eastAsia="Courier New" w:hAnsi="Courier New" w:cs="Courier New"/>
              <w:i/>
              <w:color w:val="FFFFFF"/>
              <w:sz w:val="18"/>
              <w:szCs w:val="18"/>
            </w:rPr>
          </w:rPrChange>
        </w:rPr>
        <w:t xml:space="preserve"> Import </w:t>
      </w:r>
      <w:proofErr w:type="spellStart"/>
      <w:r w:rsidRPr="008F3D9F">
        <w:rPr>
          <w:rFonts w:ascii="Courier New" w:eastAsia="Courier New" w:hAnsi="Courier New" w:cs="Courier New"/>
          <w:i/>
          <w:color w:val="FFFFFF"/>
          <w:sz w:val="18"/>
          <w:szCs w:val="18"/>
          <w:lang w:val="fr-FR"/>
          <w:rPrChange w:id="2783" w:author="Hayfa ZGAYA-BIAU" w:date="2025-06-12T18:32:00Z" w16du:dateUtc="2025-06-12T16:32:00Z">
            <w:rPr>
              <w:rFonts w:ascii="Courier New" w:eastAsia="Courier New" w:hAnsi="Courier New" w:cs="Courier New"/>
              <w:i/>
              <w:color w:val="FFFFFF"/>
              <w:sz w:val="18"/>
              <w:szCs w:val="18"/>
            </w:rPr>
          </w:rPrChange>
        </w:rPr>
        <w:t>NumPy</w:t>
      </w:r>
      <w:proofErr w:type="spellEnd"/>
    </w:p>
    <w:p w14:paraId="2FCF00A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2784" w:author="Hayfa ZGAYA-BIAU" w:date="2025-06-12T18:32:00Z" w16du:dateUtc="2025-06-12T16:32:00Z">
            <w:rPr>
              <w:rFonts w:ascii="Courier New" w:eastAsia="Courier New" w:hAnsi="Courier New" w:cs="Courier New"/>
              <w:color w:val="D8DEE9"/>
              <w:sz w:val="18"/>
              <w:szCs w:val="18"/>
            </w:rPr>
          </w:rPrChange>
        </w:rPr>
      </w:pPr>
    </w:p>
    <w:p w14:paraId="335992B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278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2786" w:author="Hayfa ZGAYA-BIAU" w:date="2025-06-12T18:32:00Z" w16du:dateUtc="2025-06-12T16:32:00Z">
            <w:rPr>
              <w:rFonts w:ascii="Courier New" w:eastAsia="Courier New" w:hAnsi="Courier New" w:cs="Courier New"/>
              <w:color w:val="82D2CE"/>
              <w:sz w:val="18"/>
              <w:szCs w:val="18"/>
            </w:rPr>
          </w:rPrChange>
        </w:rPr>
        <w:lastRenderedPageBreak/>
        <w:t>def</w:t>
      </w:r>
      <w:proofErr w:type="spellEnd"/>
      <w:proofErr w:type="gramEnd"/>
      <w:r w:rsidRPr="008F3D9F">
        <w:rPr>
          <w:rFonts w:ascii="Courier New" w:eastAsia="Courier New" w:hAnsi="Courier New" w:cs="Courier New"/>
          <w:color w:val="D8DEE9"/>
          <w:sz w:val="18"/>
          <w:szCs w:val="18"/>
          <w:lang w:val="fr-FR"/>
          <w:rPrChange w:id="278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2788" w:author="Hayfa ZGAYA-BIAU" w:date="2025-06-12T18:32:00Z" w16du:dateUtc="2025-06-12T16:32:00Z">
            <w:rPr>
              <w:rFonts w:ascii="Courier New" w:eastAsia="Courier New" w:hAnsi="Courier New" w:cs="Courier New"/>
              <w:b/>
              <w:color w:val="EFB080"/>
              <w:sz w:val="18"/>
              <w:szCs w:val="18"/>
            </w:rPr>
          </w:rPrChange>
        </w:rPr>
        <w:t>record_</w:t>
      </w:r>
      <w:proofErr w:type="gramStart"/>
      <w:r w:rsidRPr="008F3D9F">
        <w:rPr>
          <w:rFonts w:ascii="Courier New" w:eastAsia="Courier New" w:hAnsi="Courier New" w:cs="Courier New"/>
          <w:b/>
          <w:color w:val="EFB080"/>
          <w:sz w:val="18"/>
          <w:szCs w:val="18"/>
          <w:lang w:val="fr-FR"/>
          <w:rPrChange w:id="2789" w:author="Hayfa ZGAYA-BIAU" w:date="2025-06-12T18:32:00Z" w16du:dateUtc="2025-06-12T16:32:00Z">
            <w:rPr>
              <w:rFonts w:ascii="Courier New" w:eastAsia="Courier New" w:hAnsi="Courier New" w:cs="Courier New"/>
              <w:b/>
              <w:color w:val="EFB080"/>
              <w:sz w:val="18"/>
              <w:szCs w:val="18"/>
            </w:rPr>
          </w:rPrChange>
        </w:rPr>
        <w:t>video</w:t>
      </w:r>
      <w:proofErr w:type="spellEnd"/>
      <w:r w:rsidRPr="008F3D9F">
        <w:rPr>
          <w:rFonts w:ascii="Courier New" w:eastAsia="Courier New" w:hAnsi="Courier New" w:cs="Courier New"/>
          <w:color w:val="D8DEE9"/>
          <w:sz w:val="18"/>
          <w:szCs w:val="18"/>
          <w:lang w:val="fr-FR"/>
          <w:rPrChange w:id="2790"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2791" w:author="Hayfa ZGAYA-BIAU" w:date="2025-06-12T18:32:00Z" w16du:dateUtc="2025-06-12T16:32:00Z">
            <w:rPr>
              <w:rFonts w:ascii="Courier New" w:eastAsia="Courier New" w:hAnsi="Courier New" w:cs="Courier New"/>
              <w:i/>
              <w:color w:val="D6D6DD"/>
              <w:sz w:val="18"/>
              <w:szCs w:val="18"/>
            </w:rPr>
          </w:rPrChange>
        </w:rPr>
        <w:t>cap</w:t>
      </w:r>
      <w:r w:rsidRPr="008F3D9F">
        <w:rPr>
          <w:rFonts w:ascii="Courier New" w:eastAsia="Courier New" w:hAnsi="Courier New" w:cs="Courier New"/>
          <w:color w:val="D8DEE9"/>
          <w:sz w:val="18"/>
          <w:szCs w:val="18"/>
          <w:lang w:val="fr-FR"/>
          <w:rPrChange w:id="279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2793" w:author="Hayfa ZGAYA-BIAU" w:date="2025-06-12T18:32:00Z" w16du:dateUtc="2025-06-12T16:32:00Z">
            <w:rPr>
              <w:rFonts w:ascii="Courier New" w:eastAsia="Courier New" w:hAnsi="Courier New" w:cs="Courier New"/>
              <w:i/>
              <w:color w:val="D6D6DD"/>
              <w:sz w:val="18"/>
              <w:szCs w:val="18"/>
            </w:rPr>
          </w:rPrChange>
        </w:rPr>
        <w:t>frames_per_video</w:t>
      </w:r>
      <w:proofErr w:type="spellEnd"/>
      <w:r w:rsidRPr="008F3D9F">
        <w:rPr>
          <w:rFonts w:ascii="Courier New" w:eastAsia="Courier New" w:hAnsi="Courier New" w:cs="Courier New"/>
          <w:color w:val="D6D6DD"/>
          <w:sz w:val="18"/>
          <w:szCs w:val="18"/>
          <w:lang w:val="fr-FR"/>
          <w:rPrChange w:id="27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2795" w:author="Hayfa ZGAYA-BIAU" w:date="2025-06-12T18:32:00Z" w16du:dateUtc="2025-06-12T16:32:00Z">
            <w:rPr>
              <w:rFonts w:ascii="Courier New" w:eastAsia="Courier New" w:hAnsi="Courier New" w:cs="Courier New"/>
              <w:color w:val="EBC88D"/>
              <w:sz w:val="18"/>
              <w:szCs w:val="18"/>
            </w:rPr>
          </w:rPrChange>
        </w:rPr>
        <w:t>20</w:t>
      </w:r>
      <w:r w:rsidRPr="008F3D9F">
        <w:rPr>
          <w:rFonts w:ascii="Courier New" w:eastAsia="Courier New" w:hAnsi="Courier New" w:cs="Courier New"/>
          <w:color w:val="D8DEE9"/>
          <w:sz w:val="18"/>
          <w:szCs w:val="18"/>
          <w:lang w:val="fr-FR"/>
          <w:rPrChange w:id="279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2797"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27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279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2800"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280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28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2803" w:author="Hayfa ZGAYA-BIAU" w:date="2025-06-12T18:32:00Z" w16du:dateUtc="2025-06-12T16:32:00Z">
            <w:rPr>
              <w:rFonts w:ascii="Courier New" w:eastAsia="Courier New" w:hAnsi="Courier New" w:cs="Courier New"/>
              <w:i/>
              <w:color w:val="D6D6DD"/>
              <w:sz w:val="18"/>
              <w:szCs w:val="18"/>
            </w:rPr>
          </w:rPrChange>
        </w:rPr>
        <w:t>filename</w:t>
      </w:r>
      <w:proofErr w:type="spellEnd"/>
      <w:r w:rsidRPr="008F3D9F">
        <w:rPr>
          <w:rFonts w:ascii="Courier New" w:eastAsia="Courier New" w:hAnsi="Courier New" w:cs="Courier New"/>
          <w:color w:val="D6D6DD"/>
          <w:sz w:val="18"/>
          <w:szCs w:val="18"/>
          <w:lang w:val="fr-FR"/>
          <w:rPrChange w:id="28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280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2806" w:author="Hayfa ZGAYA-BIAU" w:date="2025-06-12T18:32:00Z" w16du:dateUtc="2025-06-12T16:32:00Z">
            <w:rPr>
              <w:rFonts w:ascii="Courier New" w:eastAsia="Courier New" w:hAnsi="Courier New" w:cs="Courier New"/>
              <w:color w:val="E394DC"/>
              <w:sz w:val="18"/>
              <w:szCs w:val="18"/>
            </w:rPr>
          </w:rPrChange>
        </w:rPr>
        <w:t>sample</w:t>
      </w:r>
      <w:proofErr w:type="spellEnd"/>
      <w:r w:rsidRPr="008F3D9F">
        <w:rPr>
          <w:rFonts w:ascii="Courier New" w:eastAsia="Courier New" w:hAnsi="Courier New" w:cs="Courier New"/>
          <w:color w:val="E394DC"/>
          <w:sz w:val="18"/>
          <w:szCs w:val="18"/>
          <w:lang w:val="fr-FR"/>
          <w:rPrChange w:id="280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280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2809" w:author="Hayfa ZGAYA-BIAU" w:date="2025-06-12T18:32:00Z" w16du:dateUtc="2025-06-12T16:32:00Z">
            <w:rPr>
              <w:rFonts w:ascii="Courier New" w:eastAsia="Courier New" w:hAnsi="Courier New" w:cs="Courier New"/>
              <w:i/>
              <w:color w:val="D6D6DD"/>
              <w:sz w:val="18"/>
              <w:szCs w:val="18"/>
            </w:rPr>
          </w:rPrChange>
        </w:rPr>
        <w:t>fps</w:t>
      </w:r>
      <w:proofErr w:type="spellEnd"/>
      <w:r w:rsidRPr="008F3D9F">
        <w:rPr>
          <w:rFonts w:ascii="Courier New" w:eastAsia="Courier New" w:hAnsi="Courier New" w:cs="Courier New"/>
          <w:color w:val="D6D6DD"/>
          <w:sz w:val="18"/>
          <w:szCs w:val="18"/>
          <w:lang w:val="fr-FR"/>
          <w:rPrChange w:id="28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2811" w:author="Hayfa ZGAYA-BIAU" w:date="2025-06-12T18:32:00Z" w16du:dateUtc="2025-06-12T16:32:00Z">
            <w:rPr>
              <w:rFonts w:ascii="Courier New" w:eastAsia="Courier New" w:hAnsi="Courier New" w:cs="Courier New"/>
              <w:color w:val="EBC88D"/>
              <w:sz w:val="18"/>
              <w:szCs w:val="18"/>
            </w:rPr>
          </w:rPrChange>
        </w:rPr>
        <w:t>20</w:t>
      </w:r>
      <w:proofErr w:type="gramStart"/>
      <w:r w:rsidRPr="008F3D9F">
        <w:rPr>
          <w:rFonts w:ascii="Courier New" w:eastAsia="Courier New" w:hAnsi="Courier New" w:cs="Courier New"/>
          <w:color w:val="D8DEE9"/>
          <w:sz w:val="18"/>
          <w:szCs w:val="18"/>
          <w:lang w:val="fr-FR"/>
          <w:rPrChange w:id="2812" w:author="Hayfa ZGAYA-BIAU" w:date="2025-06-12T18:32:00Z" w16du:dateUtc="2025-06-12T16:32:00Z">
            <w:rPr>
              <w:rFonts w:ascii="Courier New" w:eastAsia="Courier New" w:hAnsi="Courier New" w:cs="Courier New"/>
              <w:color w:val="D8DEE9"/>
              <w:sz w:val="18"/>
              <w:szCs w:val="18"/>
            </w:rPr>
          </w:rPrChange>
        </w:rPr>
        <w:t>):</w:t>
      </w:r>
      <w:proofErr w:type="gramEnd"/>
    </w:p>
    <w:p w14:paraId="0E5D395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1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28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2815" w:author="Hayfa ZGAYA-BIAU" w:date="2025-06-12T18:32:00Z" w16du:dateUtc="2025-06-12T16:32:00Z">
            <w:rPr>
              <w:rFonts w:ascii="Courier New" w:eastAsia="Courier New" w:hAnsi="Courier New" w:cs="Courier New"/>
              <w:color w:val="E394DC"/>
              <w:sz w:val="18"/>
              <w:szCs w:val="18"/>
            </w:rPr>
          </w:rPrChange>
        </w:rPr>
        <w:t>"""</w:t>
      </w:r>
    </w:p>
    <w:p w14:paraId="296E6CF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1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17" w:author="Hayfa ZGAYA-BIAU" w:date="2025-06-12T18:32:00Z" w16du:dateUtc="2025-06-12T16:32:00Z">
            <w:rPr>
              <w:rFonts w:ascii="Courier New" w:eastAsia="Courier New" w:hAnsi="Courier New" w:cs="Courier New"/>
              <w:color w:val="E394DC"/>
              <w:sz w:val="18"/>
              <w:szCs w:val="18"/>
            </w:rPr>
          </w:rPrChange>
        </w:rPr>
        <w:t xml:space="preserve">   Records </w:t>
      </w:r>
      <w:proofErr w:type="gramStart"/>
      <w:r w:rsidRPr="008F3D9F">
        <w:rPr>
          <w:rFonts w:ascii="Courier New" w:eastAsia="Courier New" w:hAnsi="Courier New" w:cs="Courier New"/>
          <w:color w:val="E394DC"/>
          <w:sz w:val="18"/>
          <w:szCs w:val="18"/>
          <w:lang w:val="fr-FR"/>
          <w:rPrChange w:id="2818" w:author="Hayfa ZGAYA-BIAU" w:date="2025-06-12T18:32:00Z" w16du:dateUtc="2025-06-12T16:32:00Z">
            <w:rPr>
              <w:rFonts w:ascii="Courier New" w:eastAsia="Courier New" w:hAnsi="Courier New" w:cs="Courier New"/>
              <w:color w:val="E394DC"/>
              <w:sz w:val="18"/>
              <w:szCs w:val="18"/>
            </w:rPr>
          </w:rPrChange>
        </w:rPr>
        <w:t>a</w:t>
      </w:r>
      <w:proofErr w:type="gramEnd"/>
      <w:r w:rsidRPr="008F3D9F">
        <w:rPr>
          <w:rFonts w:ascii="Courier New" w:eastAsia="Courier New" w:hAnsi="Courier New" w:cs="Courier New"/>
          <w:color w:val="E394DC"/>
          <w:sz w:val="18"/>
          <w:szCs w:val="18"/>
          <w:lang w:val="fr-FR"/>
          <w:rPrChange w:id="2819" w:author="Hayfa ZGAYA-BIAU" w:date="2025-06-12T18:32:00Z" w16du:dateUtc="2025-06-12T16:32:00Z">
            <w:rPr>
              <w:rFonts w:ascii="Courier New" w:eastAsia="Courier New" w:hAnsi="Courier New" w:cs="Courier New"/>
              <w:color w:val="E394DC"/>
              <w:sz w:val="18"/>
              <w:szCs w:val="18"/>
            </w:rPr>
          </w:rPrChange>
        </w:rPr>
        <w:t xml:space="preserve"> short </w:t>
      </w:r>
      <w:proofErr w:type="spellStart"/>
      <w:r w:rsidRPr="008F3D9F">
        <w:rPr>
          <w:rFonts w:ascii="Courier New" w:eastAsia="Courier New" w:hAnsi="Courier New" w:cs="Courier New"/>
          <w:color w:val="E394DC"/>
          <w:sz w:val="18"/>
          <w:szCs w:val="18"/>
          <w:lang w:val="fr-FR"/>
          <w:rPrChange w:id="2820"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282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22"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2823" w:author="Hayfa ZGAYA-BIAU" w:date="2025-06-12T18:32:00Z" w16du:dateUtc="2025-06-12T16:32:00Z">
            <w:rPr>
              <w:rFonts w:ascii="Courier New" w:eastAsia="Courier New" w:hAnsi="Courier New" w:cs="Courier New"/>
              <w:color w:val="E394DC"/>
              <w:sz w:val="18"/>
              <w:szCs w:val="18"/>
            </w:rPr>
          </w:rPrChange>
        </w:rPr>
        <w:t xml:space="preserve"> the webcam.</w:t>
      </w:r>
    </w:p>
    <w:p w14:paraId="0C56305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2824" w:author="Hayfa ZGAYA-BIAU" w:date="2025-06-12T18:32:00Z" w16du:dateUtc="2025-06-12T16:32:00Z">
            <w:rPr>
              <w:rFonts w:ascii="Courier New" w:eastAsia="Courier New" w:hAnsi="Courier New" w:cs="Courier New"/>
              <w:color w:val="D8DEE9"/>
              <w:sz w:val="18"/>
              <w:szCs w:val="18"/>
            </w:rPr>
          </w:rPrChange>
        </w:rPr>
      </w:pPr>
    </w:p>
    <w:p w14:paraId="61887A4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2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26"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2827" w:author="Hayfa ZGAYA-BIAU" w:date="2025-06-12T18:32:00Z" w16du:dateUtc="2025-06-12T16:32:00Z">
            <w:rPr>
              <w:rFonts w:ascii="Courier New" w:eastAsia="Courier New" w:hAnsi="Courier New" w:cs="Courier New"/>
              <w:color w:val="E394DC"/>
              <w:sz w:val="18"/>
              <w:szCs w:val="18"/>
            </w:rPr>
          </w:rPrChange>
        </w:rPr>
        <w:t>Args:</w:t>
      </w:r>
      <w:proofErr w:type="gramEnd"/>
    </w:p>
    <w:p w14:paraId="4BC8C4D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2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29"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2830" w:author="Hayfa ZGAYA-BIAU" w:date="2025-06-12T18:32:00Z" w16du:dateUtc="2025-06-12T16:32:00Z">
            <w:rPr>
              <w:rFonts w:ascii="Courier New" w:eastAsia="Courier New" w:hAnsi="Courier New" w:cs="Courier New"/>
              <w:color w:val="E394DC"/>
              <w:sz w:val="18"/>
              <w:szCs w:val="18"/>
            </w:rPr>
          </w:rPrChange>
        </w:rPr>
        <w:t>cap</w:t>
      </w:r>
      <w:proofErr w:type="gramEnd"/>
      <w:r w:rsidRPr="008F3D9F">
        <w:rPr>
          <w:rFonts w:ascii="Courier New" w:eastAsia="Courier New" w:hAnsi="Courier New" w:cs="Courier New"/>
          <w:color w:val="E394DC"/>
          <w:sz w:val="18"/>
          <w:szCs w:val="18"/>
          <w:lang w:val="fr-FR"/>
          <w:rPrChange w:id="2831" w:author="Hayfa ZGAYA-BIAU" w:date="2025-06-12T18:32:00Z" w16du:dateUtc="2025-06-12T16:32:00Z">
            <w:rPr>
              <w:rFonts w:ascii="Courier New" w:eastAsia="Courier New" w:hAnsi="Courier New" w:cs="Courier New"/>
              <w:color w:val="E394DC"/>
              <w:sz w:val="18"/>
              <w:szCs w:val="18"/>
            </w:rPr>
          </w:rPrChange>
        </w:rPr>
        <w:t xml:space="preserve"> (cv2.VideoCapture</w:t>
      </w:r>
      <w:proofErr w:type="gramStart"/>
      <w:r w:rsidRPr="008F3D9F">
        <w:rPr>
          <w:rFonts w:ascii="Courier New" w:eastAsia="Courier New" w:hAnsi="Courier New" w:cs="Courier New"/>
          <w:color w:val="E394DC"/>
          <w:sz w:val="18"/>
          <w:szCs w:val="18"/>
          <w:lang w:val="fr-FR"/>
          <w:rPrChange w:id="283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283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34" w:author="Hayfa ZGAYA-BIAU" w:date="2025-06-12T18:32:00Z" w16du:dateUtc="2025-06-12T16:32:00Z">
            <w:rPr>
              <w:rFonts w:ascii="Courier New" w:eastAsia="Courier New" w:hAnsi="Courier New" w:cs="Courier New"/>
              <w:color w:val="E394DC"/>
              <w:sz w:val="18"/>
              <w:szCs w:val="18"/>
            </w:rPr>
          </w:rPrChange>
        </w:rPr>
        <w:t>Opened</w:t>
      </w:r>
      <w:proofErr w:type="spellEnd"/>
      <w:r w:rsidRPr="008F3D9F">
        <w:rPr>
          <w:rFonts w:ascii="Courier New" w:eastAsia="Courier New" w:hAnsi="Courier New" w:cs="Courier New"/>
          <w:color w:val="E394DC"/>
          <w:sz w:val="18"/>
          <w:szCs w:val="18"/>
          <w:lang w:val="fr-FR"/>
          <w:rPrChange w:id="283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36"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2837" w:author="Hayfa ZGAYA-BIAU" w:date="2025-06-12T18:32:00Z" w16du:dateUtc="2025-06-12T16:32:00Z">
            <w:rPr>
              <w:rFonts w:ascii="Courier New" w:eastAsia="Courier New" w:hAnsi="Courier New" w:cs="Courier New"/>
              <w:color w:val="E394DC"/>
              <w:sz w:val="18"/>
              <w:szCs w:val="18"/>
            </w:rPr>
          </w:rPrChange>
        </w:rPr>
        <w:t xml:space="preserve"> capture </w:t>
      </w:r>
      <w:proofErr w:type="spellStart"/>
      <w:r w:rsidRPr="008F3D9F">
        <w:rPr>
          <w:rFonts w:ascii="Courier New" w:eastAsia="Courier New" w:hAnsi="Courier New" w:cs="Courier New"/>
          <w:color w:val="E394DC"/>
          <w:sz w:val="18"/>
          <w:szCs w:val="18"/>
          <w:lang w:val="fr-FR"/>
          <w:rPrChange w:id="2838" w:author="Hayfa ZGAYA-BIAU" w:date="2025-06-12T18:32:00Z" w16du:dateUtc="2025-06-12T16:32:00Z">
            <w:rPr>
              <w:rFonts w:ascii="Courier New" w:eastAsia="Courier New" w:hAnsi="Courier New" w:cs="Courier New"/>
              <w:color w:val="E394DC"/>
              <w:sz w:val="18"/>
              <w:szCs w:val="18"/>
            </w:rPr>
          </w:rPrChange>
        </w:rPr>
        <w:t>object</w:t>
      </w:r>
      <w:proofErr w:type="spellEnd"/>
      <w:r w:rsidRPr="008F3D9F">
        <w:rPr>
          <w:rFonts w:ascii="Courier New" w:eastAsia="Courier New" w:hAnsi="Courier New" w:cs="Courier New"/>
          <w:color w:val="E394DC"/>
          <w:sz w:val="18"/>
          <w:szCs w:val="18"/>
          <w:lang w:val="fr-FR"/>
          <w:rPrChange w:id="2839" w:author="Hayfa ZGAYA-BIAU" w:date="2025-06-12T18:32:00Z" w16du:dateUtc="2025-06-12T16:32:00Z">
            <w:rPr>
              <w:rFonts w:ascii="Courier New" w:eastAsia="Courier New" w:hAnsi="Courier New" w:cs="Courier New"/>
              <w:color w:val="E394DC"/>
              <w:sz w:val="18"/>
              <w:szCs w:val="18"/>
            </w:rPr>
          </w:rPrChange>
        </w:rPr>
        <w:t>.</w:t>
      </w:r>
    </w:p>
    <w:p w14:paraId="7035843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4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4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2842" w:author="Hayfa ZGAYA-BIAU" w:date="2025-06-12T18:32:00Z" w16du:dateUtc="2025-06-12T16:32:00Z">
            <w:rPr>
              <w:rFonts w:ascii="Courier New" w:eastAsia="Courier New" w:hAnsi="Courier New" w:cs="Courier New"/>
              <w:color w:val="E394DC"/>
              <w:sz w:val="18"/>
              <w:szCs w:val="18"/>
            </w:rPr>
          </w:rPrChange>
        </w:rPr>
        <w:t>frames</w:t>
      </w:r>
      <w:proofErr w:type="gramEnd"/>
      <w:r w:rsidRPr="008F3D9F">
        <w:rPr>
          <w:rFonts w:ascii="Courier New" w:eastAsia="Courier New" w:hAnsi="Courier New" w:cs="Courier New"/>
          <w:color w:val="E394DC"/>
          <w:sz w:val="18"/>
          <w:szCs w:val="18"/>
          <w:lang w:val="fr-FR"/>
          <w:rPrChange w:id="2843" w:author="Hayfa ZGAYA-BIAU" w:date="2025-06-12T18:32:00Z" w16du:dateUtc="2025-06-12T16:32:00Z">
            <w:rPr>
              <w:rFonts w:ascii="Courier New" w:eastAsia="Courier New" w:hAnsi="Courier New" w:cs="Courier New"/>
              <w:color w:val="E394DC"/>
              <w:sz w:val="18"/>
              <w:szCs w:val="18"/>
            </w:rPr>
          </w:rPrChange>
        </w:rPr>
        <w:t>_per_video</w:t>
      </w:r>
      <w:proofErr w:type="spellEnd"/>
      <w:r w:rsidRPr="008F3D9F">
        <w:rPr>
          <w:rFonts w:ascii="Courier New" w:eastAsia="Courier New" w:hAnsi="Courier New" w:cs="Courier New"/>
          <w:color w:val="E394DC"/>
          <w:sz w:val="18"/>
          <w:szCs w:val="18"/>
          <w:lang w:val="fr-FR"/>
          <w:rPrChange w:id="284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45"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284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284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48" w:author="Hayfa ZGAYA-BIAU" w:date="2025-06-12T18:32:00Z" w16du:dateUtc="2025-06-12T16:32:00Z">
            <w:rPr>
              <w:rFonts w:ascii="Courier New" w:eastAsia="Courier New" w:hAnsi="Courier New" w:cs="Courier New"/>
              <w:color w:val="E394DC"/>
              <w:sz w:val="18"/>
              <w:szCs w:val="18"/>
            </w:rPr>
          </w:rPrChange>
        </w:rPr>
        <w:t>Number</w:t>
      </w:r>
      <w:proofErr w:type="spellEnd"/>
      <w:r w:rsidRPr="008F3D9F">
        <w:rPr>
          <w:rFonts w:ascii="Courier New" w:eastAsia="Courier New" w:hAnsi="Courier New" w:cs="Courier New"/>
          <w:color w:val="E394DC"/>
          <w:sz w:val="18"/>
          <w:szCs w:val="18"/>
          <w:lang w:val="fr-FR"/>
          <w:rPrChange w:id="2849" w:author="Hayfa ZGAYA-BIAU" w:date="2025-06-12T18:32:00Z" w16du:dateUtc="2025-06-12T16:32:00Z">
            <w:rPr>
              <w:rFonts w:ascii="Courier New" w:eastAsia="Courier New" w:hAnsi="Courier New" w:cs="Courier New"/>
              <w:color w:val="E394DC"/>
              <w:sz w:val="18"/>
              <w:szCs w:val="18"/>
            </w:rPr>
          </w:rPrChange>
        </w:rPr>
        <w:t xml:space="preserve"> of frames to capture for </w:t>
      </w:r>
      <w:proofErr w:type="spellStart"/>
      <w:r w:rsidRPr="008F3D9F">
        <w:rPr>
          <w:rFonts w:ascii="Courier New" w:eastAsia="Courier New" w:hAnsi="Courier New" w:cs="Courier New"/>
          <w:color w:val="E394DC"/>
          <w:sz w:val="18"/>
          <w:szCs w:val="18"/>
          <w:lang w:val="fr-FR"/>
          <w:rPrChange w:id="2850" w:author="Hayfa ZGAYA-BIAU" w:date="2025-06-12T18:32:00Z" w16du:dateUtc="2025-06-12T16:32:00Z">
            <w:rPr>
              <w:rFonts w:ascii="Courier New" w:eastAsia="Courier New" w:hAnsi="Courier New" w:cs="Courier New"/>
              <w:color w:val="E394DC"/>
              <w:sz w:val="18"/>
              <w:szCs w:val="18"/>
            </w:rPr>
          </w:rPrChange>
        </w:rPr>
        <w:t>each</w:t>
      </w:r>
      <w:proofErr w:type="spellEnd"/>
      <w:r w:rsidRPr="008F3D9F">
        <w:rPr>
          <w:rFonts w:ascii="Courier New" w:eastAsia="Courier New" w:hAnsi="Courier New" w:cs="Courier New"/>
          <w:color w:val="E394DC"/>
          <w:sz w:val="18"/>
          <w:szCs w:val="18"/>
          <w:lang w:val="fr-FR"/>
          <w:rPrChange w:id="285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52"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2853" w:author="Hayfa ZGAYA-BIAU" w:date="2025-06-12T18:32:00Z" w16du:dateUtc="2025-06-12T16:32:00Z">
            <w:rPr>
              <w:rFonts w:ascii="Courier New" w:eastAsia="Courier New" w:hAnsi="Courier New" w:cs="Courier New"/>
              <w:color w:val="E394DC"/>
              <w:sz w:val="18"/>
              <w:szCs w:val="18"/>
            </w:rPr>
          </w:rPrChange>
        </w:rPr>
        <w:t>.</w:t>
      </w:r>
    </w:p>
    <w:p w14:paraId="501F013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5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5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2856" w:author="Hayfa ZGAYA-BIAU" w:date="2025-06-12T18:32:00Z" w16du:dateUtc="2025-06-12T16:32:00Z">
            <w:rPr>
              <w:rFonts w:ascii="Courier New" w:eastAsia="Courier New" w:hAnsi="Courier New" w:cs="Courier New"/>
              <w:color w:val="E394DC"/>
              <w:sz w:val="18"/>
              <w:szCs w:val="18"/>
            </w:rPr>
          </w:rPrChange>
        </w:rPr>
        <w:t>output</w:t>
      </w:r>
      <w:proofErr w:type="gramEnd"/>
      <w:r w:rsidRPr="008F3D9F">
        <w:rPr>
          <w:rFonts w:ascii="Courier New" w:eastAsia="Courier New" w:hAnsi="Courier New" w:cs="Courier New"/>
          <w:color w:val="E394DC"/>
          <w:sz w:val="18"/>
          <w:szCs w:val="18"/>
          <w:lang w:val="fr-FR"/>
          <w:rPrChange w:id="2857"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285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59"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286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2861" w:author="Hayfa ZGAYA-BIAU" w:date="2025-06-12T18:32:00Z" w16du:dateUtc="2025-06-12T16:32:00Z">
            <w:rPr>
              <w:rFonts w:ascii="Courier New" w:eastAsia="Courier New" w:hAnsi="Courier New" w:cs="Courier New"/>
              <w:color w:val="E394DC"/>
              <w:sz w:val="18"/>
              <w:szCs w:val="18"/>
            </w:rPr>
          </w:rPrChange>
        </w:rPr>
        <w:t xml:space="preserve"> Directory to </w:t>
      </w:r>
      <w:proofErr w:type="spellStart"/>
      <w:r w:rsidRPr="008F3D9F">
        <w:rPr>
          <w:rFonts w:ascii="Courier New" w:eastAsia="Courier New" w:hAnsi="Courier New" w:cs="Courier New"/>
          <w:color w:val="E394DC"/>
          <w:sz w:val="18"/>
          <w:szCs w:val="18"/>
          <w:lang w:val="fr-FR"/>
          <w:rPrChange w:id="2862" w:author="Hayfa ZGAYA-BIAU" w:date="2025-06-12T18:32:00Z" w16du:dateUtc="2025-06-12T16:32:00Z">
            <w:rPr>
              <w:rFonts w:ascii="Courier New" w:eastAsia="Courier New" w:hAnsi="Courier New" w:cs="Courier New"/>
              <w:color w:val="E394DC"/>
              <w:sz w:val="18"/>
              <w:szCs w:val="18"/>
            </w:rPr>
          </w:rPrChange>
        </w:rPr>
        <w:t>save</w:t>
      </w:r>
      <w:proofErr w:type="spellEnd"/>
      <w:r w:rsidRPr="008F3D9F">
        <w:rPr>
          <w:rFonts w:ascii="Courier New" w:eastAsia="Courier New" w:hAnsi="Courier New" w:cs="Courier New"/>
          <w:color w:val="E394DC"/>
          <w:sz w:val="18"/>
          <w:szCs w:val="18"/>
          <w:lang w:val="fr-FR"/>
          <w:rPrChange w:id="2863"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2864"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2865" w:author="Hayfa ZGAYA-BIAU" w:date="2025-06-12T18:32:00Z" w16du:dateUtc="2025-06-12T16:32:00Z">
            <w:rPr>
              <w:rFonts w:ascii="Courier New" w:eastAsia="Courier New" w:hAnsi="Courier New" w:cs="Courier New"/>
              <w:color w:val="E394DC"/>
              <w:sz w:val="18"/>
              <w:szCs w:val="18"/>
            </w:rPr>
          </w:rPrChange>
        </w:rPr>
        <w:t>.</w:t>
      </w:r>
    </w:p>
    <w:p w14:paraId="507E416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6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6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2868" w:author="Hayfa ZGAYA-BIAU" w:date="2025-06-12T18:32:00Z" w16du:dateUtc="2025-06-12T16:32:00Z">
            <w:rPr>
              <w:rFonts w:ascii="Courier New" w:eastAsia="Courier New" w:hAnsi="Courier New" w:cs="Courier New"/>
              <w:color w:val="E394DC"/>
              <w:sz w:val="18"/>
              <w:szCs w:val="18"/>
            </w:rPr>
          </w:rPrChange>
        </w:rPr>
        <w:t>filename</w:t>
      </w:r>
      <w:proofErr w:type="spellEnd"/>
      <w:proofErr w:type="gramEnd"/>
      <w:r w:rsidRPr="008F3D9F">
        <w:rPr>
          <w:rFonts w:ascii="Courier New" w:eastAsia="Courier New" w:hAnsi="Courier New" w:cs="Courier New"/>
          <w:color w:val="E394DC"/>
          <w:sz w:val="18"/>
          <w:szCs w:val="18"/>
          <w:lang w:val="fr-FR"/>
          <w:rPrChange w:id="286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7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287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2872" w:author="Hayfa ZGAYA-BIAU" w:date="2025-06-12T18:32:00Z" w16du:dateUtc="2025-06-12T16:32:00Z">
            <w:rPr>
              <w:rFonts w:ascii="Courier New" w:eastAsia="Courier New" w:hAnsi="Courier New" w:cs="Courier New"/>
              <w:color w:val="E394DC"/>
              <w:sz w:val="18"/>
              <w:szCs w:val="18"/>
            </w:rPr>
          </w:rPrChange>
        </w:rPr>
        <w:t xml:space="preserve"> Name of the output </w:t>
      </w:r>
      <w:proofErr w:type="spellStart"/>
      <w:r w:rsidRPr="008F3D9F">
        <w:rPr>
          <w:rFonts w:ascii="Courier New" w:eastAsia="Courier New" w:hAnsi="Courier New" w:cs="Courier New"/>
          <w:color w:val="E394DC"/>
          <w:sz w:val="18"/>
          <w:szCs w:val="18"/>
          <w:lang w:val="fr-FR"/>
          <w:rPrChange w:id="2873"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2874" w:author="Hayfa ZGAYA-BIAU" w:date="2025-06-12T18:32:00Z" w16du:dateUtc="2025-06-12T16:32:00Z">
            <w:rPr>
              <w:rFonts w:ascii="Courier New" w:eastAsia="Courier New" w:hAnsi="Courier New" w:cs="Courier New"/>
              <w:color w:val="E394DC"/>
              <w:sz w:val="18"/>
              <w:szCs w:val="18"/>
            </w:rPr>
          </w:rPrChange>
        </w:rPr>
        <w:t xml:space="preserve"> file.</w:t>
      </w:r>
    </w:p>
    <w:p w14:paraId="16A086A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7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7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2877" w:author="Hayfa ZGAYA-BIAU" w:date="2025-06-12T18:32:00Z" w16du:dateUtc="2025-06-12T16:32:00Z">
            <w:rPr>
              <w:rFonts w:ascii="Courier New" w:eastAsia="Courier New" w:hAnsi="Courier New" w:cs="Courier New"/>
              <w:color w:val="E394DC"/>
              <w:sz w:val="18"/>
              <w:szCs w:val="18"/>
            </w:rPr>
          </w:rPrChange>
        </w:rPr>
        <w:t>fps</w:t>
      </w:r>
      <w:proofErr w:type="spellEnd"/>
      <w:proofErr w:type="gramEnd"/>
      <w:r w:rsidRPr="008F3D9F">
        <w:rPr>
          <w:rFonts w:ascii="Courier New" w:eastAsia="Courier New" w:hAnsi="Courier New" w:cs="Courier New"/>
          <w:color w:val="E394DC"/>
          <w:sz w:val="18"/>
          <w:szCs w:val="18"/>
          <w:lang w:val="fr-FR"/>
          <w:rPrChange w:id="287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2879"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288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2881" w:author="Hayfa ZGAYA-BIAU" w:date="2025-06-12T18:32:00Z" w16du:dateUtc="2025-06-12T16:32:00Z">
            <w:rPr>
              <w:rFonts w:ascii="Courier New" w:eastAsia="Courier New" w:hAnsi="Courier New" w:cs="Courier New"/>
              <w:color w:val="E394DC"/>
              <w:sz w:val="18"/>
              <w:szCs w:val="18"/>
            </w:rPr>
          </w:rPrChange>
        </w:rPr>
        <w:t xml:space="preserve"> Frames per second for the output </w:t>
      </w:r>
      <w:proofErr w:type="spellStart"/>
      <w:r w:rsidRPr="008F3D9F">
        <w:rPr>
          <w:rFonts w:ascii="Courier New" w:eastAsia="Courier New" w:hAnsi="Courier New" w:cs="Courier New"/>
          <w:color w:val="E394DC"/>
          <w:sz w:val="18"/>
          <w:szCs w:val="18"/>
          <w:lang w:val="fr-FR"/>
          <w:rPrChange w:id="2882"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2883" w:author="Hayfa ZGAYA-BIAU" w:date="2025-06-12T18:32:00Z" w16du:dateUtc="2025-06-12T16:32:00Z">
            <w:rPr>
              <w:rFonts w:ascii="Courier New" w:eastAsia="Courier New" w:hAnsi="Courier New" w:cs="Courier New"/>
              <w:color w:val="E394DC"/>
              <w:sz w:val="18"/>
              <w:szCs w:val="18"/>
            </w:rPr>
          </w:rPrChange>
        </w:rPr>
        <w:t>.</w:t>
      </w:r>
    </w:p>
    <w:p w14:paraId="275B8EC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288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2885" w:author="Hayfa ZGAYA-BIAU" w:date="2025-06-12T18:32:00Z" w16du:dateUtc="2025-06-12T16:32:00Z">
            <w:rPr>
              <w:rFonts w:ascii="Courier New" w:eastAsia="Courier New" w:hAnsi="Courier New" w:cs="Courier New"/>
              <w:color w:val="E394DC"/>
              <w:sz w:val="18"/>
              <w:szCs w:val="18"/>
            </w:rPr>
          </w:rPrChange>
        </w:rPr>
        <w:t xml:space="preserve">   """</w:t>
      </w:r>
    </w:p>
    <w:p w14:paraId="7E80A89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288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288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288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28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2890"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289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2892"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28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2894"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28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2896"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289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2898" w:author="Hayfa ZGAYA-BIAU" w:date="2025-06-12T18:32:00Z" w16du:dateUtc="2025-06-12T16:32:00Z">
            <w:rPr>
              <w:rFonts w:ascii="Courier New" w:eastAsia="Courier New" w:hAnsi="Courier New" w:cs="Courier New"/>
              <w:i/>
              <w:color w:val="D6D6DD"/>
              <w:sz w:val="18"/>
              <w:szCs w:val="18"/>
            </w:rPr>
          </w:rPrChange>
        </w:rPr>
        <w:t>output_dir</w:t>
      </w:r>
      <w:proofErr w:type="spellEnd"/>
      <w:proofErr w:type="gramStart"/>
      <w:r w:rsidRPr="008F3D9F">
        <w:rPr>
          <w:rFonts w:ascii="Courier New" w:eastAsia="Courier New" w:hAnsi="Courier New" w:cs="Courier New"/>
          <w:color w:val="D6D6DD"/>
          <w:sz w:val="18"/>
          <w:szCs w:val="18"/>
          <w:lang w:val="fr-FR"/>
          <w:rPrChange w:id="28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00" w:author="Hayfa ZGAYA-BIAU" w:date="2025-06-12T18:32:00Z" w16du:dateUtc="2025-06-12T16:32:00Z">
            <w:rPr>
              <w:rFonts w:ascii="Courier New" w:eastAsia="Courier New" w:hAnsi="Courier New" w:cs="Courier New"/>
              <w:color w:val="D8DEE9"/>
              <w:sz w:val="18"/>
              <w:szCs w:val="18"/>
            </w:rPr>
          </w:rPrChange>
        </w:rPr>
        <w:t>:</w:t>
      </w:r>
      <w:proofErr w:type="gramEnd"/>
    </w:p>
    <w:p w14:paraId="28D10D0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290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290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2903"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29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2905"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290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2907"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2908" w:author="Hayfa ZGAYA-BIAU" w:date="2025-06-12T18:32:00Z" w16du:dateUtc="2025-06-12T16:32:00Z">
            <w:rPr>
              <w:rFonts w:ascii="Courier New" w:eastAsia="Courier New" w:hAnsi="Courier New" w:cs="Courier New"/>
              <w:color w:val="D6D6DD"/>
              <w:sz w:val="18"/>
              <w:szCs w:val="18"/>
            </w:rPr>
          </w:rPrChange>
        </w:rPr>
        <w:t>)</w:t>
      </w:r>
    </w:p>
    <w:p w14:paraId="76ED09A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290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2910" w:author="Hayfa ZGAYA-BIAU" w:date="2025-06-12T18:32:00Z" w16du:dateUtc="2025-06-12T16:32:00Z">
            <w:rPr>
              <w:rFonts w:ascii="Courier New" w:eastAsia="Courier New" w:hAnsi="Courier New" w:cs="Courier New"/>
              <w:color w:val="D8DEE9"/>
              <w:sz w:val="18"/>
              <w:szCs w:val="18"/>
            </w:rPr>
          </w:rPrChange>
        </w:rPr>
        <w:t xml:space="preserve">  </w:t>
      </w:r>
    </w:p>
    <w:p w14:paraId="7E9906A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291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29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291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2914" w:author="Hayfa ZGAYA-BIAU" w:date="2025-06-12T18:32:00Z" w16du:dateUtc="2025-06-12T16:32:00Z">
            <w:rPr>
              <w:rFonts w:ascii="Courier New" w:eastAsia="Courier New" w:hAnsi="Courier New" w:cs="Courier New"/>
              <w:i/>
              <w:color w:val="FFFFFF"/>
              <w:sz w:val="18"/>
              <w:szCs w:val="18"/>
            </w:rPr>
          </w:rPrChange>
        </w:rPr>
        <w:t>Get</w:t>
      </w:r>
      <w:proofErr w:type="spellEnd"/>
      <w:r w:rsidRPr="008F3D9F">
        <w:rPr>
          <w:rFonts w:ascii="Courier New" w:eastAsia="Courier New" w:hAnsi="Courier New" w:cs="Courier New"/>
          <w:i/>
          <w:color w:val="FFFFFF"/>
          <w:sz w:val="18"/>
          <w:szCs w:val="18"/>
          <w:lang w:val="fr-FR"/>
          <w:rPrChange w:id="2915" w:author="Hayfa ZGAYA-BIAU" w:date="2025-06-12T18:32:00Z" w16du:dateUtc="2025-06-12T16:32:00Z">
            <w:rPr>
              <w:rFonts w:ascii="Courier New" w:eastAsia="Courier New" w:hAnsi="Courier New" w:cs="Courier New"/>
              <w:i/>
              <w:color w:val="FFFFFF"/>
              <w:sz w:val="18"/>
              <w:szCs w:val="18"/>
            </w:rPr>
          </w:rPrChange>
        </w:rPr>
        <w:t xml:space="preserve"> default camera </w:t>
      </w:r>
      <w:proofErr w:type="spellStart"/>
      <w:r w:rsidRPr="008F3D9F">
        <w:rPr>
          <w:rFonts w:ascii="Courier New" w:eastAsia="Courier New" w:hAnsi="Courier New" w:cs="Courier New"/>
          <w:i/>
          <w:color w:val="FFFFFF"/>
          <w:sz w:val="18"/>
          <w:szCs w:val="18"/>
          <w:lang w:val="fr-FR"/>
          <w:rPrChange w:id="2916" w:author="Hayfa ZGAYA-BIAU" w:date="2025-06-12T18:32:00Z" w16du:dateUtc="2025-06-12T16:32:00Z">
            <w:rPr>
              <w:rFonts w:ascii="Courier New" w:eastAsia="Courier New" w:hAnsi="Courier New" w:cs="Courier New"/>
              <w:i/>
              <w:color w:val="FFFFFF"/>
              <w:sz w:val="18"/>
              <w:szCs w:val="18"/>
            </w:rPr>
          </w:rPrChange>
        </w:rPr>
        <w:t>resolution</w:t>
      </w:r>
      <w:proofErr w:type="spellEnd"/>
    </w:p>
    <w:p w14:paraId="4FA1994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291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29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2919"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2920" w:author="Hayfa ZGAYA-BIAU" w:date="2025-06-12T18:32:00Z" w16du:dateUtc="2025-06-12T16:32:00Z">
            <w:rPr>
              <w:rFonts w:ascii="Courier New" w:eastAsia="Courier New" w:hAnsi="Courier New" w:cs="Courier New"/>
              <w:color w:val="94C1FA"/>
              <w:sz w:val="18"/>
              <w:szCs w:val="18"/>
            </w:rPr>
          </w:rPrChange>
        </w:rPr>
        <w:t>_width</w:t>
      </w:r>
      <w:proofErr w:type="spellEnd"/>
      <w:r w:rsidRPr="008F3D9F">
        <w:rPr>
          <w:rFonts w:ascii="Courier New" w:eastAsia="Courier New" w:hAnsi="Courier New" w:cs="Courier New"/>
          <w:color w:val="D8DEE9"/>
          <w:sz w:val="18"/>
          <w:szCs w:val="18"/>
          <w:lang w:val="fr-FR"/>
          <w:rPrChange w:id="29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29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2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2924" w:author="Hayfa ZGAYA-BIAU" w:date="2025-06-12T18:32:00Z" w16du:dateUtc="2025-06-12T16:32:00Z">
            <w:rPr>
              <w:rFonts w:ascii="Courier New" w:eastAsia="Courier New" w:hAnsi="Courier New" w:cs="Courier New"/>
              <w:color w:val="82D2CE"/>
              <w:sz w:val="18"/>
              <w:szCs w:val="18"/>
            </w:rPr>
          </w:rPrChange>
        </w:rPr>
        <w:t>int</w:t>
      </w:r>
      <w:proofErr w:type="spellEnd"/>
      <w:r w:rsidRPr="008F3D9F">
        <w:rPr>
          <w:rFonts w:ascii="Courier New" w:eastAsia="Courier New" w:hAnsi="Courier New" w:cs="Courier New"/>
          <w:color w:val="D6D6DD"/>
          <w:sz w:val="18"/>
          <w:szCs w:val="18"/>
          <w:lang w:val="fr-FR"/>
          <w:rPrChange w:id="292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2926" w:author="Hayfa ZGAYA-BIAU" w:date="2025-06-12T18:32:00Z" w16du:dateUtc="2025-06-12T16:32:00Z">
            <w:rPr>
              <w:rFonts w:ascii="Courier New" w:eastAsia="Courier New" w:hAnsi="Courier New" w:cs="Courier New"/>
              <w:i/>
              <w:color w:val="D6D6DD"/>
              <w:sz w:val="18"/>
              <w:szCs w:val="18"/>
            </w:rPr>
          </w:rPrChange>
        </w:rPr>
        <w:t>cap</w:t>
      </w:r>
      <w:r w:rsidRPr="008F3D9F">
        <w:rPr>
          <w:rFonts w:ascii="Courier New" w:eastAsia="Courier New" w:hAnsi="Courier New" w:cs="Courier New"/>
          <w:color w:val="D6D6DD"/>
          <w:sz w:val="18"/>
          <w:szCs w:val="18"/>
          <w:lang w:val="fr-FR"/>
          <w:rPrChange w:id="29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2928"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29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2930"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29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2932" w:author="Hayfa ZGAYA-BIAU" w:date="2025-06-12T18:32:00Z" w16du:dateUtc="2025-06-12T16:32:00Z">
            <w:rPr>
              <w:rFonts w:ascii="Courier New" w:eastAsia="Courier New" w:hAnsi="Courier New" w:cs="Courier New"/>
              <w:color w:val="AA9BF5"/>
              <w:sz w:val="18"/>
              <w:szCs w:val="18"/>
            </w:rPr>
          </w:rPrChange>
        </w:rPr>
        <w:t>CAP_PROP_FRAME_WIDTH</w:t>
      </w:r>
      <w:r w:rsidRPr="008F3D9F">
        <w:rPr>
          <w:rFonts w:ascii="Courier New" w:eastAsia="Courier New" w:hAnsi="Courier New" w:cs="Courier New"/>
          <w:color w:val="D6D6DD"/>
          <w:sz w:val="18"/>
          <w:szCs w:val="18"/>
          <w:lang w:val="fr-FR"/>
          <w:rPrChange w:id="2933" w:author="Hayfa ZGAYA-BIAU" w:date="2025-06-12T18:32:00Z" w16du:dateUtc="2025-06-12T16:32:00Z">
            <w:rPr>
              <w:rFonts w:ascii="Courier New" w:eastAsia="Courier New" w:hAnsi="Courier New" w:cs="Courier New"/>
              <w:color w:val="D6D6DD"/>
              <w:sz w:val="18"/>
              <w:szCs w:val="18"/>
            </w:rPr>
          </w:rPrChange>
        </w:rPr>
        <w:t>))</w:t>
      </w:r>
    </w:p>
    <w:p w14:paraId="0581F37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293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293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2936"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2937" w:author="Hayfa ZGAYA-BIAU" w:date="2025-06-12T18:32:00Z" w16du:dateUtc="2025-06-12T16:32:00Z">
            <w:rPr>
              <w:rFonts w:ascii="Courier New" w:eastAsia="Courier New" w:hAnsi="Courier New" w:cs="Courier New"/>
              <w:color w:val="94C1FA"/>
              <w:sz w:val="18"/>
              <w:szCs w:val="18"/>
            </w:rPr>
          </w:rPrChange>
        </w:rPr>
        <w:t>_height</w:t>
      </w:r>
      <w:proofErr w:type="spellEnd"/>
      <w:r w:rsidRPr="008F3D9F">
        <w:rPr>
          <w:rFonts w:ascii="Courier New" w:eastAsia="Courier New" w:hAnsi="Courier New" w:cs="Courier New"/>
          <w:color w:val="D8DEE9"/>
          <w:sz w:val="18"/>
          <w:szCs w:val="18"/>
          <w:lang w:val="fr-FR"/>
          <w:rPrChange w:id="29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29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4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2941" w:author="Hayfa ZGAYA-BIAU" w:date="2025-06-12T18:32:00Z" w16du:dateUtc="2025-06-12T16:32:00Z">
            <w:rPr>
              <w:rFonts w:ascii="Courier New" w:eastAsia="Courier New" w:hAnsi="Courier New" w:cs="Courier New"/>
              <w:color w:val="82D2CE"/>
              <w:sz w:val="18"/>
              <w:szCs w:val="18"/>
            </w:rPr>
          </w:rPrChange>
        </w:rPr>
        <w:t>int</w:t>
      </w:r>
      <w:proofErr w:type="spellEnd"/>
      <w:r w:rsidRPr="008F3D9F">
        <w:rPr>
          <w:rFonts w:ascii="Courier New" w:eastAsia="Courier New" w:hAnsi="Courier New" w:cs="Courier New"/>
          <w:color w:val="D6D6DD"/>
          <w:sz w:val="18"/>
          <w:szCs w:val="18"/>
          <w:lang w:val="fr-FR"/>
          <w:rPrChange w:id="294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2943" w:author="Hayfa ZGAYA-BIAU" w:date="2025-06-12T18:32:00Z" w16du:dateUtc="2025-06-12T16:32:00Z">
            <w:rPr>
              <w:rFonts w:ascii="Courier New" w:eastAsia="Courier New" w:hAnsi="Courier New" w:cs="Courier New"/>
              <w:i/>
              <w:color w:val="D6D6DD"/>
              <w:sz w:val="18"/>
              <w:szCs w:val="18"/>
            </w:rPr>
          </w:rPrChange>
        </w:rPr>
        <w:t>cap</w:t>
      </w:r>
      <w:r w:rsidRPr="008F3D9F">
        <w:rPr>
          <w:rFonts w:ascii="Courier New" w:eastAsia="Courier New" w:hAnsi="Courier New" w:cs="Courier New"/>
          <w:color w:val="D6D6DD"/>
          <w:sz w:val="18"/>
          <w:szCs w:val="18"/>
          <w:lang w:val="fr-FR"/>
          <w:rPrChange w:id="29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2945"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29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2947"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29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2949" w:author="Hayfa ZGAYA-BIAU" w:date="2025-06-12T18:32:00Z" w16du:dateUtc="2025-06-12T16:32:00Z">
            <w:rPr>
              <w:rFonts w:ascii="Courier New" w:eastAsia="Courier New" w:hAnsi="Courier New" w:cs="Courier New"/>
              <w:color w:val="AA9BF5"/>
              <w:sz w:val="18"/>
              <w:szCs w:val="18"/>
            </w:rPr>
          </w:rPrChange>
        </w:rPr>
        <w:t>CAP_PROP_FRAME_HEIGHT</w:t>
      </w:r>
      <w:r w:rsidRPr="008F3D9F">
        <w:rPr>
          <w:rFonts w:ascii="Courier New" w:eastAsia="Courier New" w:hAnsi="Courier New" w:cs="Courier New"/>
          <w:color w:val="D6D6DD"/>
          <w:sz w:val="18"/>
          <w:szCs w:val="18"/>
          <w:lang w:val="fr-FR"/>
          <w:rPrChange w:id="2950" w:author="Hayfa ZGAYA-BIAU" w:date="2025-06-12T18:32:00Z" w16du:dateUtc="2025-06-12T16:32:00Z">
            <w:rPr>
              <w:rFonts w:ascii="Courier New" w:eastAsia="Courier New" w:hAnsi="Courier New" w:cs="Courier New"/>
              <w:color w:val="D6D6DD"/>
              <w:sz w:val="18"/>
              <w:szCs w:val="18"/>
            </w:rPr>
          </w:rPrChange>
        </w:rPr>
        <w:t>))</w:t>
      </w:r>
    </w:p>
    <w:p w14:paraId="6565D85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295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2952" w:author="Hayfa ZGAYA-BIAU" w:date="2025-06-12T18:32:00Z" w16du:dateUtc="2025-06-12T16:32:00Z">
            <w:rPr>
              <w:rFonts w:ascii="Courier New" w:eastAsia="Courier New" w:hAnsi="Courier New" w:cs="Courier New"/>
              <w:color w:val="D8DEE9"/>
              <w:sz w:val="18"/>
              <w:szCs w:val="18"/>
            </w:rPr>
          </w:rPrChange>
        </w:rPr>
        <w:t xml:space="preserve">  </w:t>
      </w:r>
    </w:p>
    <w:p w14:paraId="0F28B58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295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29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295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2956"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2957" w:author="Hayfa ZGAYA-BIAU" w:date="2025-06-12T18:32:00Z" w16du:dateUtc="2025-06-12T16:32:00Z">
            <w:rPr>
              <w:rFonts w:ascii="Courier New" w:eastAsia="Courier New" w:hAnsi="Courier New" w:cs="Courier New"/>
              <w:i/>
              <w:color w:val="FFFFFF"/>
              <w:sz w:val="18"/>
              <w:szCs w:val="18"/>
            </w:rPr>
          </w:rPrChange>
        </w:rPr>
        <w:t xml:space="preserve"> the codec and </w:t>
      </w:r>
      <w:proofErr w:type="spellStart"/>
      <w:r w:rsidRPr="008F3D9F">
        <w:rPr>
          <w:rFonts w:ascii="Courier New" w:eastAsia="Courier New" w:hAnsi="Courier New" w:cs="Courier New"/>
          <w:i/>
          <w:color w:val="FFFFFF"/>
          <w:sz w:val="18"/>
          <w:szCs w:val="18"/>
          <w:lang w:val="fr-FR"/>
          <w:rPrChange w:id="2958" w:author="Hayfa ZGAYA-BIAU" w:date="2025-06-12T18:32:00Z" w16du:dateUtc="2025-06-12T16:32:00Z">
            <w:rPr>
              <w:rFonts w:ascii="Courier New" w:eastAsia="Courier New" w:hAnsi="Courier New" w:cs="Courier New"/>
              <w:i/>
              <w:color w:val="FFFFFF"/>
              <w:sz w:val="18"/>
              <w:szCs w:val="18"/>
            </w:rPr>
          </w:rPrChange>
        </w:rPr>
        <w:t>create</w:t>
      </w:r>
      <w:proofErr w:type="spellEnd"/>
      <w:r w:rsidRPr="008F3D9F">
        <w:rPr>
          <w:rFonts w:ascii="Courier New" w:eastAsia="Courier New" w:hAnsi="Courier New" w:cs="Courier New"/>
          <w:i/>
          <w:color w:val="FFFFFF"/>
          <w:sz w:val="18"/>
          <w:szCs w:val="18"/>
          <w:lang w:val="fr-FR"/>
          <w:rPrChange w:id="295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2960" w:author="Hayfa ZGAYA-BIAU" w:date="2025-06-12T18:32:00Z" w16du:dateUtc="2025-06-12T16:32:00Z">
            <w:rPr>
              <w:rFonts w:ascii="Courier New" w:eastAsia="Courier New" w:hAnsi="Courier New" w:cs="Courier New"/>
              <w:i/>
              <w:color w:val="FFFFFF"/>
              <w:sz w:val="18"/>
              <w:szCs w:val="18"/>
            </w:rPr>
          </w:rPrChange>
        </w:rPr>
        <w:t>VideoWriter</w:t>
      </w:r>
      <w:proofErr w:type="spellEnd"/>
      <w:r w:rsidRPr="008F3D9F">
        <w:rPr>
          <w:rFonts w:ascii="Courier New" w:eastAsia="Courier New" w:hAnsi="Courier New" w:cs="Courier New"/>
          <w:i/>
          <w:color w:val="FFFFFF"/>
          <w:sz w:val="18"/>
          <w:szCs w:val="18"/>
          <w:lang w:val="fr-FR"/>
          <w:rPrChange w:id="296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2962" w:author="Hayfa ZGAYA-BIAU" w:date="2025-06-12T18:32:00Z" w16du:dateUtc="2025-06-12T16:32:00Z">
            <w:rPr>
              <w:rFonts w:ascii="Courier New" w:eastAsia="Courier New" w:hAnsi="Courier New" w:cs="Courier New"/>
              <w:i/>
              <w:color w:val="FFFFFF"/>
              <w:sz w:val="18"/>
              <w:szCs w:val="18"/>
            </w:rPr>
          </w:rPrChange>
        </w:rPr>
        <w:t>object</w:t>
      </w:r>
      <w:proofErr w:type="spellEnd"/>
    </w:p>
    <w:p w14:paraId="27C9D46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296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29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2965" w:author="Hayfa ZGAYA-BIAU" w:date="2025-06-12T18:32:00Z" w16du:dateUtc="2025-06-12T16:32:00Z">
            <w:rPr>
              <w:rFonts w:ascii="Courier New" w:eastAsia="Courier New" w:hAnsi="Courier New" w:cs="Courier New"/>
              <w:color w:val="94C1FA"/>
              <w:sz w:val="18"/>
              <w:szCs w:val="18"/>
            </w:rPr>
          </w:rPrChange>
        </w:rPr>
        <w:t>fourcc</w:t>
      </w:r>
      <w:proofErr w:type="spellEnd"/>
      <w:proofErr w:type="gramEnd"/>
      <w:r w:rsidRPr="008F3D9F">
        <w:rPr>
          <w:rFonts w:ascii="Courier New" w:eastAsia="Courier New" w:hAnsi="Courier New" w:cs="Courier New"/>
          <w:color w:val="D8DEE9"/>
          <w:sz w:val="18"/>
          <w:szCs w:val="18"/>
          <w:lang w:val="fr-FR"/>
          <w:rPrChange w:id="29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29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2969"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29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2971" w:author="Hayfa ZGAYA-BIAU" w:date="2025-06-12T18:32:00Z" w16du:dateUtc="2025-06-12T16:32:00Z">
            <w:rPr>
              <w:rFonts w:ascii="Courier New" w:eastAsia="Courier New" w:hAnsi="Courier New" w:cs="Courier New"/>
              <w:color w:val="AAA0FA"/>
              <w:sz w:val="18"/>
              <w:szCs w:val="18"/>
            </w:rPr>
          </w:rPrChange>
        </w:rPr>
        <w:t>VideoWriter_fourcc</w:t>
      </w:r>
      <w:r w:rsidRPr="008F3D9F">
        <w:rPr>
          <w:rFonts w:ascii="Courier New" w:eastAsia="Courier New" w:hAnsi="Courier New" w:cs="Courier New"/>
          <w:color w:val="D6D6DD"/>
          <w:sz w:val="18"/>
          <w:szCs w:val="18"/>
          <w:lang w:val="fr-FR"/>
          <w:rPrChange w:id="29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2973" w:author="Hayfa ZGAYA-BIAU" w:date="2025-06-12T18:32:00Z" w16du:dateUtc="2025-06-12T16:32:00Z">
            <w:rPr>
              <w:rFonts w:ascii="Courier New" w:eastAsia="Courier New" w:hAnsi="Courier New" w:cs="Courier New"/>
              <w:color w:val="E394DC"/>
              <w:sz w:val="18"/>
              <w:szCs w:val="18"/>
            </w:rPr>
          </w:rPrChange>
        </w:rPr>
        <w:t>'XVID'</w:t>
      </w:r>
      <w:r w:rsidRPr="008F3D9F">
        <w:rPr>
          <w:rFonts w:ascii="Courier New" w:eastAsia="Courier New" w:hAnsi="Courier New" w:cs="Courier New"/>
          <w:color w:val="D6D6DD"/>
          <w:sz w:val="18"/>
          <w:szCs w:val="18"/>
          <w:lang w:val="fr-FR"/>
          <w:rPrChange w:id="2974" w:author="Hayfa ZGAYA-BIAU" w:date="2025-06-12T18:32:00Z" w16du:dateUtc="2025-06-12T16:32:00Z">
            <w:rPr>
              <w:rFonts w:ascii="Courier New" w:eastAsia="Courier New" w:hAnsi="Courier New" w:cs="Courier New"/>
              <w:color w:val="D6D6DD"/>
              <w:sz w:val="18"/>
              <w:szCs w:val="18"/>
            </w:rPr>
          </w:rPrChange>
        </w:rPr>
        <w:t>)</w:t>
      </w:r>
    </w:p>
    <w:p w14:paraId="04E6B97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297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297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2977" w:author="Hayfa ZGAYA-BIAU" w:date="2025-06-12T18:32:00Z" w16du:dateUtc="2025-06-12T16:32:00Z">
            <w:rPr>
              <w:rFonts w:ascii="Courier New" w:eastAsia="Courier New" w:hAnsi="Courier New" w:cs="Courier New"/>
              <w:color w:val="94C1FA"/>
              <w:sz w:val="18"/>
              <w:szCs w:val="18"/>
            </w:rPr>
          </w:rPrChange>
        </w:rPr>
        <w:t>out</w:t>
      </w:r>
      <w:proofErr w:type="gramEnd"/>
      <w:r w:rsidRPr="008F3D9F">
        <w:rPr>
          <w:rFonts w:ascii="Courier New" w:eastAsia="Courier New" w:hAnsi="Courier New" w:cs="Courier New"/>
          <w:color w:val="D8DEE9"/>
          <w:sz w:val="18"/>
          <w:szCs w:val="18"/>
          <w:lang w:val="fr-FR"/>
          <w:rPrChange w:id="29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29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298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29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2983" w:author="Hayfa ZGAYA-BIAU" w:date="2025-06-12T18:32:00Z" w16du:dateUtc="2025-06-12T16:32:00Z">
            <w:rPr>
              <w:rFonts w:ascii="Courier New" w:eastAsia="Courier New" w:hAnsi="Courier New" w:cs="Courier New"/>
              <w:color w:val="EBC88D"/>
              <w:sz w:val="18"/>
              <w:szCs w:val="18"/>
            </w:rPr>
          </w:rPrChange>
        </w:rPr>
        <w:t>VideoWriter</w:t>
      </w:r>
      <w:r w:rsidRPr="008F3D9F">
        <w:rPr>
          <w:rFonts w:ascii="Courier New" w:eastAsia="Courier New" w:hAnsi="Courier New" w:cs="Courier New"/>
          <w:color w:val="D6D6DD"/>
          <w:sz w:val="18"/>
          <w:szCs w:val="18"/>
          <w:lang w:val="fr-FR"/>
          <w:rPrChange w:id="2984"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D1D1D1"/>
          <w:sz w:val="18"/>
          <w:szCs w:val="18"/>
          <w:lang w:val="fr-FR"/>
          <w:rPrChange w:id="2985"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29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2987"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2988"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2989"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299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2991"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29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29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2994"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299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F8C762"/>
          <w:sz w:val="18"/>
          <w:szCs w:val="18"/>
          <w:lang w:val="fr-FR"/>
          <w:rPrChange w:id="2996"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2997" w:author="Hayfa ZGAYA-BIAU" w:date="2025-06-12T18:32:00Z" w16du:dateUtc="2025-06-12T16:32:00Z">
            <w:rPr>
              <w:rFonts w:ascii="Courier New" w:eastAsia="Courier New" w:hAnsi="Courier New" w:cs="Courier New"/>
              <w:i/>
              <w:color w:val="D6D6DD"/>
              <w:sz w:val="18"/>
              <w:szCs w:val="18"/>
            </w:rPr>
          </w:rPrChange>
        </w:rPr>
        <w:t>filename</w:t>
      </w:r>
      <w:proofErr w:type="spellEnd"/>
      <w:r w:rsidRPr="008F3D9F">
        <w:rPr>
          <w:rFonts w:ascii="Courier New" w:eastAsia="Courier New" w:hAnsi="Courier New" w:cs="Courier New"/>
          <w:color w:val="F8C762"/>
          <w:sz w:val="18"/>
          <w:szCs w:val="18"/>
          <w:lang w:val="fr-FR"/>
          <w:rPrChange w:id="2998"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299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000" w:author="Hayfa ZGAYA-BIAU" w:date="2025-06-12T18:32:00Z" w16du:dateUtc="2025-06-12T16:32:00Z">
            <w:rPr>
              <w:rFonts w:ascii="Courier New" w:eastAsia="Courier New" w:hAnsi="Courier New" w:cs="Courier New"/>
              <w:color w:val="E394DC"/>
              <w:sz w:val="18"/>
              <w:szCs w:val="18"/>
            </w:rPr>
          </w:rPrChange>
        </w:rPr>
        <w:t>avi</w:t>
      </w:r>
      <w:proofErr w:type="spellEnd"/>
      <w:r w:rsidRPr="008F3D9F">
        <w:rPr>
          <w:rFonts w:ascii="Courier New" w:eastAsia="Courier New" w:hAnsi="Courier New" w:cs="Courier New"/>
          <w:color w:val="E394DC"/>
          <w:sz w:val="18"/>
          <w:szCs w:val="18"/>
          <w:lang w:val="fr-FR"/>
          <w:rPrChange w:id="300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0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3004" w:author="Hayfa ZGAYA-BIAU" w:date="2025-06-12T18:32:00Z" w16du:dateUtc="2025-06-12T16:32:00Z">
            <w:rPr>
              <w:rFonts w:ascii="Courier New" w:eastAsia="Courier New" w:hAnsi="Courier New" w:cs="Courier New"/>
              <w:color w:val="94C1FA"/>
              <w:sz w:val="18"/>
              <w:szCs w:val="18"/>
            </w:rPr>
          </w:rPrChange>
        </w:rPr>
        <w:t>fourcc</w:t>
      </w:r>
      <w:proofErr w:type="spellEnd"/>
      <w:r w:rsidRPr="008F3D9F">
        <w:rPr>
          <w:rFonts w:ascii="Courier New" w:eastAsia="Courier New" w:hAnsi="Courier New" w:cs="Courier New"/>
          <w:color w:val="D6D6DD"/>
          <w:sz w:val="18"/>
          <w:szCs w:val="18"/>
          <w:lang w:val="fr-FR"/>
          <w:rPrChange w:id="30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0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007" w:author="Hayfa ZGAYA-BIAU" w:date="2025-06-12T18:32:00Z" w16du:dateUtc="2025-06-12T16:32:00Z">
            <w:rPr>
              <w:rFonts w:ascii="Courier New" w:eastAsia="Courier New" w:hAnsi="Courier New" w:cs="Courier New"/>
              <w:i/>
              <w:color w:val="D6D6DD"/>
              <w:sz w:val="18"/>
              <w:szCs w:val="18"/>
            </w:rPr>
          </w:rPrChange>
        </w:rPr>
        <w:t>fps</w:t>
      </w:r>
      <w:proofErr w:type="spellEnd"/>
      <w:r w:rsidRPr="008F3D9F">
        <w:rPr>
          <w:rFonts w:ascii="Courier New" w:eastAsia="Courier New" w:hAnsi="Courier New" w:cs="Courier New"/>
          <w:color w:val="D6D6DD"/>
          <w:sz w:val="18"/>
          <w:szCs w:val="18"/>
          <w:lang w:val="fr-FR"/>
          <w:rPrChange w:id="30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01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011" w:author="Hayfa ZGAYA-BIAU" w:date="2025-06-12T18:32:00Z" w16du:dateUtc="2025-06-12T16:32:00Z">
            <w:rPr>
              <w:rFonts w:ascii="Courier New" w:eastAsia="Courier New" w:hAnsi="Courier New" w:cs="Courier New"/>
              <w:color w:val="94C1FA"/>
              <w:sz w:val="18"/>
              <w:szCs w:val="18"/>
            </w:rPr>
          </w:rPrChange>
        </w:rPr>
        <w:t>frame_width</w:t>
      </w:r>
      <w:proofErr w:type="spellEnd"/>
      <w:r w:rsidRPr="008F3D9F">
        <w:rPr>
          <w:rFonts w:ascii="Courier New" w:eastAsia="Courier New" w:hAnsi="Courier New" w:cs="Courier New"/>
          <w:color w:val="D6D6DD"/>
          <w:sz w:val="18"/>
          <w:szCs w:val="18"/>
          <w:lang w:val="fr-FR"/>
          <w:rPrChange w:id="30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1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3014" w:author="Hayfa ZGAYA-BIAU" w:date="2025-06-12T18:32:00Z" w16du:dateUtc="2025-06-12T16:32:00Z">
            <w:rPr>
              <w:rFonts w:ascii="Courier New" w:eastAsia="Courier New" w:hAnsi="Courier New" w:cs="Courier New"/>
              <w:color w:val="94C1FA"/>
              <w:sz w:val="18"/>
              <w:szCs w:val="18"/>
            </w:rPr>
          </w:rPrChange>
        </w:rPr>
        <w:t>frame_height</w:t>
      </w:r>
      <w:proofErr w:type="spellEnd"/>
      <w:r w:rsidRPr="008F3D9F">
        <w:rPr>
          <w:rFonts w:ascii="Courier New" w:eastAsia="Courier New" w:hAnsi="Courier New" w:cs="Courier New"/>
          <w:color w:val="D6D6DD"/>
          <w:sz w:val="18"/>
          <w:szCs w:val="18"/>
          <w:lang w:val="fr-FR"/>
          <w:rPrChange w:id="3015" w:author="Hayfa ZGAYA-BIAU" w:date="2025-06-12T18:32:00Z" w16du:dateUtc="2025-06-12T16:32:00Z">
            <w:rPr>
              <w:rFonts w:ascii="Courier New" w:eastAsia="Courier New" w:hAnsi="Courier New" w:cs="Courier New"/>
              <w:color w:val="D6D6DD"/>
              <w:sz w:val="18"/>
              <w:szCs w:val="18"/>
            </w:rPr>
          </w:rPrChange>
        </w:rPr>
        <w:t>))</w:t>
      </w:r>
    </w:p>
    <w:p w14:paraId="226573E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01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017" w:author="Hayfa ZGAYA-BIAU" w:date="2025-06-12T18:32:00Z" w16du:dateUtc="2025-06-12T16:32:00Z">
            <w:rPr>
              <w:rFonts w:ascii="Courier New" w:eastAsia="Courier New" w:hAnsi="Courier New" w:cs="Courier New"/>
              <w:color w:val="D8DEE9"/>
              <w:sz w:val="18"/>
              <w:szCs w:val="18"/>
            </w:rPr>
          </w:rPrChange>
        </w:rPr>
        <w:t xml:space="preserve">  </w:t>
      </w:r>
    </w:p>
    <w:p w14:paraId="291C39D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01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0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02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021"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3022"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023"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024"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3025"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3026" w:author="Hayfa ZGAYA-BIAU" w:date="2025-06-12T18:32:00Z" w16du:dateUtc="2025-06-12T16:32:00Z">
            <w:rPr>
              <w:rFonts w:ascii="Courier New" w:eastAsia="Courier New" w:hAnsi="Courier New" w:cs="Courier New"/>
              <w:i/>
              <w:color w:val="D6D6DD"/>
              <w:sz w:val="18"/>
              <w:szCs w:val="18"/>
            </w:rPr>
          </w:rPrChange>
        </w:rPr>
        <w:t>filename</w:t>
      </w:r>
      <w:proofErr w:type="spellEnd"/>
      <w:r w:rsidRPr="008F3D9F">
        <w:rPr>
          <w:rFonts w:ascii="Courier New" w:eastAsia="Courier New" w:hAnsi="Courier New" w:cs="Courier New"/>
          <w:color w:val="F8C762"/>
          <w:sz w:val="18"/>
          <w:szCs w:val="18"/>
          <w:lang w:val="fr-FR"/>
          <w:rPrChange w:id="3027"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02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029"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030" w:author="Hayfa ZGAYA-BIAU" w:date="2025-06-12T18:32:00Z" w16du:dateUtc="2025-06-12T16:32:00Z">
            <w:rPr>
              <w:rFonts w:ascii="Courier New" w:eastAsia="Courier New" w:hAnsi="Courier New" w:cs="Courier New"/>
              <w:color w:val="E394DC"/>
              <w:sz w:val="18"/>
              <w:szCs w:val="18"/>
            </w:rPr>
          </w:rPrChange>
        </w:rPr>
        <w:t xml:space="preserve"> 'q' to stop </w:t>
      </w:r>
      <w:proofErr w:type="spellStart"/>
      <w:r w:rsidRPr="008F3D9F">
        <w:rPr>
          <w:rFonts w:ascii="Courier New" w:eastAsia="Courier New" w:hAnsi="Courier New" w:cs="Courier New"/>
          <w:color w:val="E394DC"/>
          <w:sz w:val="18"/>
          <w:szCs w:val="18"/>
          <w:lang w:val="fr-FR"/>
          <w:rPrChange w:id="3031" w:author="Hayfa ZGAYA-BIAU" w:date="2025-06-12T18:32:00Z" w16du:dateUtc="2025-06-12T16:32:00Z">
            <w:rPr>
              <w:rFonts w:ascii="Courier New" w:eastAsia="Courier New" w:hAnsi="Courier New" w:cs="Courier New"/>
              <w:color w:val="E394DC"/>
              <w:sz w:val="18"/>
              <w:szCs w:val="18"/>
            </w:rPr>
          </w:rPrChange>
        </w:rPr>
        <w:t>early</w:t>
      </w:r>
      <w:proofErr w:type="spellEnd"/>
      <w:r w:rsidRPr="008F3D9F">
        <w:rPr>
          <w:rFonts w:ascii="Courier New" w:eastAsia="Courier New" w:hAnsi="Courier New" w:cs="Courier New"/>
          <w:color w:val="E394DC"/>
          <w:sz w:val="18"/>
          <w:szCs w:val="18"/>
          <w:lang w:val="fr-FR"/>
          <w:rPrChange w:id="303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033" w:author="Hayfa ZGAYA-BIAU" w:date="2025-06-12T18:32:00Z" w16du:dateUtc="2025-06-12T16:32:00Z">
            <w:rPr>
              <w:rFonts w:ascii="Courier New" w:eastAsia="Courier New" w:hAnsi="Courier New" w:cs="Courier New"/>
              <w:color w:val="D6D6DD"/>
              <w:sz w:val="18"/>
              <w:szCs w:val="18"/>
            </w:rPr>
          </w:rPrChange>
        </w:rPr>
        <w:t>)</w:t>
      </w:r>
    </w:p>
    <w:p w14:paraId="3AE2B2A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03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035" w:author="Hayfa ZGAYA-BIAU" w:date="2025-06-12T18:32:00Z" w16du:dateUtc="2025-06-12T16:32:00Z">
            <w:rPr>
              <w:rFonts w:ascii="Courier New" w:eastAsia="Courier New" w:hAnsi="Courier New" w:cs="Courier New"/>
              <w:color w:val="D8DEE9"/>
              <w:sz w:val="18"/>
              <w:szCs w:val="18"/>
            </w:rPr>
          </w:rPrChange>
        </w:rPr>
        <w:t xml:space="preserve">  </w:t>
      </w:r>
    </w:p>
    <w:p w14:paraId="25EDC06A"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3036" w:author="Hayfa ZGAYA-BIAU" w:date="2025-06-12T18:32:00Z" w16du:dateUtc="2025-06-12T16:32:00Z">
            <w:rPr>
              <w:rFonts w:ascii="Courier New" w:eastAsia="Courier New" w:hAnsi="Courier New" w:cs="Courier New"/>
              <w:color w:val="EBC88D"/>
              <w:sz w:val="18"/>
              <w:szCs w:val="18"/>
            </w:rPr>
          </w:rPrChange>
        </w:rPr>
      </w:pPr>
      <w:r w:rsidRPr="008F3D9F">
        <w:rPr>
          <w:rFonts w:ascii="Courier New" w:eastAsia="Courier New" w:hAnsi="Courier New" w:cs="Courier New"/>
          <w:color w:val="D8DEE9"/>
          <w:sz w:val="18"/>
          <w:szCs w:val="18"/>
          <w:lang w:val="fr-FR"/>
          <w:rPrChange w:id="303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038"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3039" w:author="Hayfa ZGAYA-BIAU" w:date="2025-06-12T18:32:00Z" w16du:dateUtc="2025-06-12T16:32:00Z">
            <w:rPr>
              <w:rFonts w:ascii="Courier New" w:eastAsia="Courier New" w:hAnsi="Courier New" w:cs="Courier New"/>
              <w:color w:val="94C1FA"/>
              <w:sz w:val="18"/>
              <w:szCs w:val="18"/>
            </w:rPr>
          </w:rPrChange>
        </w:rPr>
        <w:t>_count</w:t>
      </w:r>
      <w:proofErr w:type="spellEnd"/>
      <w:r w:rsidRPr="008F3D9F">
        <w:rPr>
          <w:rFonts w:ascii="Courier New" w:eastAsia="Courier New" w:hAnsi="Courier New" w:cs="Courier New"/>
          <w:color w:val="D8DEE9"/>
          <w:sz w:val="18"/>
          <w:szCs w:val="18"/>
          <w:lang w:val="fr-FR"/>
          <w:rPrChange w:id="304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0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4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043" w:author="Hayfa ZGAYA-BIAU" w:date="2025-06-12T18:32:00Z" w16du:dateUtc="2025-06-12T16:32:00Z">
            <w:rPr>
              <w:rFonts w:ascii="Courier New" w:eastAsia="Courier New" w:hAnsi="Courier New" w:cs="Courier New"/>
              <w:color w:val="EBC88D"/>
              <w:sz w:val="18"/>
              <w:szCs w:val="18"/>
            </w:rPr>
          </w:rPrChange>
        </w:rPr>
        <w:t>0</w:t>
      </w:r>
    </w:p>
    <w:p w14:paraId="2CFB580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04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045" w:author="Hayfa ZGAYA-BIAU" w:date="2025-06-12T18:32:00Z" w16du:dateUtc="2025-06-12T16:32:00Z">
            <w:rPr>
              <w:rFonts w:ascii="Courier New" w:eastAsia="Courier New" w:hAnsi="Courier New" w:cs="Courier New"/>
              <w:color w:val="D8DEE9"/>
              <w:sz w:val="18"/>
              <w:szCs w:val="18"/>
            </w:rPr>
          </w:rPrChange>
        </w:rPr>
        <w:t xml:space="preserve">  </w:t>
      </w:r>
    </w:p>
    <w:p w14:paraId="416C12B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04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0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048" w:author="Hayfa ZGAYA-BIAU" w:date="2025-06-12T18:32:00Z" w16du:dateUtc="2025-06-12T16:32:00Z">
            <w:rPr>
              <w:rFonts w:ascii="Courier New" w:eastAsia="Courier New" w:hAnsi="Courier New" w:cs="Courier New"/>
              <w:i/>
              <w:color w:val="83D6C5"/>
              <w:sz w:val="18"/>
              <w:szCs w:val="18"/>
            </w:rPr>
          </w:rPrChange>
        </w:rPr>
        <w:t>while</w:t>
      </w:r>
      <w:proofErr w:type="spellEnd"/>
      <w:proofErr w:type="gramEnd"/>
      <w:r w:rsidRPr="008F3D9F">
        <w:rPr>
          <w:rFonts w:ascii="Courier New" w:eastAsia="Courier New" w:hAnsi="Courier New" w:cs="Courier New"/>
          <w:color w:val="D8DEE9"/>
          <w:sz w:val="18"/>
          <w:szCs w:val="18"/>
          <w:lang w:val="fr-FR"/>
          <w:rPrChange w:id="30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3050" w:author="Hayfa ZGAYA-BIAU" w:date="2025-06-12T18:32:00Z" w16du:dateUtc="2025-06-12T16:32:00Z">
            <w:rPr>
              <w:rFonts w:ascii="Courier New" w:eastAsia="Courier New" w:hAnsi="Courier New" w:cs="Courier New"/>
              <w:color w:val="94C1FA"/>
              <w:sz w:val="18"/>
              <w:szCs w:val="18"/>
            </w:rPr>
          </w:rPrChange>
        </w:rPr>
        <w:t>frame_count</w:t>
      </w:r>
      <w:proofErr w:type="spellEnd"/>
      <w:r w:rsidRPr="008F3D9F">
        <w:rPr>
          <w:rFonts w:ascii="Courier New" w:eastAsia="Courier New" w:hAnsi="Courier New" w:cs="Courier New"/>
          <w:color w:val="D8DEE9"/>
          <w:sz w:val="18"/>
          <w:szCs w:val="18"/>
          <w:lang w:val="fr-FR"/>
          <w:rPrChange w:id="305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052" w:author="Hayfa ZGAYA-BIAU" w:date="2025-06-12T18:32:00Z" w16du:dateUtc="2025-06-12T16:32:00Z">
            <w:rPr>
              <w:rFonts w:ascii="Courier New" w:eastAsia="Courier New" w:hAnsi="Courier New" w:cs="Courier New"/>
              <w:color w:val="D6D6DD"/>
              <w:sz w:val="18"/>
              <w:szCs w:val="18"/>
            </w:rPr>
          </w:rPrChange>
        </w:rPr>
        <w:t>&lt;</w:t>
      </w:r>
      <w:r w:rsidRPr="008F3D9F">
        <w:rPr>
          <w:rFonts w:ascii="Courier New" w:eastAsia="Courier New" w:hAnsi="Courier New" w:cs="Courier New"/>
          <w:color w:val="D8DEE9"/>
          <w:sz w:val="18"/>
          <w:szCs w:val="18"/>
          <w:lang w:val="fr-FR"/>
          <w:rPrChange w:id="305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054" w:author="Hayfa ZGAYA-BIAU" w:date="2025-06-12T18:32:00Z" w16du:dateUtc="2025-06-12T16:32:00Z">
            <w:rPr>
              <w:rFonts w:ascii="Courier New" w:eastAsia="Courier New" w:hAnsi="Courier New" w:cs="Courier New"/>
              <w:i/>
              <w:color w:val="D6D6DD"/>
              <w:sz w:val="18"/>
              <w:szCs w:val="18"/>
            </w:rPr>
          </w:rPrChange>
        </w:rPr>
        <w:t>frames_per_</w:t>
      </w:r>
      <w:proofErr w:type="gramStart"/>
      <w:r w:rsidRPr="008F3D9F">
        <w:rPr>
          <w:rFonts w:ascii="Courier New" w:eastAsia="Courier New" w:hAnsi="Courier New" w:cs="Courier New"/>
          <w:i/>
          <w:color w:val="D6D6DD"/>
          <w:sz w:val="18"/>
          <w:szCs w:val="18"/>
          <w:lang w:val="fr-FR"/>
          <w:rPrChange w:id="3055" w:author="Hayfa ZGAYA-BIAU" w:date="2025-06-12T18:32:00Z" w16du:dateUtc="2025-06-12T16:32:00Z">
            <w:rPr>
              <w:rFonts w:ascii="Courier New" w:eastAsia="Courier New" w:hAnsi="Courier New" w:cs="Courier New"/>
              <w:i/>
              <w:color w:val="D6D6DD"/>
              <w:sz w:val="18"/>
              <w:szCs w:val="18"/>
            </w:rPr>
          </w:rPrChange>
        </w:rPr>
        <w:t>video</w:t>
      </w:r>
      <w:proofErr w:type="spellEnd"/>
      <w:r w:rsidRPr="008F3D9F">
        <w:rPr>
          <w:rFonts w:ascii="Courier New" w:eastAsia="Courier New" w:hAnsi="Courier New" w:cs="Courier New"/>
          <w:color w:val="D8DEE9"/>
          <w:sz w:val="18"/>
          <w:szCs w:val="18"/>
          <w:lang w:val="fr-FR"/>
          <w:rPrChange w:id="3056" w:author="Hayfa ZGAYA-BIAU" w:date="2025-06-12T18:32:00Z" w16du:dateUtc="2025-06-12T16:32:00Z">
            <w:rPr>
              <w:rFonts w:ascii="Courier New" w:eastAsia="Courier New" w:hAnsi="Courier New" w:cs="Courier New"/>
              <w:color w:val="D8DEE9"/>
              <w:sz w:val="18"/>
              <w:szCs w:val="18"/>
            </w:rPr>
          </w:rPrChange>
        </w:rPr>
        <w:t>:</w:t>
      </w:r>
      <w:proofErr w:type="gramEnd"/>
    </w:p>
    <w:p w14:paraId="6A1746C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05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05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059" w:author="Hayfa ZGAYA-BIAU" w:date="2025-06-12T18:32:00Z" w16du:dateUtc="2025-06-12T16:32:00Z">
            <w:rPr>
              <w:rFonts w:ascii="Courier New" w:eastAsia="Courier New" w:hAnsi="Courier New" w:cs="Courier New"/>
              <w:color w:val="94C1FA"/>
              <w:sz w:val="18"/>
              <w:szCs w:val="18"/>
            </w:rPr>
          </w:rPrChange>
        </w:rPr>
        <w:t>ret</w:t>
      </w:r>
      <w:proofErr w:type="spellEnd"/>
      <w:proofErr w:type="gramEnd"/>
      <w:r w:rsidRPr="008F3D9F">
        <w:rPr>
          <w:rFonts w:ascii="Courier New" w:eastAsia="Courier New" w:hAnsi="Courier New" w:cs="Courier New"/>
          <w:color w:val="D6D6DD"/>
          <w:sz w:val="18"/>
          <w:szCs w:val="18"/>
          <w:lang w:val="fr-FR"/>
          <w:rPrChange w:id="30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6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062"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8DEE9"/>
          <w:sz w:val="18"/>
          <w:szCs w:val="18"/>
          <w:lang w:val="fr-FR"/>
          <w:rPrChange w:id="30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0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6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3066" w:author="Hayfa ZGAYA-BIAU" w:date="2025-06-12T18:32:00Z" w16du:dateUtc="2025-06-12T16:32:00Z">
            <w:rPr>
              <w:rFonts w:ascii="Courier New" w:eastAsia="Courier New" w:hAnsi="Courier New" w:cs="Courier New"/>
              <w:i/>
              <w:color w:val="D6D6DD"/>
              <w:sz w:val="18"/>
              <w:szCs w:val="18"/>
            </w:rPr>
          </w:rPrChange>
        </w:rPr>
        <w:t>cap</w:t>
      </w:r>
      <w:r w:rsidRPr="008F3D9F">
        <w:rPr>
          <w:rFonts w:ascii="Courier New" w:eastAsia="Courier New" w:hAnsi="Courier New" w:cs="Courier New"/>
          <w:color w:val="D6D6DD"/>
          <w:sz w:val="18"/>
          <w:szCs w:val="18"/>
          <w:lang w:val="fr-FR"/>
          <w:rPrChange w:id="30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3068" w:author="Hayfa ZGAYA-BIAU" w:date="2025-06-12T18:32:00Z" w16du:dateUtc="2025-06-12T16:32:00Z">
            <w:rPr>
              <w:rFonts w:ascii="Courier New" w:eastAsia="Courier New" w:hAnsi="Courier New" w:cs="Courier New"/>
              <w:color w:val="AAA0FA"/>
              <w:sz w:val="18"/>
              <w:szCs w:val="18"/>
            </w:rPr>
          </w:rPrChange>
        </w:rPr>
        <w:t>read</w:t>
      </w:r>
      <w:proofErr w:type="spellEnd"/>
      <w:proofErr w:type="gramEnd"/>
      <w:r w:rsidRPr="008F3D9F">
        <w:rPr>
          <w:rFonts w:ascii="Courier New" w:eastAsia="Courier New" w:hAnsi="Courier New" w:cs="Courier New"/>
          <w:color w:val="D6D6DD"/>
          <w:sz w:val="18"/>
          <w:szCs w:val="18"/>
          <w:lang w:val="fr-FR"/>
          <w:rPrChange w:id="3069" w:author="Hayfa ZGAYA-BIAU" w:date="2025-06-12T18:32:00Z" w16du:dateUtc="2025-06-12T16:32:00Z">
            <w:rPr>
              <w:rFonts w:ascii="Courier New" w:eastAsia="Courier New" w:hAnsi="Courier New" w:cs="Courier New"/>
              <w:color w:val="D6D6DD"/>
              <w:sz w:val="18"/>
              <w:szCs w:val="18"/>
            </w:rPr>
          </w:rPrChange>
        </w:rPr>
        <w:t>()</w:t>
      </w:r>
    </w:p>
    <w:p w14:paraId="1A033F0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07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07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07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0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074" w:author="Hayfa ZGAYA-BIAU" w:date="2025-06-12T18:32:00Z" w16du:dateUtc="2025-06-12T16:32:00Z">
            <w:rPr>
              <w:rFonts w:ascii="Courier New" w:eastAsia="Courier New" w:hAnsi="Courier New" w:cs="Courier New"/>
              <w:color w:val="94C1FA"/>
              <w:sz w:val="18"/>
              <w:szCs w:val="18"/>
            </w:rPr>
          </w:rPrChange>
        </w:rPr>
        <w:t>ret</w:t>
      </w:r>
      <w:proofErr w:type="spellEnd"/>
      <w:r w:rsidRPr="008F3D9F">
        <w:rPr>
          <w:rFonts w:ascii="Courier New" w:eastAsia="Courier New" w:hAnsi="Courier New" w:cs="Courier New"/>
          <w:color w:val="D8DEE9"/>
          <w:sz w:val="18"/>
          <w:szCs w:val="18"/>
          <w:lang w:val="fr-FR"/>
          <w:rPrChange w:id="3075" w:author="Hayfa ZGAYA-BIAU" w:date="2025-06-12T18:32:00Z" w16du:dateUtc="2025-06-12T16:32:00Z">
            <w:rPr>
              <w:rFonts w:ascii="Courier New" w:eastAsia="Courier New" w:hAnsi="Courier New" w:cs="Courier New"/>
              <w:color w:val="D8DEE9"/>
              <w:sz w:val="18"/>
              <w:szCs w:val="18"/>
            </w:rPr>
          </w:rPrChange>
        </w:rPr>
        <w:t>:</w:t>
      </w:r>
      <w:proofErr w:type="gramEnd"/>
    </w:p>
    <w:p w14:paraId="09949C6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07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07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078" w:author="Hayfa ZGAYA-BIAU" w:date="2025-06-12T18:32:00Z" w16du:dateUtc="2025-06-12T16:32:00Z">
            <w:rPr>
              <w:rFonts w:ascii="Courier New" w:eastAsia="Courier New" w:hAnsi="Courier New" w:cs="Courier New"/>
              <w:color w:val="94C1FA"/>
              <w:sz w:val="18"/>
              <w:szCs w:val="18"/>
            </w:rPr>
          </w:rPrChange>
        </w:rPr>
        <w:t>out</w:t>
      </w:r>
      <w:r w:rsidRPr="008F3D9F">
        <w:rPr>
          <w:rFonts w:ascii="Courier New" w:eastAsia="Courier New" w:hAnsi="Courier New" w:cs="Courier New"/>
          <w:color w:val="D6D6DD"/>
          <w:sz w:val="18"/>
          <w:szCs w:val="18"/>
          <w:lang w:val="fr-FR"/>
          <w:rPrChange w:id="30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080" w:author="Hayfa ZGAYA-BIAU" w:date="2025-06-12T18:32:00Z" w16du:dateUtc="2025-06-12T16:32:00Z">
            <w:rPr>
              <w:rFonts w:ascii="Courier New" w:eastAsia="Courier New" w:hAnsi="Courier New" w:cs="Courier New"/>
              <w:color w:val="EBC88D"/>
              <w:sz w:val="18"/>
              <w:szCs w:val="18"/>
            </w:rPr>
          </w:rPrChange>
        </w:rPr>
        <w:t>write</w:t>
      </w:r>
      <w:proofErr w:type="spellEnd"/>
      <w:proofErr w:type="gramEnd"/>
      <w:r w:rsidRPr="008F3D9F">
        <w:rPr>
          <w:rFonts w:ascii="Courier New" w:eastAsia="Courier New" w:hAnsi="Courier New" w:cs="Courier New"/>
          <w:color w:val="D6D6DD"/>
          <w:sz w:val="18"/>
          <w:szCs w:val="18"/>
          <w:lang w:val="fr-FR"/>
          <w:rPrChange w:id="3081"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94C1FA"/>
          <w:sz w:val="18"/>
          <w:szCs w:val="18"/>
          <w:lang w:val="fr-FR"/>
          <w:rPrChange w:id="3082"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30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08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3086" w:author="Hayfa ZGAYA-BIAU" w:date="2025-06-12T18:32:00Z" w16du:dateUtc="2025-06-12T16:32:00Z">
            <w:rPr>
              <w:rFonts w:ascii="Courier New" w:eastAsia="Courier New" w:hAnsi="Courier New" w:cs="Courier New"/>
              <w:i/>
              <w:color w:val="FFFFFF"/>
              <w:sz w:val="18"/>
              <w:szCs w:val="18"/>
            </w:rPr>
          </w:rPrChange>
        </w:rPr>
        <w:t xml:space="preserve"> Write frame to </w:t>
      </w:r>
      <w:proofErr w:type="spellStart"/>
      <w:r w:rsidRPr="008F3D9F">
        <w:rPr>
          <w:rFonts w:ascii="Courier New" w:eastAsia="Courier New" w:hAnsi="Courier New" w:cs="Courier New"/>
          <w:i/>
          <w:color w:val="FFFFFF"/>
          <w:sz w:val="18"/>
          <w:szCs w:val="18"/>
          <w:lang w:val="fr-FR"/>
          <w:rPrChange w:id="3087" w:author="Hayfa ZGAYA-BIAU" w:date="2025-06-12T18:32:00Z" w16du:dateUtc="2025-06-12T16:32:00Z">
            <w:rPr>
              <w:rFonts w:ascii="Courier New" w:eastAsia="Courier New" w:hAnsi="Courier New" w:cs="Courier New"/>
              <w:i/>
              <w:color w:val="FFFFFF"/>
              <w:sz w:val="18"/>
              <w:szCs w:val="18"/>
            </w:rPr>
          </w:rPrChange>
        </w:rPr>
        <w:t>video</w:t>
      </w:r>
      <w:proofErr w:type="spellEnd"/>
      <w:r w:rsidRPr="008F3D9F">
        <w:rPr>
          <w:rFonts w:ascii="Courier New" w:eastAsia="Courier New" w:hAnsi="Courier New" w:cs="Courier New"/>
          <w:i/>
          <w:color w:val="FFFFFF"/>
          <w:sz w:val="18"/>
          <w:szCs w:val="18"/>
          <w:lang w:val="fr-FR"/>
          <w:rPrChange w:id="3088" w:author="Hayfa ZGAYA-BIAU" w:date="2025-06-12T18:32:00Z" w16du:dateUtc="2025-06-12T16:32:00Z">
            <w:rPr>
              <w:rFonts w:ascii="Courier New" w:eastAsia="Courier New" w:hAnsi="Courier New" w:cs="Courier New"/>
              <w:i/>
              <w:color w:val="FFFFFF"/>
              <w:sz w:val="18"/>
              <w:szCs w:val="18"/>
            </w:rPr>
          </w:rPrChange>
        </w:rPr>
        <w:t xml:space="preserve"> file</w:t>
      </w:r>
    </w:p>
    <w:p w14:paraId="2540ADC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08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0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09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0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093" w:author="Hayfa ZGAYA-BIAU" w:date="2025-06-12T18:32:00Z" w16du:dateUtc="2025-06-12T16:32:00Z">
            <w:rPr>
              <w:rFonts w:ascii="Courier New" w:eastAsia="Courier New" w:hAnsi="Courier New" w:cs="Courier New"/>
              <w:color w:val="EBC88D"/>
              <w:sz w:val="18"/>
              <w:szCs w:val="18"/>
            </w:rPr>
          </w:rPrChange>
        </w:rPr>
        <w:t>imshow</w:t>
      </w:r>
      <w:r w:rsidRPr="008F3D9F">
        <w:rPr>
          <w:rFonts w:ascii="Courier New" w:eastAsia="Courier New" w:hAnsi="Courier New" w:cs="Courier New"/>
          <w:color w:val="D6D6DD"/>
          <w:sz w:val="18"/>
          <w:szCs w:val="18"/>
          <w:lang w:val="fr-FR"/>
          <w:rPrChange w:id="30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09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096"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09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0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0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100"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3101" w:author="Hayfa ZGAYA-BIAU" w:date="2025-06-12T18:32:00Z" w16du:dateUtc="2025-06-12T16:32:00Z">
            <w:rPr>
              <w:rFonts w:ascii="Courier New" w:eastAsia="Courier New" w:hAnsi="Courier New" w:cs="Courier New"/>
              <w:color w:val="D6D6DD"/>
              <w:sz w:val="18"/>
              <w:szCs w:val="18"/>
            </w:rPr>
          </w:rPrChange>
        </w:rPr>
        <w:t>)</w:t>
      </w:r>
    </w:p>
    <w:p w14:paraId="3D577207"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3102" w:author="Hayfa ZGAYA-BIAU" w:date="2025-06-12T18:32:00Z" w16du:dateUtc="2025-06-12T16:32:00Z">
            <w:rPr>
              <w:rFonts w:ascii="Courier New" w:eastAsia="Courier New" w:hAnsi="Courier New" w:cs="Courier New"/>
              <w:color w:val="EBC88D"/>
              <w:sz w:val="18"/>
              <w:szCs w:val="18"/>
            </w:rPr>
          </w:rPrChange>
        </w:rPr>
      </w:pPr>
      <w:r w:rsidRPr="008F3D9F">
        <w:rPr>
          <w:rFonts w:ascii="Courier New" w:eastAsia="Courier New" w:hAnsi="Courier New" w:cs="Courier New"/>
          <w:color w:val="D8DEE9"/>
          <w:sz w:val="18"/>
          <w:szCs w:val="18"/>
          <w:lang w:val="fr-FR"/>
          <w:rPrChange w:id="310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104"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3105" w:author="Hayfa ZGAYA-BIAU" w:date="2025-06-12T18:32:00Z" w16du:dateUtc="2025-06-12T16:32:00Z">
            <w:rPr>
              <w:rFonts w:ascii="Courier New" w:eastAsia="Courier New" w:hAnsi="Courier New" w:cs="Courier New"/>
              <w:color w:val="94C1FA"/>
              <w:sz w:val="18"/>
              <w:szCs w:val="18"/>
            </w:rPr>
          </w:rPrChange>
        </w:rPr>
        <w:t>_count</w:t>
      </w:r>
      <w:proofErr w:type="spellEnd"/>
      <w:r w:rsidRPr="008F3D9F">
        <w:rPr>
          <w:rFonts w:ascii="Courier New" w:eastAsia="Courier New" w:hAnsi="Courier New" w:cs="Courier New"/>
          <w:color w:val="D8DEE9"/>
          <w:sz w:val="18"/>
          <w:szCs w:val="18"/>
          <w:lang w:val="fr-FR"/>
          <w:rPrChange w:id="31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1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1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109" w:author="Hayfa ZGAYA-BIAU" w:date="2025-06-12T18:32:00Z" w16du:dateUtc="2025-06-12T16:32:00Z">
            <w:rPr>
              <w:rFonts w:ascii="Courier New" w:eastAsia="Courier New" w:hAnsi="Courier New" w:cs="Courier New"/>
              <w:color w:val="EBC88D"/>
              <w:sz w:val="18"/>
              <w:szCs w:val="18"/>
            </w:rPr>
          </w:rPrChange>
        </w:rPr>
        <w:t>1</w:t>
      </w:r>
    </w:p>
    <w:p w14:paraId="5EBE3C0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11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111" w:author="Hayfa ZGAYA-BIAU" w:date="2025-06-12T18:32:00Z" w16du:dateUtc="2025-06-12T16:32:00Z">
            <w:rPr>
              <w:rFonts w:ascii="Courier New" w:eastAsia="Courier New" w:hAnsi="Courier New" w:cs="Courier New"/>
              <w:color w:val="D8DEE9"/>
              <w:sz w:val="18"/>
              <w:szCs w:val="18"/>
            </w:rPr>
          </w:rPrChange>
        </w:rPr>
        <w:t xml:space="preserve">          </w:t>
      </w:r>
    </w:p>
    <w:p w14:paraId="4310B473"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11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1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11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115" w:author="Hayfa ZGAYA-BIAU" w:date="2025-06-12T18:32:00Z" w16du:dateUtc="2025-06-12T16:32:00Z">
            <w:rPr>
              <w:rFonts w:ascii="Courier New" w:eastAsia="Courier New" w:hAnsi="Courier New" w:cs="Courier New"/>
              <w:i/>
              <w:color w:val="FFFFFF"/>
              <w:sz w:val="18"/>
              <w:szCs w:val="18"/>
            </w:rPr>
          </w:rPrChange>
        </w:rPr>
        <w:t>Press</w:t>
      </w:r>
      <w:proofErr w:type="spellEnd"/>
      <w:r w:rsidRPr="008F3D9F">
        <w:rPr>
          <w:rFonts w:ascii="Courier New" w:eastAsia="Courier New" w:hAnsi="Courier New" w:cs="Courier New"/>
          <w:i/>
          <w:color w:val="FFFFFF"/>
          <w:sz w:val="18"/>
          <w:szCs w:val="18"/>
          <w:lang w:val="fr-FR"/>
          <w:rPrChange w:id="3116" w:author="Hayfa ZGAYA-BIAU" w:date="2025-06-12T18:32:00Z" w16du:dateUtc="2025-06-12T16:32:00Z">
            <w:rPr>
              <w:rFonts w:ascii="Courier New" w:eastAsia="Courier New" w:hAnsi="Courier New" w:cs="Courier New"/>
              <w:i/>
              <w:color w:val="FFFFFF"/>
              <w:sz w:val="18"/>
              <w:szCs w:val="18"/>
            </w:rPr>
          </w:rPrChange>
        </w:rPr>
        <w:t xml:space="preserve"> 'q' to </w:t>
      </w:r>
      <w:proofErr w:type="spellStart"/>
      <w:r w:rsidRPr="008F3D9F">
        <w:rPr>
          <w:rFonts w:ascii="Courier New" w:eastAsia="Courier New" w:hAnsi="Courier New" w:cs="Courier New"/>
          <w:i/>
          <w:color w:val="FFFFFF"/>
          <w:sz w:val="18"/>
          <w:szCs w:val="18"/>
          <w:lang w:val="fr-FR"/>
          <w:rPrChange w:id="3117" w:author="Hayfa ZGAYA-BIAU" w:date="2025-06-12T18:32:00Z" w16du:dateUtc="2025-06-12T16:32:00Z">
            <w:rPr>
              <w:rFonts w:ascii="Courier New" w:eastAsia="Courier New" w:hAnsi="Courier New" w:cs="Courier New"/>
              <w:i/>
              <w:color w:val="FFFFFF"/>
              <w:sz w:val="18"/>
              <w:szCs w:val="18"/>
            </w:rPr>
          </w:rPrChange>
        </w:rPr>
        <w:t>quit</w:t>
      </w:r>
      <w:proofErr w:type="spellEnd"/>
      <w:r w:rsidRPr="008F3D9F">
        <w:rPr>
          <w:rFonts w:ascii="Courier New" w:eastAsia="Courier New" w:hAnsi="Courier New" w:cs="Courier New"/>
          <w:i/>
          <w:color w:val="FFFFFF"/>
          <w:sz w:val="18"/>
          <w:szCs w:val="18"/>
          <w:lang w:val="fr-FR"/>
          <w:rPrChange w:id="311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119" w:author="Hayfa ZGAYA-BIAU" w:date="2025-06-12T18:32:00Z" w16du:dateUtc="2025-06-12T16:32:00Z">
            <w:rPr>
              <w:rFonts w:ascii="Courier New" w:eastAsia="Courier New" w:hAnsi="Courier New" w:cs="Courier New"/>
              <w:i/>
              <w:color w:val="FFFFFF"/>
              <w:sz w:val="18"/>
              <w:szCs w:val="18"/>
            </w:rPr>
          </w:rPrChange>
        </w:rPr>
        <w:t>early</w:t>
      </w:r>
      <w:proofErr w:type="spellEnd"/>
    </w:p>
    <w:p w14:paraId="72E7818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12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12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12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1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124"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1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126" w:author="Hayfa ZGAYA-BIAU" w:date="2025-06-12T18:32:00Z" w16du:dateUtc="2025-06-12T16:32:00Z">
            <w:rPr>
              <w:rFonts w:ascii="Courier New" w:eastAsia="Courier New" w:hAnsi="Courier New" w:cs="Courier New"/>
              <w:color w:val="EBC88D"/>
              <w:sz w:val="18"/>
              <w:szCs w:val="18"/>
            </w:rPr>
          </w:rPrChange>
        </w:rPr>
        <w:t>waitKey</w:t>
      </w:r>
      <w:r w:rsidRPr="008F3D9F">
        <w:rPr>
          <w:rFonts w:ascii="Courier New" w:eastAsia="Courier New" w:hAnsi="Courier New" w:cs="Courier New"/>
          <w:color w:val="D6D6DD"/>
          <w:sz w:val="18"/>
          <w:szCs w:val="18"/>
          <w:lang w:val="fr-FR"/>
          <w:rPrChange w:id="31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128"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31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1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131" w:author="Hayfa ZGAYA-BIAU" w:date="2025-06-12T18:32:00Z" w16du:dateUtc="2025-06-12T16:32:00Z">
            <w:rPr>
              <w:rFonts w:ascii="Courier New" w:eastAsia="Courier New" w:hAnsi="Courier New" w:cs="Courier New"/>
              <w:color w:val="D6D6DD"/>
              <w:sz w:val="18"/>
              <w:szCs w:val="18"/>
            </w:rPr>
          </w:rPrChange>
        </w:rPr>
        <w:t>&amp;</w:t>
      </w:r>
      <w:r w:rsidRPr="008F3D9F">
        <w:rPr>
          <w:rFonts w:ascii="Courier New" w:eastAsia="Courier New" w:hAnsi="Courier New" w:cs="Courier New"/>
          <w:color w:val="D8DEE9"/>
          <w:sz w:val="18"/>
          <w:szCs w:val="18"/>
          <w:lang w:val="fr-FR"/>
          <w:rPrChange w:id="31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3133" w:author="Hayfa ZGAYA-BIAU" w:date="2025-06-12T18:32:00Z" w16du:dateUtc="2025-06-12T16:32:00Z">
            <w:rPr>
              <w:rFonts w:ascii="Courier New" w:eastAsia="Courier New" w:hAnsi="Courier New" w:cs="Courier New"/>
              <w:color w:val="82D2CE"/>
              <w:sz w:val="18"/>
              <w:szCs w:val="18"/>
            </w:rPr>
          </w:rPrChange>
        </w:rPr>
        <w:t>0x</w:t>
      </w:r>
      <w:r w:rsidRPr="008F3D9F">
        <w:rPr>
          <w:rFonts w:ascii="Courier New" w:eastAsia="Courier New" w:hAnsi="Courier New" w:cs="Courier New"/>
          <w:color w:val="EBC88D"/>
          <w:sz w:val="18"/>
          <w:szCs w:val="18"/>
          <w:lang w:val="fr-FR"/>
          <w:rPrChange w:id="3134" w:author="Hayfa ZGAYA-BIAU" w:date="2025-06-12T18:32:00Z" w16du:dateUtc="2025-06-12T16:32:00Z">
            <w:rPr>
              <w:rFonts w:ascii="Courier New" w:eastAsia="Courier New" w:hAnsi="Courier New" w:cs="Courier New"/>
              <w:color w:val="EBC88D"/>
              <w:sz w:val="18"/>
              <w:szCs w:val="18"/>
            </w:rPr>
          </w:rPrChange>
        </w:rPr>
        <w:t>FF</w:t>
      </w:r>
      <w:r w:rsidRPr="008F3D9F">
        <w:rPr>
          <w:rFonts w:ascii="Courier New" w:eastAsia="Courier New" w:hAnsi="Courier New" w:cs="Courier New"/>
          <w:color w:val="D8DEE9"/>
          <w:sz w:val="18"/>
          <w:szCs w:val="18"/>
          <w:lang w:val="fr-FR"/>
          <w:rPrChange w:id="31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1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1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3138" w:author="Hayfa ZGAYA-BIAU" w:date="2025-06-12T18:32:00Z" w16du:dateUtc="2025-06-12T16:32:00Z">
            <w:rPr>
              <w:rFonts w:ascii="Courier New" w:eastAsia="Courier New" w:hAnsi="Courier New" w:cs="Courier New"/>
              <w:color w:val="82D2CE"/>
              <w:sz w:val="18"/>
              <w:szCs w:val="18"/>
            </w:rPr>
          </w:rPrChange>
        </w:rPr>
        <w:t>ord</w:t>
      </w:r>
      <w:r w:rsidRPr="008F3D9F">
        <w:rPr>
          <w:rFonts w:ascii="Courier New" w:eastAsia="Courier New" w:hAnsi="Courier New" w:cs="Courier New"/>
          <w:color w:val="D6D6DD"/>
          <w:sz w:val="18"/>
          <w:szCs w:val="18"/>
          <w:lang w:val="fr-FR"/>
          <w:rPrChange w:id="31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140" w:author="Hayfa ZGAYA-BIAU" w:date="2025-06-12T18:32:00Z" w16du:dateUtc="2025-06-12T16:32:00Z">
            <w:rPr>
              <w:rFonts w:ascii="Courier New" w:eastAsia="Courier New" w:hAnsi="Courier New" w:cs="Courier New"/>
              <w:color w:val="E394DC"/>
              <w:sz w:val="18"/>
              <w:szCs w:val="18"/>
            </w:rPr>
          </w:rPrChange>
        </w:rPr>
        <w:t>'q'</w:t>
      </w:r>
      <w:proofErr w:type="gramStart"/>
      <w:r w:rsidRPr="008F3D9F">
        <w:rPr>
          <w:rFonts w:ascii="Courier New" w:eastAsia="Courier New" w:hAnsi="Courier New" w:cs="Courier New"/>
          <w:color w:val="D6D6DD"/>
          <w:sz w:val="18"/>
          <w:szCs w:val="18"/>
          <w:lang w:val="fr-FR"/>
          <w:rPrChange w:id="31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142" w:author="Hayfa ZGAYA-BIAU" w:date="2025-06-12T18:32:00Z" w16du:dateUtc="2025-06-12T16:32:00Z">
            <w:rPr>
              <w:rFonts w:ascii="Courier New" w:eastAsia="Courier New" w:hAnsi="Courier New" w:cs="Courier New"/>
              <w:color w:val="D8DEE9"/>
              <w:sz w:val="18"/>
              <w:szCs w:val="18"/>
            </w:rPr>
          </w:rPrChange>
        </w:rPr>
        <w:t>:</w:t>
      </w:r>
      <w:proofErr w:type="gramEnd"/>
    </w:p>
    <w:p w14:paraId="3662265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1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14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145"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14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14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148"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14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150" w:author="Hayfa ZGAYA-BIAU" w:date="2025-06-12T18:32:00Z" w16du:dateUtc="2025-06-12T16:32:00Z">
            <w:rPr>
              <w:rFonts w:ascii="Courier New" w:eastAsia="Courier New" w:hAnsi="Courier New" w:cs="Courier New"/>
              <w:color w:val="E394DC"/>
              <w:sz w:val="18"/>
              <w:szCs w:val="18"/>
            </w:rPr>
          </w:rPrChange>
        </w:rPr>
        <w:t>stopped</w:t>
      </w:r>
      <w:proofErr w:type="spellEnd"/>
      <w:r w:rsidRPr="008F3D9F">
        <w:rPr>
          <w:rFonts w:ascii="Courier New" w:eastAsia="Courier New" w:hAnsi="Courier New" w:cs="Courier New"/>
          <w:color w:val="E394DC"/>
          <w:sz w:val="18"/>
          <w:szCs w:val="18"/>
          <w:lang w:val="fr-FR"/>
          <w:rPrChange w:id="3151" w:author="Hayfa ZGAYA-BIAU" w:date="2025-06-12T18:32:00Z" w16du:dateUtc="2025-06-12T16:32:00Z">
            <w:rPr>
              <w:rFonts w:ascii="Courier New" w:eastAsia="Courier New" w:hAnsi="Courier New" w:cs="Courier New"/>
              <w:color w:val="E394DC"/>
              <w:sz w:val="18"/>
              <w:szCs w:val="18"/>
            </w:rPr>
          </w:rPrChange>
        </w:rPr>
        <w:t xml:space="preserve"> by user."</w:t>
      </w:r>
      <w:r w:rsidRPr="008F3D9F">
        <w:rPr>
          <w:rFonts w:ascii="Courier New" w:eastAsia="Courier New" w:hAnsi="Courier New" w:cs="Courier New"/>
          <w:color w:val="D6D6DD"/>
          <w:sz w:val="18"/>
          <w:szCs w:val="18"/>
          <w:lang w:val="fr-FR"/>
          <w:rPrChange w:id="3152" w:author="Hayfa ZGAYA-BIAU" w:date="2025-06-12T18:32:00Z" w16du:dateUtc="2025-06-12T16:32:00Z">
            <w:rPr>
              <w:rFonts w:ascii="Courier New" w:eastAsia="Courier New" w:hAnsi="Courier New" w:cs="Courier New"/>
              <w:color w:val="D6D6DD"/>
              <w:sz w:val="18"/>
              <w:szCs w:val="18"/>
            </w:rPr>
          </w:rPrChange>
        </w:rPr>
        <w:t>)</w:t>
      </w:r>
    </w:p>
    <w:p w14:paraId="6E668856"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3153"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315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155" w:author="Hayfa ZGAYA-BIAU" w:date="2025-06-12T18:32:00Z" w16du:dateUtc="2025-06-12T16:32:00Z">
            <w:rPr>
              <w:rFonts w:ascii="Courier New" w:eastAsia="Courier New" w:hAnsi="Courier New" w:cs="Courier New"/>
              <w:i/>
              <w:color w:val="83D6C5"/>
              <w:sz w:val="18"/>
              <w:szCs w:val="18"/>
            </w:rPr>
          </w:rPrChange>
        </w:rPr>
        <w:t>break</w:t>
      </w:r>
      <w:proofErr w:type="gramEnd"/>
    </w:p>
    <w:p w14:paraId="6E89412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15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15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158" w:author="Hayfa ZGAYA-BIAU" w:date="2025-06-12T18:32:00Z" w16du:dateUtc="2025-06-12T16:32:00Z">
            <w:rPr>
              <w:rFonts w:ascii="Courier New" w:eastAsia="Courier New" w:hAnsi="Courier New" w:cs="Courier New"/>
              <w:i/>
              <w:color w:val="83D6C5"/>
              <w:sz w:val="18"/>
              <w:szCs w:val="18"/>
            </w:rPr>
          </w:rPrChange>
        </w:rPr>
        <w:t>else</w:t>
      </w:r>
      <w:proofErr w:type="spellEnd"/>
      <w:r w:rsidRPr="008F3D9F">
        <w:rPr>
          <w:rFonts w:ascii="Courier New" w:eastAsia="Courier New" w:hAnsi="Courier New" w:cs="Courier New"/>
          <w:color w:val="D8DEE9"/>
          <w:sz w:val="18"/>
          <w:szCs w:val="18"/>
          <w:lang w:val="fr-FR"/>
          <w:rPrChange w:id="3159" w:author="Hayfa ZGAYA-BIAU" w:date="2025-06-12T18:32:00Z" w16du:dateUtc="2025-06-12T16:32:00Z">
            <w:rPr>
              <w:rFonts w:ascii="Courier New" w:eastAsia="Courier New" w:hAnsi="Courier New" w:cs="Courier New"/>
              <w:color w:val="D8DEE9"/>
              <w:sz w:val="18"/>
              <w:szCs w:val="18"/>
            </w:rPr>
          </w:rPrChange>
        </w:rPr>
        <w:t>:</w:t>
      </w:r>
      <w:proofErr w:type="gramEnd"/>
    </w:p>
    <w:p w14:paraId="229657C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16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16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162"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16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16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165" w:author="Hayfa ZGAYA-BIAU" w:date="2025-06-12T18:32:00Z" w16du:dateUtc="2025-06-12T16:32:00Z">
            <w:rPr>
              <w:rFonts w:ascii="Courier New" w:eastAsia="Courier New" w:hAnsi="Courier New" w:cs="Courier New"/>
              <w:color w:val="E394DC"/>
              <w:sz w:val="18"/>
              <w:szCs w:val="18"/>
            </w:rPr>
          </w:rPrChange>
        </w:rPr>
        <w:t>Failed</w:t>
      </w:r>
      <w:proofErr w:type="spellEnd"/>
      <w:r w:rsidRPr="008F3D9F">
        <w:rPr>
          <w:rFonts w:ascii="Courier New" w:eastAsia="Courier New" w:hAnsi="Courier New" w:cs="Courier New"/>
          <w:color w:val="E394DC"/>
          <w:sz w:val="18"/>
          <w:szCs w:val="18"/>
          <w:lang w:val="fr-FR"/>
          <w:rPrChange w:id="3166" w:author="Hayfa ZGAYA-BIAU" w:date="2025-06-12T18:32:00Z" w16du:dateUtc="2025-06-12T16:32:00Z">
            <w:rPr>
              <w:rFonts w:ascii="Courier New" w:eastAsia="Courier New" w:hAnsi="Courier New" w:cs="Courier New"/>
              <w:color w:val="E394DC"/>
              <w:sz w:val="18"/>
              <w:szCs w:val="18"/>
            </w:rPr>
          </w:rPrChange>
        </w:rPr>
        <w:t xml:space="preserve"> to </w:t>
      </w:r>
      <w:proofErr w:type="spellStart"/>
      <w:r w:rsidRPr="008F3D9F">
        <w:rPr>
          <w:rFonts w:ascii="Courier New" w:eastAsia="Courier New" w:hAnsi="Courier New" w:cs="Courier New"/>
          <w:color w:val="E394DC"/>
          <w:sz w:val="18"/>
          <w:szCs w:val="18"/>
          <w:lang w:val="fr-FR"/>
          <w:rPrChange w:id="3167" w:author="Hayfa ZGAYA-BIAU" w:date="2025-06-12T18:32:00Z" w16du:dateUtc="2025-06-12T16:32:00Z">
            <w:rPr>
              <w:rFonts w:ascii="Courier New" w:eastAsia="Courier New" w:hAnsi="Courier New" w:cs="Courier New"/>
              <w:color w:val="E394DC"/>
              <w:sz w:val="18"/>
              <w:szCs w:val="18"/>
            </w:rPr>
          </w:rPrChange>
        </w:rPr>
        <w:t>grab</w:t>
      </w:r>
      <w:proofErr w:type="spellEnd"/>
      <w:r w:rsidRPr="008F3D9F">
        <w:rPr>
          <w:rFonts w:ascii="Courier New" w:eastAsia="Courier New" w:hAnsi="Courier New" w:cs="Courier New"/>
          <w:color w:val="E394DC"/>
          <w:sz w:val="18"/>
          <w:szCs w:val="18"/>
          <w:lang w:val="fr-FR"/>
          <w:rPrChange w:id="3168" w:author="Hayfa ZGAYA-BIAU" w:date="2025-06-12T18:32:00Z" w16du:dateUtc="2025-06-12T16:32:00Z">
            <w:rPr>
              <w:rFonts w:ascii="Courier New" w:eastAsia="Courier New" w:hAnsi="Courier New" w:cs="Courier New"/>
              <w:color w:val="E394DC"/>
              <w:sz w:val="18"/>
              <w:szCs w:val="18"/>
            </w:rPr>
          </w:rPrChange>
        </w:rPr>
        <w:t xml:space="preserve"> frame."</w:t>
      </w:r>
      <w:r w:rsidRPr="008F3D9F">
        <w:rPr>
          <w:rFonts w:ascii="Courier New" w:eastAsia="Courier New" w:hAnsi="Courier New" w:cs="Courier New"/>
          <w:color w:val="D6D6DD"/>
          <w:sz w:val="18"/>
          <w:szCs w:val="18"/>
          <w:lang w:val="fr-FR"/>
          <w:rPrChange w:id="3169" w:author="Hayfa ZGAYA-BIAU" w:date="2025-06-12T18:32:00Z" w16du:dateUtc="2025-06-12T16:32:00Z">
            <w:rPr>
              <w:rFonts w:ascii="Courier New" w:eastAsia="Courier New" w:hAnsi="Courier New" w:cs="Courier New"/>
              <w:color w:val="D6D6DD"/>
              <w:sz w:val="18"/>
              <w:szCs w:val="18"/>
            </w:rPr>
          </w:rPrChange>
        </w:rPr>
        <w:t>)</w:t>
      </w:r>
    </w:p>
    <w:p w14:paraId="7CB3486F"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3170"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317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172" w:author="Hayfa ZGAYA-BIAU" w:date="2025-06-12T18:32:00Z" w16du:dateUtc="2025-06-12T16:32:00Z">
            <w:rPr>
              <w:rFonts w:ascii="Courier New" w:eastAsia="Courier New" w:hAnsi="Courier New" w:cs="Courier New"/>
              <w:i/>
              <w:color w:val="83D6C5"/>
              <w:sz w:val="18"/>
              <w:szCs w:val="18"/>
            </w:rPr>
          </w:rPrChange>
        </w:rPr>
        <w:t>break</w:t>
      </w:r>
      <w:proofErr w:type="gramEnd"/>
    </w:p>
    <w:p w14:paraId="04EEB8E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17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174" w:author="Hayfa ZGAYA-BIAU" w:date="2025-06-12T18:32:00Z" w16du:dateUtc="2025-06-12T16:32:00Z">
            <w:rPr>
              <w:rFonts w:ascii="Courier New" w:eastAsia="Courier New" w:hAnsi="Courier New" w:cs="Courier New"/>
              <w:color w:val="D8DEE9"/>
              <w:sz w:val="18"/>
              <w:szCs w:val="18"/>
            </w:rPr>
          </w:rPrChange>
        </w:rPr>
        <w:lastRenderedPageBreak/>
        <w:t xml:space="preserve">  </w:t>
      </w:r>
    </w:p>
    <w:p w14:paraId="5538ED1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17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1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177" w:author="Hayfa ZGAYA-BIAU" w:date="2025-06-12T18:32:00Z" w16du:dateUtc="2025-06-12T16:32:00Z">
            <w:rPr>
              <w:rFonts w:ascii="Courier New" w:eastAsia="Courier New" w:hAnsi="Courier New" w:cs="Courier New"/>
              <w:color w:val="94C1FA"/>
              <w:sz w:val="18"/>
              <w:szCs w:val="18"/>
            </w:rPr>
          </w:rPrChange>
        </w:rPr>
        <w:t>out</w:t>
      </w:r>
      <w:r w:rsidRPr="008F3D9F">
        <w:rPr>
          <w:rFonts w:ascii="Courier New" w:eastAsia="Courier New" w:hAnsi="Courier New" w:cs="Courier New"/>
          <w:color w:val="D6D6DD"/>
          <w:sz w:val="18"/>
          <w:szCs w:val="18"/>
          <w:lang w:val="fr-FR"/>
          <w:rPrChange w:id="31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179" w:author="Hayfa ZGAYA-BIAU" w:date="2025-06-12T18:32:00Z" w16du:dateUtc="2025-06-12T16:32:00Z">
            <w:rPr>
              <w:rFonts w:ascii="Courier New" w:eastAsia="Courier New" w:hAnsi="Courier New" w:cs="Courier New"/>
              <w:color w:val="EBC88D"/>
              <w:sz w:val="18"/>
              <w:szCs w:val="18"/>
            </w:rPr>
          </w:rPrChange>
        </w:rPr>
        <w:t>release</w:t>
      </w:r>
      <w:proofErr w:type="spellEnd"/>
      <w:proofErr w:type="gramEnd"/>
      <w:r w:rsidRPr="008F3D9F">
        <w:rPr>
          <w:rFonts w:ascii="Courier New" w:eastAsia="Courier New" w:hAnsi="Courier New" w:cs="Courier New"/>
          <w:color w:val="D6D6DD"/>
          <w:sz w:val="18"/>
          <w:szCs w:val="18"/>
          <w:lang w:val="fr-FR"/>
          <w:rPrChange w:id="3180" w:author="Hayfa ZGAYA-BIAU" w:date="2025-06-12T18:32:00Z" w16du:dateUtc="2025-06-12T16:32:00Z">
            <w:rPr>
              <w:rFonts w:ascii="Courier New" w:eastAsia="Courier New" w:hAnsi="Courier New" w:cs="Courier New"/>
              <w:color w:val="D6D6DD"/>
              <w:sz w:val="18"/>
              <w:szCs w:val="18"/>
            </w:rPr>
          </w:rPrChange>
        </w:rPr>
        <w:t>()</w:t>
      </w:r>
    </w:p>
    <w:p w14:paraId="03ED079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18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1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18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1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185" w:author="Hayfa ZGAYA-BIAU" w:date="2025-06-12T18:32:00Z" w16du:dateUtc="2025-06-12T16:32:00Z">
            <w:rPr>
              <w:rFonts w:ascii="Courier New" w:eastAsia="Courier New" w:hAnsi="Courier New" w:cs="Courier New"/>
              <w:color w:val="EBC88D"/>
              <w:sz w:val="18"/>
              <w:szCs w:val="18"/>
            </w:rPr>
          </w:rPrChange>
        </w:rPr>
        <w:t>destroyWindow</w:t>
      </w:r>
      <w:r w:rsidRPr="008F3D9F">
        <w:rPr>
          <w:rFonts w:ascii="Courier New" w:eastAsia="Courier New" w:hAnsi="Courier New" w:cs="Courier New"/>
          <w:color w:val="D6D6DD"/>
          <w:sz w:val="18"/>
          <w:szCs w:val="18"/>
          <w:lang w:val="fr-FR"/>
          <w:rPrChange w:id="31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18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188" w:author="Hayfa ZGAYA-BIAU" w:date="2025-06-12T18:32:00Z" w16du:dateUtc="2025-06-12T16:32:00Z">
            <w:rPr>
              <w:rFonts w:ascii="Courier New" w:eastAsia="Courier New" w:hAnsi="Courier New" w:cs="Courier New"/>
              <w:color w:val="E394DC"/>
              <w:sz w:val="18"/>
              <w:szCs w:val="18"/>
            </w:rPr>
          </w:rPrChange>
        </w:rPr>
        <w:t>Recording</w:t>
      </w:r>
      <w:proofErr w:type="spellEnd"/>
      <w:proofErr w:type="gramStart"/>
      <w:r w:rsidRPr="008F3D9F">
        <w:rPr>
          <w:rFonts w:ascii="Courier New" w:eastAsia="Courier New" w:hAnsi="Courier New" w:cs="Courier New"/>
          <w:color w:val="E394DC"/>
          <w:sz w:val="18"/>
          <w:szCs w:val="18"/>
          <w:lang w:val="fr-FR"/>
          <w:rPrChange w:id="318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1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19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192"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3193" w:author="Hayfa ZGAYA-BIAU" w:date="2025-06-12T18:32:00Z" w16du:dateUtc="2025-06-12T16:32:00Z">
            <w:rPr>
              <w:rFonts w:ascii="Courier New" w:eastAsia="Courier New" w:hAnsi="Courier New" w:cs="Courier New"/>
              <w:i/>
              <w:color w:val="FFFFFF"/>
              <w:sz w:val="18"/>
              <w:szCs w:val="18"/>
            </w:rPr>
          </w:rPrChange>
        </w:rPr>
        <w:t xml:space="preserve"> Close the </w:t>
      </w:r>
      <w:proofErr w:type="spellStart"/>
      <w:r w:rsidRPr="008F3D9F">
        <w:rPr>
          <w:rFonts w:ascii="Courier New" w:eastAsia="Courier New" w:hAnsi="Courier New" w:cs="Courier New"/>
          <w:i/>
          <w:color w:val="FFFFFF"/>
          <w:sz w:val="18"/>
          <w:szCs w:val="18"/>
          <w:lang w:val="fr-FR"/>
          <w:rPrChange w:id="3194" w:author="Hayfa ZGAYA-BIAU" w:date="2025-06-12T18:32:00Z" w16du:dateUtc="2025-06-12T16:32:00Z">
            <w:rPr>
              <w:rFonts w:ascii="Courier New" w:eastAsia="Courier New" w:hAnsi="Courier New" w:cs="Courier New"/>
              <w:i/>
              <w:color w:val="FFFFFF"/>
              <w:sz w:val="18"/>
              <w:szCs w:val="18"/>
            </w:rPr>
          </w:rPrChange>
        </w:rPr>
        <w:t>recording</w:t>
      </w:r>
      <w:proofErr w:type="spellEnd"/>
      <w:r w:rsidRPr="008F3D9F">
        <w:rPr>
          <w:rFonts w:ascii="Courier New" w:eastAsia="Courier New" w:hAnsi="Courier New" w:cs="Courier New"/>
          <w:i/>
          <w:color w:val="FFFFFF"/>
          <w:sz w:val="18"/>
          <w:szCs w:val="18"/>
          <w:lang w:val="fr-FR"/>
          <w:rPrChange w:id="319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196" w:author="Hayfa ZGAYA-BIAU" w:date="2025-06-12T18:32:00Z" w16du:dateUtc="2025-06-12T16:32:00Z">
            <w:rPr>
              <w:rFonts w:ascii="Courier New" w:eastAsia="Courier New" w:hAnsi="Courier New" w:cs="Courier New"/>
              <w:i/>
              <w:color w:val="FFFFFF"/>
              <w:sz w:val="18"/>
              <w:szCs w:val="18"/>
            </w:rPr>
          </w:rPrChange>
        </w:rPr>
        <w:t>window</w:t>
      </w:r>
      <w:proofErr w:type="spellEnd"/>
    </w:p>
    <w:p w14:paraId="3748089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1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1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19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20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3201"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202"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20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04" w:author="Hayfa ZGAYA-BIAU" w:date="2025-06-12T18:32:00Z" w16du:dateUtc="2025-06-12T16:32:00Z">
            <w:rPr>
              <w:rFonts w:ascii="Courier New" w:eastAsia="Courier New" w:hAnsi="Courier New" w:cs="Courier New"/>
              <w:color w:val="E394DC"/>
              <w:sz w:val="18"/>
              <w:szCs w:val="18"/>
            </w:rPr>
          </w:rPrChange>
        </w:rPr>
        <w:t>finished</w:t>
      </w:r>
      <w:proofErr w:type="spellEnd"/>
      <w:r w:rsidRPr="008F3D9F">
        <w:rPr>
          <w:rFonts w:ascii="Courier New" w:eastAsia="Courier New" w:hAnsi="Courier New" w:cs="Courier New"/>
          <w:color w:val="E394DC"/>
          <w:sz w:val="18"/>
          <w:szCs w:val="18"/>
          <w:lang w:val="fr-FR"/>
          <w:rPrChange w:id="320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06"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320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08"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3209" w:author="Hayfa ZGAYA-BIAU" w:date="2025-06-12T18:32:00Z" w16du:dateUtc="2025-06-12T16:32:00Z">
            <w:rPr>
              <w:rFonts w:ascii="Courier New" w:eastAsia="Courier New" w:hAnsi="Courier New" w:cs="Courier New"/>
              <w:color w:val="E394DC"/>
              <w:sz w:val="18"/>
              <w:szCs w:val="18"/>
            </w:rPr>
          </w:rPrChange>
        </w:rPr>
        <w:t xml:space="preserve"> as </w:t>
      </w:r>
      <w:r w:rsidRPr="008F3D9F">
        <w:rPr>
          <w:rFonts w:ascii="Courier New" w:eastAsia="Courier New" w:hAnsi="Courier New" w:cs="Courier New"/>
          <w:color w:val="F8C762"/>
          <w:sz w:val="18"/>
          <w:szCs w:val="18"/>
          <w:lang w:val="fr-FR"/>
          <w:rPrChange w:id="3210"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3211" w:author="Hayfa ZGAYA-BIAU" w:date="2025-06-12T18:32:00Z" w16du:dateUtc="2025-06-12T16:32:00Z">
            <w:rPr>
              <w:rFonts w:ascii="Courier New" w:eastAsia="Courier New" w:hAnsi="Courier New" w:cs="Courier New"/>
              <w:i/>
              <w:color w:val="D6D6DD"/>
              <w:sz w:val="18"/>
              <w:szCs w:val="18"/>
            </w:rPr>
          </w:rPrChange>
        </w:rPr>
        <w:t>filename</w:t>
      </w:r>
      <w:proofErr w:type="spellEnd"/>
      <w:r w:rsidRPr="008F3D9F">
        <w:rPr>
          <w:rFonts w:ascii="Courier New" w:eastAsia="Courier New" w:hAnsi="Courier New" w:cs="Courier New"/>
          <w:color w:val="F8C762"/>
          <w:sz w:val="18"/>
          <w:szCs w:val="18"/>
          <w:lang w:val="fr-FR"/>
          <w:rPrChange w:id="3212"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21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214" w:author="Hayfa ZGAYA-BIAU" w:date="2025-06-12T18:32:00Z" w16du:dateUtc="2025-06-12T16:32:00Z">
            <w:rPr>
              <w:rFonts w:ascii="Courier New" w:eastAsia="Courier New" w:hAnsi="Courier New" w:cs="Courier New"/>
              <w:color w:val="E394DC"/>
              <w:sz w:val="18"/>
              <w:szCs w:val="18"/>
            </w:rPr>
          </w:rPrChange>
        </w:rPr>
        <w:t>avi</w:t>
      </w:r>
      <w:proofErr w:type="spellEnd"/>
      <w:r w:rsidRPr="008F3D9F">
        <w:rPr>
          <w:rFonts w:ascii="Courier New" w:eastAsia="Courier New" w:hAnsi="Courier New" w:cs="Courier New"/>
          <w:color w:val="E394DC"/>
          <w:sz w:val="18"/>
          <w:szCs w:val="18"/>
          <w:lang w:val="fr-FR"/>
          <w:rPrChange w:id="321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216" w:author="Hayfa ZGAYA-BIAU" w:date="2025-06-12T18:32:00Z" w16du:dateUtc="2025-06-12T16:32:00Z">
            <w:rPr>
              <w:rFonts w:ascii="Courier New" w:eastAsia="Courier New" w:hAnsi="Courier New" w:cs="Courier New"/>
              <w:color w:val="D6D6DD"/>
              <w:sz w:val="18"/>
              <w:szCs w:val="18"/>
            </w:rPr>
          </w:rPrChange>
        </w:rPr>
        <w:t>)</w:t>
      </w:r>
    </w:p>
    <w:p w14:paraId="617E443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217" w:author="Hayfa ZGAYA-BIAU" w:date="2025-06-12T18:32:00Z" w16du:dateUtc="2025-06-12T16:32:00Z">
            <w:rPr>
              <w:rFonts w:ascii="Courier New" w:eastAsia="Courier New" w:hAnsi="Courier New" w:cs="Courier New"/>
              <w:color w:val="D8DEE9"/>
              <w:sz w:val="18"/>
              <w:szCs w:val="18"/>
            </w:rPr>
          </w:rPrChange>
        </w:rPr>
      </w:pPr>
    </w:p>
    <w:p w14:paraId="440B2CF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218"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3219"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322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3221" w:author="Hayfa ZGAYA-BIAU" w:date="2025-06-12T18:32:00Z" w16du:dateUtc="2025-06-12T16:32:00Z">
            <w:rPr>
              <w:rFonts w:ascii="Courier New" w:eastAsia="Courier New" w:hAnsi="Courier New" w:cs="Courier New"/>
              <w:b/>
              <w:color w:val="EFB080"/>
              <w:sz w:val="18"/>
              <w:szCs w:val="18"/>
            </w:rPr>
          </w:rPrChange>
        </w:rPr>
        <w:t>wait_for_</w:t>
      </w:r>
      <w:proofErr w:type="gramStart"/>
      <w:r w:rsidRPr="008F3D9F">
        <w:rPr>
          <w:rFonts w:ascii="Courier New" w:eastAsia="Courier New" w:hAnsi="Courier New" w:cs="Courier New"/>
          <w:b/>
          <w:color w:val="EFB080"/>
          <w:sz w:val="18"/>
          <w:szCs w:val="18"/>
          <w:lang w:val="fr-FR"/>
          <w:rPrChange w:id="3222" w:author="Hayfa ZGAYA-BIAU" w:date="2025-06-12T18:32:00Z" w16du:dateUtc="2025-06-12T16:32:00Z">
            <w:rPr>
              <w:rFonts w:ascii="Courier New" w:eastAsia="Courier New" w:hAnsi="Courier New" w:cs="Courier New"/>
              <w:b/>
              <w:color w:val="EFB080"/>
              <w:sz w:val="18"/>
              <w:szCs w:val="18"/>
            </w:rPr>
          </w:rPrChange>
        </w:rPr>
        <w:t>space</w:t>
      </w:r>
      <w:proofErr w:type="spellEnd"/>
      <w:r w:rsidRPr="008F3D9F">
        <w:rPr>
          <w:rFonts w:ascii="Courier New" w:eastAsia="Courier New" w:hAnsi="Courier New" w:cs="Courier New"/>
          <w:color w:val="D8DEE9"/>
          <w:sz w:val="18"/>
          <w:szCs w:val="18"/>
          <w:lang w:val="fr-FR"/>
          <w:rPrChange w:id="3223" w:author="Hayfa ZGAYA-BIAU" w:date="2025-06-12T18:32:00Z" w16du:dateUtc="2025-06-12T16:32:00Z">
            <w:rPr>
              <w:rFonts w:ascii="Courier New" w:eastAsia="Courier New" w:hAnsi="Courier New" w:cs="Courier New"/>
              <w:color w:val="D8DEE9"/>
              <w:sz w:val="18"/>
              <w:szCs w:val="18"/>
            </w:rPr>
          </w:rPrChange>
        </w:rPr>
        <w:t>():</w:t>
      </w:r>
      <w:proofErr w:type="gramEnd"/>
    </w:p>
    <w:p w14:paraId="7BC91B2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22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32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3226" w:author="Hayfa ZGAYA-BIAU" w:date="2025-06-12T18:32:00Z" w16du:dateUtc="2025-06-12T16:32:00Z">
            <w:rPr>
              <w:rFonts w:ascii="Courier New" w:eastAsia="Courier New" w:hAnsi="Courier New" w:cs="Courier New"/>
              <w:color w:val="E394DC"/>
              <w:sz w:val="18"/>
              <w:szCs w:val="18"/>
            </w:rPr>
          </w:rPrChange>
        </w:rPr>
        <w:t>"""</w:t>
      </w:r>
    </w:p>
    <w:p w14:paraId="6D22B68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22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22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29" w:author="Hayfa ZGAYA-BIAU" w:date="2025-06-12T18:32:00Z" w16du:dateUtc="2025-06-12T16:32:00Z">
            <w:rPr>
              <w:rFonts w:ascii="Courier New" w:eastAsia="Courier New" w:hAnsi="Courier New" w:cs="Courier New"/>
              <w:color w:val="E394DC"/>
              <w:sz w:val="18"/>
              <w:szCs w:val="18"/>
            </w:rPr>
          </w:rPrChange>
        </w:rPr>
        <w:t>Waits</w:t>
      </w:r>
      <w:proofErr w:type="spellEnd"/>
      <w:r w:rsidRPr="008F3D9F">
        <w:rPr>
          <w:rFonts w:ascii="Courier New" w:eastAsia="Courier New" w:hAnsi="Courier New" w:cs="Courier New"/>
          <w:color w:val="E394DC"/>
          <w:sz w:val="18"/>
          <w:szCs w:val="18"/>
          <w:lang w:val="fr-FR"/>
          <w:rPrChange w:id="3230" w:author="Hayfa ZGAYA-BIAU" w:date="2025-06-12T18:32:00Z" w16du:dateUtc="2025-06-12T16:32:00Z">
            <w:rPr>
              <w:rFonts w:ascii="Courier New" w:eastAsia="Courier New" w:hAnsi="Courier New" w:cs="Courier New"/>
              <w:color w:val="E394DC"/>
              <w:sz w:val="18"/>
              <w:szCs w:val="18"/>
            </w:rPr>
          </w:rPrChange>
        </w:rPr>
        <w:t xml:space="preserve"> for the user to </w:t>
      </w:r>
      <w:proofErr w:type="spellStart"/>
      <w:r w:rsidRPr="008F3D9F">
        <w:rPr>
          <w:rFonts w:ascii="Courier New" w:eastAsia="Courier New" w:hAnsi="Courier New" w:cs="Courier New"/>
          <w:color w:val="E394DC"/>
          <w:sz w:val="18"/>
          <w:szCs w:val="18"/>
          <w:lang w:val="fr-FR"/>
          <w:rPrChange w:id="3231"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232"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3233" w:author="Hayfa ZGAYA-BIAU" w:date="2025-06-12T18:32:00Z" w16du:dateUtc="2025-06-12T16:32:00Z">
            <w:rPr>
              <w:rFonts w:ascii="Courier New" w:eastAsia="Courier New" w:hAnsi="Courier New" w:cs="Courier New"/>
              <w:color w:val="E394DC"/>
              <w:sz w:val="18"/>
              <w:szCs w:val="18"/>
            </w:rPr>
          </w:rPrChange>
        </w:rPr>
        <w:t>Spacebar</w:t>
      </w:r>
      <w:proofErr w:type="spellEnd"/>
      <w:r w:rsidRPr="008F3D9F">
        <w:rPr>
          <w:rFonts w:ascii="Courier New" w:eastAsia="Courier New" w:hAnsi="Courier New" w:cs="Courier New"/>
          <w:color w:val="E394DC"/>
          <w:sz w:val="18"/>
          <w:szCs w:val="18"/>
          <w:lang w:val="fr-FR"/>
          <w:rPrChange w:id="3234" w:author="Hayfa ZGAYA-BIAU" w:date="2025-06-12T18:32:00Z" w16du:dateUtc="2025-06-12T16:32:00Z">
            <w:rPr>
              <w:rFonts w:ascii="Courier New" w:eastAsia="Courier New" w:hAnsi="Courier New" w:cs="Courier New"/>
              <w:color w:val="E394DC"/>
              <w:sz w:val="18"/>
              <w:szCs w:val="18"/>
            </w:rPr>
          </w:rPrChange>
        </w:rPr>
        <w:t xml:space="preserve"> to </w:t>
      </w:r>
      <w:proofErr w:type="spellStart"/>
      <w:r w:rsidRPr="008F3D9F">
        <w:rPr>
          <w:rFonts w:ascii="Courier New" w:eastAsia="Courier New" w:hAnsi="Courier New" w:cs="Courier New"/>
          <w:color w:val="E394DC"/>
          <w:sz w:val="18"/>
          <w:szCs w:val="18"/>
          <w:lang w:val="fr-FR"/>
          <w:rPrChange w:id="3235" w:author="Hayfa ZGAYA-BIAU" w:date="2025-06-12T18:32:00Z" w16du:dateUtc="2025-06-12T16:32:00Z">
            <w:rPr>
              <w:rFonts w:ascii="Courier New" w:eastAsia="Courier New" w:hAnsi="Courier New" w:cs="Courier New"/>
              <w:color w:val="E394DC"/>
              <w:sz w:val="18"/>
              <w:szCs w:val="18"/>
            </w:rPr>
          </w:rPrChange>
        </w:rPr>
        <w:t>proceed</w:t>
      </w:r>
      <w:proofErr w:type="spellEnd"/>
      <w:r w:rsidRPr="008F3D9F">
        <w:rPr>
          <w:rFonts w:ascii="Courier New" w:eastAsia="Courier New" w:hAnsi="Courier New" w:cs="Courier New"/>
          <w:color w:val="E394DC"/>
          <w:sz w:val="18"/>
          <w:szCs w:val="18"/>
          <w:lang w:val="fr-FR"/>
          <w:rPrChange w:id="3236" w:author="Hayfa ZGAYA-BIAU" w:date="2025-06-12T18:32:00Z" w16du:dateUtc="2025-06-12T16:32:00Z">
            <w:rPr>
              <w:rFonts w:ascii="Courier New" w:eastAsia="Courier New" w:hAnsi="Courier New" w:cs="Courier New"/>
              <w:color w:val="E394DC"/>
              <w:sz w:val="18"/>
              <w:szCs w:val="18"/>
            </w:rPr>
          </w:rPrChange>
        </w:rPr>
        <w:t>.</w:t>
      </w:r>
    </w:p>
    <w:p w14:paraId="67C218E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23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238" w:author="Hayfa ZGAYA-BIAU" w:date="2025-06-12T18:32:00Z" w16du:dateUtc="2025-06-12T16:32:00Z">
            <w:rPr>
              <w:rFonts w:ascii="Courier New" w:eastAsia="Courier New" w:hAnsi="Courier New" w:cs="Courier New"/>
              <w:color w:val="E394DC"/>
              <w:sz w:val="18"/>
              <w:szCs w:val="18"/>
            </w:rPr>
          </w:rPrChange>
        </w:rPr>
        <w:t xml:space="preserve">   """</w:t>
      </w:r>
    </w:p>
    <w:p w14:paraId="1C428CD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2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2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241"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24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24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244"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245"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3246" w:author="Hayfa ZGAYA-BIAU" w:date="2025-06-12T18:32:00Z" w16du:dateUtc="2025-06-12T16:32:00Z">
            <w:rPr>
              <w:rFonts w:ascii="Courier New" w:eastAsia="Courier New" w:hAnsi="Courier New" w:cs="Courier New"/>
              <w:color w:val="E394DC"/>
              <w:sz w:val="18"/>
              <w:szCs w:val="18"/>
            </w:rPr>
          </w:rPrChange>
        </w:rPr>
        <w:t>Spacebar</w:t>
      </w:r>
      <w:proofErr w:type="spellEnd"/>
      <w:r w:rsidRPr="008F3D9F">
        <w:rPr>
          <w:rFonts w:ascii="Courier New" w:eastAsia="Courier New" w:hAnsi="Courier New" w:cs="Courier New"/>
          <w:color w:val="E394DC"/>
          <w:sz w:val="18"/>
          <w:szCs w:val="18"/>
          <w:lang w:val="fr-FR"/>
          <w:rPrChange w:id="3247" w:author="Hayfa ZGAYA-BIAU" w:date="2025-06-12T18:32:00Z" w16du:dateUtc="2025-06-12T16:32:00Z">
            <w:rPr>
              <w:rFonts w:ascii="Courier New" w:eastAsia="Courier New" w:hAnsi="Courier New" w:cs="Courier New"/>
              <w:color w:val="E394DC"/>
              <w:sz w:val="18"/>
              <w:szCs w:val="18"/>
            </w:rPr>
          </w:rPrChange>
        </w:rPr>
        <w:t xml:space="preserve"> to start </w:t>
      </w:r>
      <w:proofErr w:type="spellStart"/>
      <w:r w:rsidRPr="008F3D9F">
        <w:rPr>
          <w:rFonts w:ascii="Courier New" w:eastAsia="Courier New" w:hAnsi="Courier New" w:cs="Courier New"/>
          <w:color w:val="E394DC"/>
          <w:sz w:val="18"/>
          <w:szCs w:val="18"/>
          <w:lang w:val="fr-FR"/>
          <w:rPrChange w:id="3248"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24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250" w:author="Hayfa ZGAYA-BIAU" w:date="2025-06-12T18:32:00Z" w16du:dateUtc="2025-06-12T16:32:00Z">
            <w:rPr>
              <w:rFonts w:ascii="Courier New" w:eastAsia="Courier New" w:hAnsi="Courier New" w:cs="Courier New"/>
              <w:color w:val="D6D6DD"/>
              <w:sz w:val="18"/>
              <w:szCs w:val="18"/>
            </w:rPr>
          </w:rPrChange>
        </w:rPr>
        <w:t>)</w:t>
      </w:r>
    </w:p>
    <w:p w14:paraId="4021168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25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25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25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254" w:author="Hayfa ZGAYA-BIAU" w:date="2025-06-12T18:32:00Z" w16du:dateUtc="2025-06-12T16:32:00Z">
            <w:rPr>
              <w:rFonts w:ascii="Courier New" w:eastAsia="Courier New" w:hAnsi="Courier New" w:cs="Courier New"/>
              <w:i/>
              <w:color w:val="FFFFFF"/>
              <w:sz w:val="18"/>
              <w:szCs w:val="18"/>
            </w:rPr>
          </w:rPrChange>
        </w:rPr>
        <w:t>Create</w:t>
      </w:r>
      <w:proofErr w:type="spellEnd"/>
      <w:r w:rsidRPr="008F3D9F">
        <w:rPr>
          <w:rFonts w:ascii="Courier New" w:eastAsia="Courier New" w:hAnsi="Courier New" w:cs="Courier New"/>
          <w:i/>
          <w:color w:val="FFFFFF"/>
          <w:sz w:val="18"/>
          <w:szCs w:val="18"/>
          <w:lang w:val="fr-FR"/>
          <w:rPrChange w:id="3255" w:author="Hayfa ZGAYA-BIAU" w:date="2025-06-12T18:32:00Z" w16du:dateUtc="2025-06-12T16:32:00Z">
            <w:rPr>
              <w:rFonts w:ascii="Courier New" w:eastAsia="Courier New" w:hAnsi="Courier New" w:cs="Courier New"/>
              <w:i/>
              <w:color w:val="FFFFFF"/>
              <w:sz w:val="18"/>
              <w:szCs w:val="18"/>
            </w:rPr>
          </w:rPrChange>
        </w:rPr>
        <w:t xml:space="preserve"> a </w:t>
      </w:r>
      <w:proofErr w:type="spellStart"/>
      <w:r w:rsidRPr="008F3D9F">
        <w:rPr>
          <w:rFonts w:ascii="Courier New" w:eastAsia="Courier New" w:hAnsi="Courier New" w:cs="Courier New"/>
          <w:i/>
          <w:color w:val="FFFFFF"/>
          <w:sz w:val="18"/>
          <w:szCs w:val="18"/>
          <w:lang w:val="fr-FR"/>
          <w:rPrChange w:id="3256" w:author="Hayfa ZGAYA-BIAU" w:date="2025-06-12T18:32:00Z" w16du:dateUtc="2025-06-12T16:32:00Z">
            <w:rPr>
              <w:rFonts w:ascii="Courier New" w:eastAsia="Courier New" w:hAnsi="Courier New" w:cs="Courier New"/>
              <w:i/>
              <w:color w:val="FFFFFF"/>
              <w:sz w:val="18"/>
              <w:szCs w:val="18"/>
            </w:rPr>
          </w:rPrChange>
        </w:rPr>
        <w:t>blank</w:t>
      </w:r>
      <w:proofErr w:type="spellEnd"/>
      <w:r w:rsidRPr="008F3D9F">
        <w:rPr>
          <w:rFonts w:ascii="Courier New" w:eastAsia="Courier New" w:hAnsi="Courier New" w:cs="Courier New"/>
          <w:i/>
          <w:color w:val="FFFFFF"/>
          <w:sz w:val="18"/>
          <w:szCs w:val="18"/>
          <w:lang w:val="fr-FR"/>
          <w:rPrChange w:id="325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258" w:author="Hayfa ZGAYA-BIAU" w:date="2025-06-12T18:32:00Z" w16du:dateUtc="2025-06-12T16:32:00Z">
            <w:rPr>
              <w:rFonts w:ascii="Courier New" w:eastAsia="Courier New" w:hAnsi="Courier New" w:cs="Courier New"/>
              <w:i/>
              <w:color w:val="FFFFFF"/>
              <w:sz w:val="18"/>
              <w:szCs w:val="18"/>
            </w:rPr>
          </w:rPrChange>
        </w:rPr>
        <w:t>window</w:t>
      </w:r>
      <w:proofErr w:type="spellEnd"/>
      <w:r w:rsidRPr="008F3D9F">
        <w:rPr>
          <w:rFonts w:ascii="Courier New" w:eastAsia="Courier New" w:hAnsi="Courier New" w:cs="Courier New"/>
          <w:i/>
          <w:color w:val="FFFFFF"/>
          <w:sz w:val="18"/>
          <w:szCs w:val="18"/>
          <w:lang w:val="fr-FR"/>
          <w:rPrChange w:id="3259" w:author="Hayfa ZGAYA-BIAU" w:date="2025-06-12T18:32:00Z" w16du:dateUtc="2025-06-12T16:32:00Z">
            <w:rPr>
              <w:rFonts w:ascii="Courier New" w:eastAsia="Courier New" w:hAnsi="Courier New" w:cs="Courier New"/>
              <w:i/>
              <w:color w:val="FFFFFF"/>
              <w:sz w:val="18"/>
              <w:szCs w:val="18"/>
            </w:rPr>
          </w:rPrChange>
        </w:rPr>
        <w:t xml:space="preserve"> to capture key presses</w:t>
      </w:r>
    </w:p>
    <w:p w14:paraId="506A026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26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26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262"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2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264" w:author="Hayfa ZGAYA-BIAU" w:date="2025-06-12T18:32:00Z" w16du:dateUtc="2025-06-12T16:32:00Z">
            <w:rPr>
              <w:rFonts w:ascii="Courier New" w:eastAsia="Courier New" w:hAnsi="Courier New" w:cs="Courier New"/>
              <w:color w:val="EBC88D"/>
              <w:sz w:val="18"/>
              <w:szCs w:val="18"/>
            </w:rPr>
          </w:rPrChange>
        </w:rPr>
        <w:t>namedWindow</w:t>
      </w:r>
      <w:r w:rsidRPr="008F3D9F">
        <w:rPr>
          <w:rFonts w:ascii="Courier New" w:eastAsia="Courier New" w:hAnsi="Courier New" w:cs="Courier New"/>
          <w:color w:val="D6D6DD"/>
          <w:sz w:val="18"/>
          <w:szCs w:val="18"/>
          <w:lang w:val="fr-FR"/>
          <w:rPrChange w:id="32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26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267"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26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69" w:author="Hayfa ZGAYA-BIAU" w:date="2025-06-12T18:32:00Z" w16du:dateUtc="2025-06-12T16:32:00Z">
            <w:rPr>
              <w:rFonts w:ascii="Courier New" w:eastAsia="Courier New" w:hAnsi="Courier New" w:cs="Courier New"/>
              <w:color w:val="E394DC"/>
              <w:sz w:val="18"/>
              <w:szCs w:val="18"/>
            </w:rPr>
          </w:rPrChange>
        </w:rPr>
        <w:t>Space</w:t>
      </w:r>
      <w:proofErr w:type="spellEnd"/>
      <w:r w:rsidRPr="008F3D9F">
        <w:rPr>
          <w:rFonts w:ascii="Courier New" w:eastAsia="Courier New" w:hAnsi="Courier New" w:cs="Courier New"/>
          <w:color w:val="E394DC"/>
          <w:sz w:val="18"/>
          <w:szCs w:val="18"/>
          <w:lang w:val="fr-FR"/>
          <w:rPrChange w:id="3270" w:author="Hayfa ZGAYA-BIAU" w:date="2025-06-12T18:32:00Z" w16du:dateUtc="2025-06-12T16:32:00Z">
            <w:rPr>
              <w:rFonts w:ascii="Courier New" w:eastAsia="Courier New" w:hAnsi="Courier New" w:cs="Courier New"/>
              <w:color w:val="E394DC"/>
              <w:sz w:val="18"/>
              <w:szCs w:val="18"/>
            </w:rPr>
          </w:rPrChange>
        </w:rPr>
        <w:t xml:space="preserve"> to Start'</w:t>
      </w:r>
      <w:r w:rsidRPr="008F3D9F">
        <w:rPr>
          <w:rFonts w:ascii="Courier New" w:eastAsia="Courier New" w:hAnsi="Courier New" w:cs="Courier New"/>
          <w:color w:val="D6D6DD"/>
          <w:sz w:val="18"/>
          <w:szCs w:val="18"/>
          <w:lang w:val="fr-FR"/>
          <w:rPrChange w:id="32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2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27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2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275" w:author="Hayfa ZGAYA-BIAU" w:date="2025-06-12T18:32:00Z" w16du:dateUtc="2025-06-12T16:32:00Z">
            <w:rPr>
              <w:rFonts w:ascii="Courier New" w:eastAsia="Courier New" w:hAnsi="Courier New" w:cs="Courier New"/>
              <w:color w:val="AA9BF5"/>
              <w:sz w:val="18"/>
              <w:szCs w:val="18"/>
            </w:rPr>
          </w:rPrChange>
        </w:rPr>
        <w:t>WINDOW_NORMAL</w:t>
      </w:r>
      <w:r w:rsidRPr="008F3D9F">
        <w:rPr>
          <w:rFonts w:ascii="Courier New" w:eastAsia="Courier New" w:hAnsi="Courier New" w:cs="Courier New"/>
          <w:color w:val="D6D6DD"/>
          <w:sz w:val="18"/>
          <w:szCs w:val="18"/>
          <w:lang w:val="fr-FR"/>
          <w:rPrChange w:id="3276" w:author="Hayfa ZGAYA-BIAU" w:date="2025-06-12T18:32:00Z" w16du:dateUtc="2025-06-12T16:32:00Z">
            <w:rPr>
              <w:rFonts w:ascii="Courier New" w:eastAsia="Courier New" w:hAnsi="Courier New" w:cs="Courier New"/>
              <w:color w:val="D6D6DD"/>
              <w:sz w:val="18"/>
              <w:szCs w:val="18"/>
            </w:rPr>
          </w:rPrChange>
        </w:rPr>
        <w:t>)</w:t>
      </w:r>
    </w:p>
    <w:p w14:paraId="0DEAD63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27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2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279"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2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281" w:author="Hayfa ZGAYA-BIAU" w:date="2025-06-12T18:32:00Z" w16du:dateUtc="2025-06-12T16:32:00Z">
            <w:rPr>
              <w:rFonts w:ascii="Courier New" w:eastAsia="Courier New" w:hAnsi="Courier New" w:cs="Courier New"/>
              <w:color w:val="EBC88D"/>
              <w:sz w:val="18"/>
              <w:szCs w:val="18"/>
            </w:rPr>
          </w:rPrChange>
        </w:rPr>
        <w:t>resizeWindow</w:t>
      </w:r>
      <w:r w:rsidRPr="008F3D9F">
        <w:rPr>
          <w:rFonts w:ascii="Courier New" w:eastAsia="Courier New" w:hAnsi="Courier New" w:cs="Courier New"/>
          <w:color w:val="D6D6DD"/>
          <w:sz w:val="18"/>
          <w:szCs w:val="18"/>
          <w:lang w:val="fr-FR"/>
          <w:rPrChange w:id="32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28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284"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28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286" w:author="Hayfa ZGAYA-BIAU" w:date="2025-06-12T18:32:00Z" w16du:dateUtc="2025-06-12T16:32:00Z">
            <w:rPr>
              <w:rFonts w:ascii="Courier New" w:eastAsia="Courier New" w:hAnsi="Courier New" w:cs="Courier New"/>
              <w:color w:val="E394DC"/>
              <w:sz w:val="18"/>
              <w:szCs w:val="18"/>
            </w:rPr>
          </w:rPrChange>
        </w:rPr>
        <w:t>Space</w:t>
      </w:r>
      <w:proofErr w:type="spellEnd"/>
      <w:r w:rsidRPr="008F3D9F">
        <w:rPr>
          <w:rFonts w:ascii="Courier New" w:eastAsia="Courier New" w:hAnsi="Courier New" w:cs="Courier New"/>
          <w:color w:val="E394DC"/>
          <w:sz w:val="18"/>
          <w:szCs w:val="18"/>
          <w:lang w:val="fr-FR"/>
          <w:rPrChange w:id="3287" w:author="Hayfa ZGAYA-BIAU" w:date="2025-06-12T18:32:00Z" w16du:dateUtc="2025-06-12T16:32:00Z">
            <w:rPr>
              <w:rFonts w:ascii="Courier New" w:eastAsia="Courier New" w:hAnsi="Courier New" w:cs="Courier New"/>
              <w:color w:val="E394DC"/>
              <w:sz w:val="18"/>
              <w:szCs w:val="18"/>
            </w:rPr>
          </w:rPrChange>
        </w:rPr>
        <w:t xml:space="preserve"> to Start'</w:t>
      </w:r>
      <w:r w:rsidRPr="008F3D9F">
        <w:rPr>
          <w:rFonts w:ascii="Courier New" w:eastAsia="Courier New" w:hAnsi="Courier New" w:cs="Courier New"/>
          <w:color w:val="D6D6DD"/>
          <w:sz w:val="18"/>
          <w:szCs w:val="18"/>
          <w:lang w:val="fr-FR"/>
          <w:rPrChange w:id="32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2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290" w:author="Hayfa ZGAYA-BIAU" w:date="2025-06-12T18:32:00Z" w16du:dateUtc="2025-06-12T16:32:00Z">
            <w:rPr>
              <w:rFonts w:ascii="Courier New" w:eastAsia="Courier New" w:hAnsi="Courier New" w:cs="Courier New"/>
              <w:color w:val="EBC88D"/>
              <w:sz w:val="18"/>
              <w:szCs w:val="18"/>
            </w:rPr>
          </w:rPrChange>
        </w:rPr>
        <w:t>400</w:t>
      </w:r>
      <w:r w:rsidRPr="008F3D9F">
        <w:rPr>
          <w:rFonts w:ascii="Courier New" w:eastAsia="Courier New" w:hAnsi="Courier New" w:cs="Courier New"/>
          <w:color w:val="D6D6DD"/>
          <w:sz w:val="18"/>
          <w:szCs w:val="18"/>
          <w:lang w:val="fr-FR"/>
          <w:rPrChange w:id="32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2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293" w:author="Hayfa ZGAYA-BIAU" w:date="2025-06-12T18:32:00Z" w16du:dateUtc="2025-06-12T16:32:00Z">
            <w:rPr>
              <w:rFonts w:ascii="Courier New" w:eastAsia="Courier New" w:hAnsi="Courier New" w:cs="Courier New"/>
              <w:color w:val="EBC88D"/>
              <w:sz w:val="18"/>
              <w:szCs w:val="18"/>
            </w:rPr>
          </w:rPrChange>
        </w:rPr>
        <w:t>100</w:t>
      </w:r>
      <w:r w:rsidRPr="008F3D9F">
        <w:rPr>
          <w:rFonts w:ascii="Courier New" w:eastAsia="Courier New" w:hAnsi="Courier New" w:cs="Courier New"/>
          <w:color w:val="D6D6DD"/>
          <w:sz w:val="18"/>
          <w:szCs w:val="18"/>
          <w:lang w:val="fr-FR"/>
          <w:rPrChange w:id="3294" w:author="Hayfa ZGAYA-BIAU" w:date="2025-06-12T18:32:00Z" w16du:dateUtc="2025-06-12T16:32:00Z">
            <w:rPr>
              <w:rFonts w:ascii="Courier New" w:eastAsia="Courier New" w:hAnsi="Courier New" w:cs="Courier New"/>
              <w:color w:val="D6D6DD"/>
              <w:sz w:val="18"/>
              <w:szCs w:val="18"/>
            </w:rPr>
          </w:rPrChange>
        </w:rPr>
        <w:t>)</w:t>
      </w:r>
    </w:p>
    <w:p w14:paraId="05293A6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29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29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297" w:author="Hayfa ZGAYA-BIAU" w:date="2025-06-12T18:32:00Z" w16du:dateUtc="2025-06-12T16:32:00Z">
            <w:rPr>
              <w:rFonts w:ascii="Courier New" w:eastAsia="Courier New" w:hAnsi="Courier New" w:cs="Courier New"/>
              <w:color w:val="94C1FA"/>
              <w:sz w:val="18"/>
              <w:szCs w:val="18"/>
            </w:rPr>
          </w:rPrChange>
        </w:rPr>
        <w:t>blank</w:t>
      </w:r>
      <w:proofErr w:type="gramEnd"/>
      <w:r w:rsidRPr="008F3D9F">
        <w:rPr>
          <w:rFonts w:ascii="Courier New" w:eastAsia="Courier New" w:hAnsi="Courier New" w:cs="Courier New"/>
          <w:color w:val="94C1FA"/>
          <w:sz w:val="18"/>
          <w:szCs w:val="18"/>
          <w:lang w:val="fr-FR"/>
          <w:rPrChange w:id="3298" w:author="Hayfa ZGAYA-BIAU" w:date="2025-06-12T18:32:00Z" w16du:dateUtc="2025-06-12T16:32:00Z">
            <w:rPr>
              <w:rFonts w:ascii="Courier New" w:eastAsia="Courier New" w:hAnsi="Courier New" w:cs="Courier New"/>
              <w:color w:val="94C1FA"/>
              <w:sz w:val="18"/>
              <w:szCs w:val="18"/>
            </w:rPr>
          </w:rPrChange>
        </w:rPr>
        <w:t>_image</w:t>
      </w:r>
      <w:proofErr w:type="spellEnd"/>
      <w:r w:rsidRPr="008F3D9F">
        <w:rPr>
          <w:rFonts w:ascii="Courier New" w:eastAsia="Courier New" w:hAnsi="Courier New" w:cs="Courier New"/>
          <w:color w:val="D8DEE9"/>
          <w:sz w:val="18"/>
          <w:szCs w:val="18"/>
          <w:lang w:val="fr-FR"/>
          <w:rPrChange w:id="32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3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3302"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33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04" w:author="Hayfa ZGAYA-BIAU" w:date="2025-06-12T18:32:00Z" w16du:dateUtc="2025-06-12T16:32:00Z">
            <w:rPr>
              <w:rFonts w:ascii="Courier New" w:eastAsia="Courier New" w:hAnsi="Courier New" w:cs="Courier New"/>
              <w:color w:val="EBC88D"/>
              <w:sz w:val="18"/>
              <w:szCs w:val="18"/>
            </w:rPr>
          </w:rPrChange>
        </w:rPr>
        <w:t>zeros</w:t>
      </w:r>
      <w:proofErr w:type="spellEnd"/>
      <w:proofErr w:type="gramEnd"/>
      <w:r w:rsidRPr="008F3D9F">
        <w:rPr>
          <w:rFonts w:ascii="Courier New" w:eastAsia="Courier New" w:hAnsi="Courier New" w:cs="Courier New"/>
          <w:color w:val="D6D6DD"/>
          <w:sz w:val="18"/>
          <w:szCs w:val="18"/>
          <w:lang w:val="fr-FR"/>
          <w:rPrChange w:id="33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06" w:author="Hayfa ZGAYA-BIAU" w:date="2025-06-12T18:32:00Z" w16du:dateUtc="2025-06-12T16:32:00Z">
            <w:rPr>
              <w:rFonts w:ascii="Courier New" w:eastAsia="Courier New" w:hAnsi="Courier New" w:cs="Courier New"/>
              <w:color w:val="EBC88D"/>
              <w:sz w:val="18"/>
              <w:szCs w:val="18"/>
            </w:rPr>
          </w:rPrChange>
        </w:rPr>
        <w:t>100</w:t>
      </w:r>
      <w:r w:rsidRPr="008F3D9F">
        <w:rPr>
          <w:rFonts w:ascii="Courier New" w:eastAsia="Courier New" w:hAnsi="Courier New" w:cs="Courier New"/>
          <w:color w:val="D6D6DD"/>
          <w:sz w:val="18"/>
          <w:szCs w:val="18"/>
          <w:lang w:val="fr-FR"/>
          <w:rPrChange w:id="33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09" w:author="Hayfa ZGAYA-BIAU" w:date="2025-06-12T18:32:00Z" w16du:dateUtc="2025-06-12T16:32:00Z">
            <w:rPr>
              <w:rFonts w:ascii="Courier New" w:eastAsia="Courier New" w:hAnsi="Courier New" w:cs="Courier New"/>
              <w:color w:val="EBC88D"/>
              <w:sz w:val="18"/>
              <w:szCs w:val="18"/>
            </w:rPr>
          </w:rPrChange>
        </w:rPr>
        <w:t>400</w:t>
      </w:r>
      <w:r w:rsidRPr="008F3D9F">
        <w:rPr>
          <w:rFonts w:ascii="Courier New" w:eastAsia="Courier New" w:hAnsi="Courier New" w:cs="Courier New"/>
          <w:color w:val="D6D6DD"/>
          <w:sz w:val="18"/>
          <w:szCs w:val="18"/>
          <w:lang w:val="fr-FR"/>
          <w:rPrChange w:id="33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12" w:author="Hayfa ZGAYA-BIAU" w:date="2025-06-12T18:32:00Z" w16du:dateUtc="2025-06-12T16:32:00Z">
            <w:rPr>
              <w:rFonts w:ascii="Courier New" w:eastAsia="Courier New" w:hAnsi="Courier New" w:cs="Courier New"/>
              <w:color w:val="EBC88D"/>
              <w:sz w:val="18"/>
              <w:szCs w:val="18"/>
            </w:rPr>
          </w:rPrChange>
        </w:rPr>
        <w:t>3</w:t>
      </w:r>
      <w:r w:rsidRPr="008F3D9F">
        <w:rPr>
          <w:rFonts w:ascii="Courier New" w:eastAsia="Courier New" w:hAnsi="Courier New" w:cs="Courier New"/>
          <w:color w:val="D6D6DD"/>
          <w:sz w:val="18"/>
          <w:szCs w:val="18"/>
          <w:lang w:val="fr-FR"/>
          <w:rPrChange w:id="33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1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315" w:author="Hayfa ZGAYA-BIAU" w:date="2025-06-12T18:32:00Z" w16du:dateUtc="2025-06-12T16:32:00Z">
            <w:rPr>
              <w:rFonts w:ascii="Courier New" w:eastAsia="Courier New" w:hAnsi="Courier New" w:cs="Courier New"/>
              <w:i/>
              <w:color w:val="D6D6DD"/>
              <w:sz w:val="18"/>
              <w:szCs w:val="18"/>
            </w:rPr>
          </w:rPrChange>
        </w:rPr>
        <w:t>dtype</w:t>
      </w:r>
      <w:proofErr w:type="spellEnd"/>
      <w:r w:rsidRPr="008F3D9F">
        <w:rPr>
          <w:rFonts w:ascii="Courier New" w:eastAsia="Courier New" w:hAnsi="Courier New" w:cs="Courier New"/>
          <w:color w:val="D6D6DD"/>
          <w:sz w:val="18"/>
          <w:szCs w:val="18"/>
          <w:lang w:val="fr-FR"/>
          <w:rPrChange w:id="3316"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1D1D1"/>
          <w:sz w:val="18"/>
          <w:szCs w:val="18"/>
          <w:lang w:val="fr-FR"/>
          <w:rPrChange w:id="3317"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33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319" w:author="Hayfa ZGAYA-BIAU" w:date="2025-06-12T18:32:00Z" w16du:dateUtc="2025-06-12T16:32:00Z">
            <w:rPr>
              <w:rFonts w:ascii="Courier New" w:eastAsia="Courier New" w:hAnsi="Courier New" w:cs="Courier New"/>
              <w:color w:val="AA9BF5"/>
              <w:sz w:val="18"/>
              <w:szCs w:val="18"/>
            </w:rPr>
          </w:rPrChange>
        </w:rPr>
        <w:t>uint</w:t>
      </w:r>
      <w:proofErr w:type="gramEnd"/>
      <w:r w:rsidRPr="008F3D9F">
        <w:rPr>
          <w:rFonts w:ascii="Courier New" w:eastAsia="Courier New" w:hAnsi="Courier New" w:cs="Courier New"/>
          <w:color w:val="AA9BF5"/>
          <w:sz w:val="18"/>
          <w:szCs w:val="18"/>
          <w:lang w:val="fr-FR"/>
          <w:rPrChange w:id="3320" w:author="Hayfa ZGAYA-BIAU" w:date="2025-06-12T18:32:00Z" w16du:dateUtc="2025-06-12T16:32:00Z">
            <w:rPr>
              <w:rFonts w:ascii="Courier New" w:eastAsia="Courier New" w:hAnsi="Courier New" w:cs="Courier New"/>
              <w:color w:val="AA9BF5"/>
              <w:sz w:val="18"/>
              <w:szCs w:val="18"/>
            </w:rPr>
          </w:rPrChange>
        </w:rPr>
        <w:t>8</w:t>
      </w:r>
      <w:r w:rsidRPr="008F3D9F">
        <w:rPr>
          <w:rFonts w:ascii="Courier New" w:eastAsia="Courier New" w:hAnsi="Courier New" w:cs="Courier New"/>
          <w:color w:val="D6D6DD"/>
          <w:sz w:val="18"/>
          <w:szCs w:val="18"/>
          <w:lang w:val="fr-FR"/>
          <w:rPrChange w:id="3321" w:author="Hayfa ZGAYA-BIAU" w:date="2025-06-12T18:32:00Z" w16du:dateUtc="2025-06-12T16:32:00Z">
            <w:rPr>
              <w:rFonts w:ascii="Courier New" w:eastAsia="Courier New" w:hAnsi="Courier New" w:cs="Courier New"/>
              <w:color w:val="D6D6DD"/>
              <w:sz w:val="18"/>
              <w:szCs w:val="18"/>
            </w:rPr>
          </w:rPrChange>
        </w:rPr>
        <w:t>)</w:t>
      </w:r>
    </w:p>
    <w:p w14:paraId="19B13D6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32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3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324"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3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26" w:author="Hayfa ZGAYA-BIAU" w:date="2025-06-12T18:32:00Z" w16du:dateUtc="2025-06-12T16:32:00Z">
            <w:rPr>
              <w:rFonts w:ascii="Courier New" w:eastAsia="Courier New" w:hAnsi="Courier New" w:cs="Courier New"/>
              <w:color w:val="EBC88D"/>
              <w:sz w:val="18"/>
              <w:szCs w:val="18"/>
            </w:rPr>
          </w:rPrChange>
        </w:rPr>
        <w:t>putText</w:t>
      </w:r>
      <w:r w:rsidRPr="008F3D9F">
        <w:rPr>
          <w:rFonts w:ascii="Courier New" w:eastAsia="Courier New" w:hAnsi="Courier New" w:cs="Courier New"/>
          <w:color w:val="D6D6DD"/>
          <w:sz w:val="18"/>
          <w:szCs w:val="18"/>
          <w:lang w:val="fr-FR"/>
          <w:rPrChange w:id="332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328" w:author="Hayfa ZGAYA-BIAU" w:date="2025-06-12T18:32:00Z" w16du:dateUtc="2025-06-12T16:32:00Z">
            <w:rPr>
              <w:rFonts w:ascii="Courier New" w:eastAsia="Courier New" w:hAnsi="Courier New" w:cs="Courier New"/>
              <w:color w:val="94C1FA"/>
              <w:sz w:val="18"/>
              <w:szCs w:val="18"/>
            </w:rPr>
          </w:rPrChange>
        </w:rPr>
        <w:t>blank_image</w:t>
      </w:r>
      <w:proofErr w:type="spellEnd"/>
      <w:r w:rsidRPr="008F3D9F">
        <w:rPr>
          <w:rFonts w:ascii="Courier New" w:eastAsia="Courier New" w:hAnsi="Courier New" w:cs="Courier New"/>
          <w:color w:val="D6D6DD"/>
          <w:sz w:val="18"/>
          <w:szCs w:val="18"/>
          <w:lang w:val="fr-FR"/>
          <w:rPrChange w:id="33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333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332"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33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334" w:author="Hayfa ZGAYA-BIAU" w:date="2025-06-12T18:32:00Z" w16du:dateUtc="2025-06-12T16:32:00Z">
            <w:rPr>
              <w:rFonts w:ascii="Courier New" w:eastAsia="Courier New" w:hAnsi="Courier New" w:cs="Courier New"/>
              <w:color w:val="E394DC"/>
              <w:sz w:val="18"/>
              <w:szCs w:val="18"/>
            </w:rPr>
          </w:rPrChange>
        </w:rPr>
        <w:t>Spacebar</w:t>
      </w:r>
      <w:proofErr w:type="spellEnd"/>
      <w:r w:rsidRPr="008F3D9F">
        <w:rPr>
          <w:rFonts w:ascii="Courier New" w:eastAsia="Courier New" w:hAnsi="Courier New" w:cs="Courier New"/>
          <w:color w:val="E394DC"/>
          <w:sz w:val="18"/>
          <w:szCs w:val="18"/>
          <w:lang w:val="fr-FR"/>
          <w:rPrChange w:id="3335" w:author="Hayfa ZGAYA-BIAU" w:date="2025-06-12T18:32:00Z" w16du:dateUtc="2025-06-12T16:32:00Z">
            <w:rPr>
              <w:rFonts w:ascii="Courier New" w:eastAsia="Courier New" w:hAnsi="Courier New" w:cs="Courier New"/>
              <w:color w:val="E394DC"/>
              <w:sz w:val="18"/>
              <w:szCs w:val="18"/>
            </w:rPr>
          </w:rPrChange>
        </w:rPr>
        <w:t xml:space="preserve"> to Start"</w:t>
      </w:r>
      <w:r w:rsidRPr="008F3D9F">
        <w:rPr>
          <w:rFonts w:ascii="Courier New" w:eastAsia="Courier New" w:hAnsi="Courier New" w:cs="Courier New"/>
          <w:color w:val="D6D6DD"/>
          <w:sz w:val="18"/>
          <w:szCs w:val="18"/>
          <w:lang w:val="fr-FR"/>
          <w:rPrChange w:id="33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3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39" w:author="Hayfa ZGAYA-BIAU" w:date="2025-06-12T18:32:00Z" w16du:dateUtc="2025-06-12T16:32:00Z">
            <w:rPr>
              <w:rFonts w:ascii="Courier New" w:eastAsia="Courier New" w:hAnsi="Courier New" w:cs="Courier New"/>
              <w:color w:val="EBC88D"/>
              <w:sz w:val="18"/>
              <w:szCs w:val="18"/>
            </w:rPr>
          </w:rPrChange>
        </w:rPr>
        <w:t>50</w:t>
      </w:r>
      <w:r w:rsidRPr="008F3D9F">
        <w:rPr>
          <w:rFonts w:ascii="Courier New" w:eastAsia="Courier New" w:hAnsi="Courier New" w:cs="Courier New"/>
          <w:color w:val="D6D6DD"/>
          <w:sz w:val="18"/>
          <w:szCs w:val="18"/>
          <w:lang w:val="fr-FR"/>
          <w:rPrChange w:id="33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42" w:author="Hayfa ZGAYA-BIAU" w:date="2025-06-12T18:32:00Z" w16du:dateUtc="2025-06-12T16:32:00Z">
            <w:rPr>
              <w:rFonts w:ascii="Courier New" w:eastAsia="Courier New" w:hAnsi="Courier New" w:cs="Courier New"/>
              <w:color w:val="EBC88D"/>
              <w:sz w:val="18"/>
              <w:szCs w:val="18"/>
            </w:rPr>
          </w:rPrChange>
        </w:rPr>
        <w:t>60</w:t>
      </w:r>
      <w:r w:rsidRPr="008F3D9F">
        <w:rPr>
          <w:rFonts w:ascii="Courier New" w:eastAsia="Courier New" w:hAnsi="Courier New" w:cs="Courier New"/>
          <w:color w:val="D6D6DD"/>
          <w:sz w:val="18"/>
          <w:szCs w:val="18"/>
          <w:lang w:val="fr-FR"/>
          <w:rPrChange w:id="3343" w:author="Hayfa ZGAYA-BIAU" w:date="2025-06-12T18:32:00Z" w16du:dateUtc="2025-06-12T16:32:00Z">
            <w:rPr>
              <w:rFonts w:ascii="Courier New" w:eastAsia="Courier New" w:hAnsi="Courier New" w:cs="Courier New"/>
              <w:color w:val="D6D6DD"/>
              <w:sz w:val="18"/>
              <w:szCs w:val="18"/>
            </w:rPr>
          </w:rPrChange>
        </w:rPr>
        <w:t>),</w:t>
      </w:r>
    </w:p>
    <w:p w14:paraId="3F8D920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3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3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346"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3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348" w:author="Hayfa ZGAYA-BIAU" w:date="2025-06-12T18:32:00Z" w16du:dateUtc="2025-06-12T16:32:00Z">
            <w:rPr>
              <w:rFonts w:ascii="Courier New" w:eastAsia="Courier New" w:hAnsi="Courier New" w:cs="Courier New"/>
              <w:color w:val="AA9BF5"/>
              <w:sz w:val="18"/>
              <w:szCs w:val="18"/>
            </w:rPr>
          </w:rPrChange>
        </w:rPr>
        <w:t>FONT_HERSHEY_SIMPLEX</w:t>
      </w:r>
      <w:r w:rsidRPr="008F3D9F">
        <w:rPr>
          <w:rFonts w:ascii="Courier New" w:eastAsia="Courier New" w:hAnsi="Courier New" w:cs="Courier New"/>
          <w:color w:val="D6D6DD"/>
          <w:sz w:val="18"/>
          <w:szCs w:val="18"/>
          <w:lang w:val="fr-FR"/>
          <w:rPrChange w:id="33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51" w:author="Hayfa ZGAYA-BIAU" w:date="2025-06-12T18:32:00Z" w16du:dateUtc="2025-06-12T16:32:00Z">
            <w:rPr>
              <w:rFonts w:ascii="Courier New" w:eastAsia="Courier New" w:hAnsi="Courier New" w:cs="Courier New"/>
              <w:color w:val="EBC88D"/>
              <w:sz w:val="18"/>
              <w:szCs w:val="18"/>
            </w:rPr>
          </w:rPrChange>
        </w:rPr>
        <w:t>0.8</w:t>
      </w:r>
      <w:r w:rsidRPr="008F3D9F">
        <w:rPr>
          <w:rFonts w:ascii="Courier New" w:eastAsia="Courier New" w:hAnsi="Courier New" w:cs="Courier New"/>
          <w:color w:val="D6D6DD"/>
          <w:sz w:val="18"/>
          <w:szCs w:val="18"/>
          <w:lang w:val="fr-FR"/>
          <w:rPrChange w:id="33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5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3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55" w:author="Hayfa ZGAYA-BIAU" w:date="2025-06-12T18:32:00Z" w16du:dateUtc="2025-06-12T16:32:00Z">
            <w:rPr>
              <w:rFonts w:ascii="Courier New" w:eastAsia="Courier New" w:hAnsi="Courier New" w:cs="Courier New"/>
              <w:color w:val="EBC88D"/>
              <w:sz w:val="18"/>
              <w:szCs w:val="18"/>
            </w:rPr>
          </w:rPrChange>
        </w:rPr>
        <w:t>255</w:t>
      </w:r>
      <w:r w:rsidRPr="008F3D9F">
        <w:rPr>
          <w:rFonts w:ascii="Courier New" w:eastAsia="Courier New" w:hAnsi="Courier New" w:cs="Courier New"/>
          <w:color w:val="D6D6DD"/>
          <w:sz w:val="18"/>
          <w:szCs w:val="18"/>
          <w:lang w:val="fr-FR"/>
          <w:rPrChange w:id="33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58" w:author="Hayfa ZGAYA-BIAU" w:date="2025-06-12T18:32:00Z" w16du:dateUtc="2025-06-12T16:32:00Z">
            <w:rPr>
              <w:rFonts w:ascii="Courier New" w:eastAsia="Courier New" w:hAnsi="Courier New" w:cs="Courier New"/>
              <w:color w:val="EBC88D"/>
              <w:sz w:val="18"/>
              <w:szCs w:val="18"/>
            </w:rPr>
          </w:rPrChange>
        </w:rPr>
        <w:t>255</w:t>
      </w:r>
      <w:r w:rsidRPr="008F3D9F">
        <w:rPr>
          <w:rFonts w:ascii="Courier New" w:eastAsia="Courier New" w:hAnsi="Courier New" w:cs="Courier New"/>
          <w:color w:val="D6D6DD"/>
          <w:sz w:val="18"/>
          <w:szCs w:val="18"/>
          <w:lang w:val="fr-FR"/>
          <w:rPrChange w:id="33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61" w:author="Hayfa ZGAYA-BIAU" w:date="2025-06-12T18:32:00Z" w16du:dateUtc="2025-06-12T16:32:00Z">
            <w:rPr>
              <w:rFonts w:ascii="Courier New" w:eastAsia="Courier New" w:hAnsi="Courier New" w:cs="Courier New"/>
              <w:color w:val="EBC88D"/>
              <w:sz w:val="18"/>
              <w:szCs w:val="18"/>
            </w:rPr>
          </w:rPrChange>
        </w:rPr>
        <w:t>255</w:t>
      </w:r>
      <w:r w:rsidRPr="008F3D9F">
        <w:rPr>
          <w:rFonts w:ascii="Courier New" w:eastAsia="Courier New" w:hAnsi="Courier New" w:cs="Courier New"/>
          <w:color w:val="D6D6DD"/>
          <w:sz w:val="18"/>
          <w:szCs w:val="18"/>
          <w:lang w:val="fr-FR"/>
          <w:rPrChange w:id="33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364"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3365" w:author="Hayfa ZGAYA-BIAU" w:date="2025-06-12T18:32:00Z" w16du:dateUtc="2025-06-12T16:32:00Z">
            <w:rPr>
              <w:rFonts w:ascii="Courier New" w:eastAsia="Courier New" w:hAnsi="Courier New" w:cs="Courier New"/>
              <w:color w:val="D6D6DD"/>
              <w:sz w:val="18"/>
              <w:szCs w:val="18"/>
            </w:rPr>
          </w:rPrChange>
        </w:rPr>
        <w:t>)</w:t>
      </w:r>
    </w:p>
    <w:p w14:paraId="3527E8D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36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3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368"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3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70" w:author="Hayfa ZGAYA-BIAU" w:date="2025-06-12T18:32:00Z" w16du:dateUtc="2025-06-12T16:32:00Z">
            <w:rPr>
              <w:rFonts w:ascii="Courier New" w:eastAsia="Courier New" w:hAnsi="Courier New" w:cs="Courier New"/>
              <w:color w:val="EBC88D"/>
              <w:sz w:val="18"/>
              <w:szCs w:val="18"/>
            </w:rPr>
          </w:rPrChange>
        </w:rPr>
        <w:t>imshow</w:t>
      </w:r>
      <w:r w:rsidRPr="008F3D9F">
        <w:rPr>
          <w:rFonts w:ascii="Courier New" w:eastAsia="Courier New" w:hAnsi="Courier New" w:cs="Courier New"/>
          <w:color w:val="D6D6DD"/>
          <w:sz w:val="18"/>
          <w:szCs w:val="18"/>
          <w:lang w:val="fr-FR"/>
          <w:rPrChange w:id="33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37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373"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37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375" w:author="Hayfa ZGAYA-BIAU" w:date="2025-06-12T18:32:00Z" w16du:dateUtc="2025-06-12T16:32:00Z">
            <w:rPr>
              <w:rFonts w:ascii="Courier New" w:eastAsia="Courier New" w:hAnsi="Courier New" w:cs="Courier New"/>
              <w:color w:val="E394DC"/>
              <w:sz w:val="18"/>
              <w:szCs w:val="18"/>
            </w:rPr>
          </w:rPrChange>
        </w:rPr>
        <w:t>Space</w:t>
      </w:r>
      <w:proofErr w:type="spellEnd"/>
      <w:r w:rsidRPr="008F3D9F">
        <w:rPr>
          <w:rFonts w:ascii="Courier New" w:eastAsia="Courier New" w:hAnsi="Courier New" w:cs="Courier New"/>
          <w:color w:val="E394DC"/>
          <w:sz w:val="18"/>
          <w:szCs w:val="18"/>
          <w:lang w:val="fr-FR"/>
          <w:rPrChange w:id="3376" w:author="Hayfa ZGAYA-BIAU" w:date="2025-06-12T18:32:00Z" w16du:dateUtc="2025-06-12T16:32:00Z">
            <w:rPr>
              <w:rFonts w:ascii="Courier New" w:eastAsia="Courier New" w:hAnsi="Courier New" w:cs="Courier New"/>
              <w:color w:val="E394DC"/>
              <w:sz w:val="18"/>
              <w:szCs w:val="18"/>
            </w:rPr>
          </w:rPrChange>
        </w:rPr>
        <w:t xml:space="preserve"> to Start'</w:t>
      </w:r>
      <w:r w:rsidRPr="008F3D9F">
        <w:rPr>
          <w:rFonts w:ascii="Courier New" w:eastAsia="Courier New" w:hAnsi="Courier New" w:cs="Courier New"/>
          <w:color w:val="D6D6DD"/>
          <w:sz w:val="18"/>
          <w:szCs w:val="18"/>
          <w:lang w:val="fr-FR"/>
          <w:rPrChange w:id="33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7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3379" w:author="Hayfa ZGAYA-BIAU" w:date="2025-06-12T18:32:00Z" w16du:dateUtc="2025-06-12T16:32:00Z">
            <w:rPr>
              <w:rFonts w:ascii="Courier New" w:eastAsia="Courier New" w:hAnsi="Courier New" w:cs="Courier New"/>
              <w:color w:val="94C1FA"/>
              <w:sz w:val="18"/>
              <w:szCs w:val="18"/>
            </w:rPr>
          </w:rPrChange>
        </w:rPr>
        <w:t>blank_image</w:t>
      </w:r>
      <w:proofErr w:type="spellEnd"/>
      <w:r w:rsidRPr="008F3D9F">
        <w:rPr>
          <w:rFonts w:ascii="Courier New" w:eastAsia="Courier New" w:hAnsi="Courier New" w:cs="Courier New"/>
          <w:color w:val="D6D6DD"/>
          <w:sz w:val="18"/>
          <w:szCs w:val="18"/>
          <w:lang w:val="fr-FR"/>
          <w:rPrChange w:id="3380" w:author="Hayfa ZGAYA-BIAU" w:date="2025-06-12T18:32:00Z" w16du:dateUtc="2025-06-12T16:32:00Z">
            <w:rPr>
              <w:rFonts w:ascii="Courier New" w:eastAsia="Courier New" w:hAnsi="Courier New" w:cs="Courier New"/>
              <w:color w:val="D6D6DD"/>
              <w:sz w:val="18"/>
              <w:szCs w:val="18"/>
            </w:rPr>
          </w:rPrChange>
        </w:rPr>
        <w:t>)</w:t>
      </w:r>
    </w:p>
    <w:p w14:paraId="571B5E5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38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382" w:author="Hayfa ZGAYA-BIAU" w:date="2025-06-12T18:32:00Z" w16du:dateUtc="2025-06-12T16:32:00Z">
            <w:rPr>
              <w:rFonts w:ascii="Courier New" w:eastAsia="Courier New" w:hAnsi="Courier New" w:cs="Courier New"/>
              <w:color w:val="D8DEE9"/>
              <w:sz w:val="18"/>
              <w:szCs w:val="18"/>
            </w:rPr>
          </w:rPrChange>
        </w:rPr>
        <w:t xml:space="preserve">  </w:t>
      </w:r>
    </w:p>
    <w:p w14:paraId="4FFEDCD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38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38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385" w:author="Hayfa ZGAYA-BIAU" w:date="2025-06-12T18:32:00Z" w16du:dateUtc="2025-06-12T16:32:00Z">
            <w:rPr>
              <w:rFonts w:ascii="Courier New" w:eastAsia="Courier New" w:hAnsi="Courier New" w:cs="Courier New"/>
              <w:i/>
              <w:color w:val="83D6C5"/>
              <w:sz w:val="18"/>
              <w:szCs w:val="18"/>
            </w:rPr>
          </w:rPrChange>
        </w:rPr>
        <w:t>while</w:t>
      </w:r>
      <w:proofErr w:type="spellEnd"/>
      <w:proofErr w:type="gramEnd"/>
      <w:r w:rsidRPr="008F3D9F">
        <w:rPr>
          <w:rFonts w:ascii="Courier New" w:eastAsia="Courier New" w:hAnsi="Courier New" w:cs="Courier New"/>
          <w:color w:val="D8DEE9"/>
          <w:sz w:val="18"/>
          <w:szCs w:val="18"/>
          <w:lang w:val="fr-FR"/>
          <w:rPrChange w:id="338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387"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8DEE9"/>
          <w:sz w:val="18"/>
          <w:szCs w:val="18"/>
          <w:lang w:val="fr-FR"/>
          <w:rPrChange w:id="3388" w:author="Hayfa ZGAYA-BIAU" w:date="2025-06-12T18:32:00Z" w16du:dateUtc="2025-06-12T16:32:00Z">
            <w:rPr>
              <w:rFonts w:ascii="Courier New" w:eastAsia="Courier New" w:hAnsi="Courier New" w:cs="Courier New"/>
              <w:color w:val="D8DEE9"/>
              <w:sz w:val="18"/>
              <w:szCs w:val="18"/>
            </w:rPr>
          </w:rPrChange>
        </w:rPr>
        <w:t>:</w:t>
      </w:r>
      <w:proofErr w:type="gramEnd"/>
    </w:p>
    <w:p w14:paraId="7F6BD908"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3389" w:author="Hayfa ZGAYA-BIAU" w:date="2025-06-12T18:32:00Z" w16du:dateUtc="2025-06-12T16:32:00Z">
            <w:rPr>
              <w:rFonts w:ascii="Courier New" w:eastAsia="Courier New" w:hAnsi="Courier New" w:cs="Courier New"/>
              <w:color w:val="EBC88D"/>
              <w:sz w:val="18"/>
              <w:szCs w:val="18"/>
            </w:rPr>
          </w:rPrChange>
        </w:rPr>
      </w:pPr>
      <w:r w:rsidRPr="008F3D9F">
        <w:rPr>
          <w:rFonts w:ascii="Courier New" w:eastAsia="Courier New" w:hAnsi="Courier New" w:cs="Courier New"/>
          <w:color w:val="D8DEE9"/>
          <w:sz w:val="18"/>
          <w:szCs w:val="18"/>
          <w:lang w:val="fr-FR"/>
          <w:rPrChange w:id="33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3391" w:author="Hayfa ZGAYA-BIAU" w:date="2025-06-12T18:32:00Z" w16du:dateUtc="2025-06-12T16:32:00Z">
            <w:rPr>
              <w:rFonts w:ascii="Courier New" w:eastAsia="Courier New" w:hAnsi="Courier New" w:cs="Courier New"/>
              <w:color w:val="94C1FA"/>
              <w:sz w:val="18"/>
              <w:szCs w:val="18"/>
            </w:rPr>
          </w:rPrChange>
        </w:rPr>
        <w:t>key</w:t>
      </w:r>
      <w:proofErr w:type="gramEnd"/>
      <w:r w:rsidRPr="008F3D9F">
        <w:rPr>
          <w:rFonts w:ascii="Courier New" w:eastAsia="Courier New" w:hAnsi="Courier New" w:cs="Courier New"/>
          <w:color w:val="D8DEE9"/>
          <w:sz w:val="18"/>
          <w:szCs w:val="18"/>
          <w:lang w:val="fr-FR"/>
          <w:rPrChange w:id="33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3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39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39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3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97" w:author="Hayfa ZGAYA-BIAU" w:date="2025-06-12T18:32:00Z" w16du:dateUtc="2025-06-12T16:32:00Z">
            <w:rPr>
              <w:rFonts w:ascii="Courier New" w:eastAsia="Courier New" w:hAnsi="Courier New" w:cs="Courier New"/>
              <w:color w:val="EBC88D"/>
              <w:sz w:val="18"/>
              <w:szCs w:val="18"/>
            </w:rPr>
          </w:rPrChange>
        </w:rPr>
        <w:t>waitKey</w:t>
      </w:r>
      <w:r w:rsidRPr="008F3D9F">
        <w:rPr>
          <w:rFonts w:ascii="Courier New" w:eastAsia="Courier New" w:hAnsi="Courier New" w:cs="Courier New"/>
          <w:color w:val="D6D6DD"/>
          <w:sz w:val="18"/>
          <w:szCs w:val="18"/>
          <w:lang w:val="fr-FR"/>
          <w:rPrChange w:id="33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399"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34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4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402" w:author="Hayfa ZGAYA-BIAU" w:date="2025-06-12T18:32:00Z" w16du:dateUtc="2025-06-12T16:32:00Z">
            <w:rPr>
              <w:rFonts w:ascii="Courier New" w:eastAsia="Courier New" w:hAnsi="Courier New" w:cs="Courier New"/>
              <w:color w:val="D6D6DD"/>
              <w:sz w:val="18"/>
              <w:szCs w:val="18"/>
            </w:rPr>
          </w:rPrChange>
        </w:rPr>
        <w:t>&amp;</w:t>
      </w:r>
      <w:r w:rsidRPr="008F3D9F">
        <w:rPr>
          <w:rFonts w:ascii="Courier New" w:eastAsia="Courier New" w:hAnsi="Courier New" w:cs="Courier New"/>
          <w:color w:val="D8DEE9"/>
          <w:sz w:val="18"/>
          <w:szCs w:val="18"/>
          <w:lang w:val="fr-FR"/>
          <w:rPrChange w:id="340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3404" w:author="Hayfa ZGAYA-BIAU" w:date="2025-06-12T18:32:00Z" w16du:dateUtc="2025-06-12T16:32:00Z">
            <w:rPr>
              <w:rFonts w:ascii="Courier New" w:eastAsia="Courier New" w:hAnsi="Courier New" w:cs="Courier New"/>
              <w:color w:val="82D2CE"/>
              <w:sz w:val="18"/>
              <w:szCs w:val="18"/>
            </w:rPr>
          </w:rPrChange>
        </w:rPr>
        <w:t>0x</w:t>
      </w:r>
      <w:r w:rsidRPr="008F3D9F">
        <w:rPr>
          <w:rFonts w:ascii="Courier New" w:eastAsia="Courier New" w:hAnsi="Courier New" w:cs="Courier New"/>
          <w:color w:val="EBC88D"/>
          <w:sz w:val="18"/>
          <w:szCs w:val="18"/>
          <w:lang w:val="fr-FR"/>
          <w:rPrChange w:id="3405" w:author="Hayfa ZGAYA-BIAU" w:date="2025-06-12T18:32:00Z" w16du:dateUtc="2025-06-12T16:32:00Z">
            <w:rPr>
              <w:rFonts w:ascii="Courier New" w:eastAsia="Courier New" w:hAnsi="Courier New" w:cs="Courier New"/>
              <w:color w:val="EBC88D"/>
              <w:sz w:val="18"/>
              <w:szCs w:val="18"/>
            </w:rPr>
          </w:rPrChange>
        </w:rPr>
        <w:t>FF</w:t>
      </w:r>
    </w:p>
    <w:p w14:paraId="6772046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40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40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40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4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410" w:author="Hayfa ZGAYA-BIAU" w:date="2025-06-12T18:32:00Z" w16du:dateUtc="2025-06-12T16:32:00Z">
            <w:rPr>
              <w:rFonts w:ascii="Courier New" w:eastAsia="Courier New" w:hAnsi="Courier New" w:cs="Courier New"/>
              <w:color w:val="94C1FA"/>
              <w:sz w:val="18"/>
              <w:szCs w:val="18"/>
            </w:rPr>
          </w:rPrChange>
        </w:rPr>
        <w:t>key</w:t>
      </w:r>
      <w:r w:rsidRPr="008F3D9F">
        <w:rPr>
          <w:rFonts w:ascii="Courier New" w:eastAsia="Courier New" w:hAnsi="Courier New" w:cs="Courier New"/>
          <w:color w:val="D8DEE9"/>
          <w:sz w:val="18"/>
          <w:szCs w:val="18"/>
          <w:lang w:val="fr-FR"/>
          <w:rPrChange w:id="34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4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41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3414" w:author="Hayfa ZGAYA-BIAU" w:date="2025-06-12T18:32:00Z" w16du:dateUtc="2025-06-12T16:32:00Z">
            <w:rPr>
              <w:rFonts w:ascii="Courier New" w:eastAsia="Courier New" w:hAnsi="Courier New" w:cs="Courier New"/>
              <w:color w:val="82D2CE"/>
              <w:sz w:val="18"/>
              <w:szCs w:val="18"/>
            </w:rPr>
          </w:rPrChange>
        </w:rPr>
        <w:t>ord</w:t>
      </w:r>
      <w:r w:rsidRPr="008F3D9F">
        <w:rPr>
          <w:rFonts w:ascii="Courier New" w:eastAsia="Courier New" w:hAnsi="Courier New" w:cs="Courier New"/>
          <w:color w:val="D6D6DD"/>
          <w:sz w:val="18"/>
          <w:szCs w:val="18"/>
          <w:lang w:val="fr-FR"/>
          <w:rPrChange w:id="341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416" w:author="Hayfa ZGAYA-BIAU" w:date="2025-06-12T18:32:00Z" w16du:dateUtc="2025-06-12T16:32:00Z">
            <w:rPr>
              <w:rFonts w:ascii="Courier New" w:eastAsia="Courier New" w:hAnsi="Courier New" w:cs="Courier New"/>
              <w:color w:val="E394DC"/>
              <w:sz w:val="18"/>
              <w:szCs w:val="18"/>
            </w:rPr>
          </w:rPrChange>
        </w:rPr>
        <w:t>' '</w:t>
      </w:r>
      <w:proofErr w:type="gramStart"/>
      <w:r w:rsidRPr="008F3D9F">
        <w:rPr>
          <w:rFonts w:ascii="Courier New" w:eastAsia="Courier New" w:hAnsi="Courier New" w:cs="Courier New"/>
          <w:color w:val="D6D6DD"/>
          <w:sz w:val="18"/>
          <w:szCs w:val="18"/>
          <w:lang w:val="fr-FR"/>
          <w:rPrChange w:id="34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41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34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42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421" w:author="Hayfa ZGAYA-BIAU" w:date="2025-06-12T18:32:00Z" w16du:dateUtc="2025-06-12T16:32:00Z">
            <w:rPr>
              <w:rFonts w:ascii="Courier New" w:eastAsia="Courier New" w:hAnsi="Courier New" w:cs="Courier New"/>
              <w:i/>
              <w:color w:val="FFFFFF"/>
              <w:sz w:val="18"/>
              <w:szCs w:val="18"/>
            </w:rPr>
          </w:rPrChange>
        </w:rPr>
        <w:t>Spacebar</w:t>
      </w:r>
      <w:proofErr w:type="spellEnd"/>
      <w:r w:rsidRPr="008F3D9F">
        <w:rPr>
          <w:rFonts w:ascii="Courier New" w:eastAsia="Courier New" w:hAnsi="Courier New" w:cs="Courier New"/>
          <w:i/>
          <w:color w:val="FFFFFF"/>
          <w:sz w:val="18"/>
          <w:szCs w:val="18"/>
          <w:lang w:val="fr-FR"/>
          <w:rPrChange w:id="342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423" w:author="Hayfa ZGAYA-BIAU" w:date="2025-06-12T18:32:00Z" w16du:dateUtc="2025-06-12T16:32:00Z">
            <w:rPr>
              <w:rFonts w:ascii="Courier New" w:eastAsia="Courier New" w:hAnsi="Courier New" w:cs="Courier New"/>
              <w:i/>
              <w:color w:val="FFFFFF"/>
              <w:sz w:val="18"/>
              <w:szCs w:val="18"/>
            </w:rPr>
          </w:rPrChange>
        </w:rPr>
        <w:t>pressed</w:t>
      </w:r>
      <w:proofErr w:type="spellEnd"/>
    </w:p>
    <w:p w14:paraId="1C21122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4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4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426"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42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42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429" w:author="Hayfa ZGAYA-BIAU" w:date="2025-06-12T18:32:00Z" w16du:dateUtc="2025-06-12T16:32:00Z">
            <w:rPr>
              <w:rFonts w:ascii="Courier New" w:eastAsia="Courier New" w:hAnsi="Courier New" w:cs="Courier New"/>
              <w:color w:val="E394DC"/>
              <w:sz w:val="18"/>
              <w:szCs w:val="18"/>
            </w:rPr>
          </w:rPrChange>
        </w:rPr>
        <w:t>Spacebar</w:t>
      </w:r>
      <w:proofErr w:type="spellEnd"/>
      <w:r w:rsidRPr="008F3D9F">
        <w:rPr>
          <w:rFonts w:ascii="Courier New" w:eastAsia="Courier New" w:hAnsi="Courier New" w:cs="Courier New"/>
          <w:color w:val="E394DC"/>
          <w:sz w:val="18"/>
          <w:szCs w:val="18"/>
          <w:lang w:val="fr-FR"/>
          <w:rPrChange w:id="343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431" w:author="Hayfa ZGAYA-BIAU" w:date="2025-06-12T18:32:00Z" w16du:dateUtc="2025-06-12T16:32:00Z">
            <w:rPr>
              <w:rFonts w:ascii="Courier New" w:eastAsia="Courier New" w:hAnsi="Courier New" w:cs="Courier New"/>
              <w:color w:val="E394DC"/>
              <w:sz w:val="18"/>
              <w:szCs w:val="18"/>
            </w:rPr>
          </w:rPrChange>
        </w:rPr>
        <w:t>pressed</w:t>
      </w:r>
      <w:proofErr w:type="spellEnd"/>
      <w:r w:rsidRPr="008F3D9F">
        <w:rPr>
          <w:rFonts w:ascii="Courier New" w:eastAsia="Courier New" w:hAnsi="Courier New" w:cs="Courier New"/>
          <w:color w:val="E394DC"/>
          <w:sz w:val="18"/>
          <w:szCs w:val="18"/>
          <w:lang w:val="fr-FR"/>
          <w:rPrChange w:id="343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433" w:author="Hayfa ZGAYA-BIAU" w:date="2025-06-12T18:32:00Z" w16du:dateUtc="2025-06-12T16:32:00Z">
            <w:rPr>
              <w:rFonts w:ascii="Courier New" w:eastAsia="Courier New" w:hAnsi="Courier New" w:cs="Courier New"/>
              <w:color w:val="E394DC"/>
              <w:sz w:val="18"/>
              <w:szCs w:val="18"/>
            </w:rPr>
          </w:rPrChange>
        </w:rPr>
        <w:t>Starting</w:t>
      </w:r>
      <w:proofErr w:type="spellEnd"/>
      <w:r w:rsidRPr="008F3D9F">
        <w:rPr>
          <w:rFonts w:ascii="Courier New" w:eastAsia="Courier New" w:hAnsi="Courier New" w:cs="Courier New"/>
          <w:color w:val="E394DC"/>
          <w:sz w:val="18"/>
          <w:szCs w:val="18"/>
          <w:lang w:val="fr-FR"/>
          <w:rPrChange w:id="343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435"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43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437" w:author="Hayfa ZGAYA-BIAU" w:date="2025-06-12T18:32:00Z" w16du:dateUtc="2025-06-12T16:32:00Z">
            <w:rPr>
              <w:rFonts w:ascii="Courier New" w:eastAsia="Courier New" w:hAnsi="Courier New" w:cs="Courier New"/>
              <w:color w:val="D6D6DD"/>
              <w:sz w:val="18"/>
              <w:szCs w:val="18"/>
            </w:rPr>
          </w:rPrChange>
        </w:rPr>
        <w:t>)</w:t>
      </w:r>
    </w:p>
    <w:p w14:paraId="3BC35237"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3438"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343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440" w:author="Hayfa ZGAYA-BIAU" w:date="2025-06-12T18:32:00Z" w16du:dateUtc="2025-06-12T16:32:00Z">
            <w:rPr>
              <w:rFonts w:ascii="Courier New" w:eastAsia="Courier New" w:hAnsi="Courier New" w:cs="Courier New"/>
              <w:i/>
              <w:color w:val="83D6C5"/>
              <w:sz w:val="18"/>
              <w:szCs w:val="18"/>
            </w:rPr>
          </w:rPrChange>
        </w:rPr>
        <w:t>break</w:t>
      </w:r>
      <w:proofErr w:type="gramEnd"/>
    </w:p>
    <w:p w14:paraId="4F35EA3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44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44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443" w:author="Hayfa ZGAYA-BIAU" w:date="2025-06-12T18:32:00Z" w16du:dateUtc="2025-06-12T16:32:00Z">
            <w:rPr>
              <w:rFonts w:ascii="Courier New" w:eastAsia="Courier New" w:hAnsi="Courier New" w:cs="Courier New"/>
              <w:i/>
              <w:color w:val="83D6C5"/>
              <w:sz w:val="18"/>
              <w:szCs w:val="18"/>
            </w:rPr>
          </w:rPrChange>
        </w:rPr>
        <w:t>elif</w:t>
      </w:r>
      <w:proofErr w:type="spellEnd"/>
      <w:proofErr w:type="gramEnd"/>
      <w:r w:rsidRPr="008F3D9F">
        <w:rPr>
          <w:rFonts w:ascii="Courier New" w:eastAsia="Courier New" w:hAnsi="Courier New" w:cs="Courier New"/>
          <w:color w:val="D8DEE9"/>
          <w:sz w:val="18"/>
          <w:szCs w:val="18"/>
          <w:lang w:val="fr-FR"/>
          <w:rPrChange w:id="34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445" w:author="Hayfa ZGAYA-BIAU" w:date="2025-06-12T18:32:00Z" w16du:dateUtc="2025-06-12T16:32:00Z">
            <w:rPr>
              <w:rFonts w:ascii="Courier New" w:eastAsia="Courier New" w:hAnsi="Courier New" w:cs="Courier New"/>
              <w:color w:val="94C1FA"/>
              <w:sz w:val="18"/>
              <w:szCs w:val="18"/>
            </w:rPr>
          </w:rPrChange>
        </w:rPr>
        <w:t>key</w:t>
      </w:r>
      <w:r w:rsidRPr="008F3D9F">
        <w:rPr>
          <w:rFonts w:ascii="Courier New" w:eastAsia="Courier New" w:hAnsi="Courier New" w:cs="Courier New"/>
          <w:color w:val="D8DEE9"/>
          <w:sz w:val="18"/>
          <w:szCs w:val="18"/>
          <w:lang w:val="fr-FR"/>
          <w:rPrChange w:id="34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4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4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3449" w:author="Hayfa ZGAYA-BIAU" w:date="2025-06-12T18:32:00Z" w16du:dateUtc="2025-06-12T16:32:00Z">
            <w:rPr>
              <w:rFonts w:ascii="Courier New" w:eastAsia="Courier New" w:hAnsi="Courier New" w:cs="Courier New"/>
              <w:color w:val="82D2CE"/>
              <w:sz w:val="18"/>
              <w:szCs w:val="18"/>
            </w:rPr>
          </w:rPrChange>
        </w:rPr>
        <w:t>ord</w:t>
      </w:r>
      <w:r w:rsidRPr="008F3D9F">
        <w:rPr>
          <w:rFonts w:ascii="Courier New" w:eastAsia="Courier New" w:hAnsi="Courier New" w:cs="Courier New"/>
          <w:color w:val="D6D6DD"/>
          <w:sz w:val="18"/>
          <w:szCs w:val="18"/>
          <w:lang w:val="fr-FR"/>
          <w:rPrChange w:id="34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451" w:author="Hayfa ZGAYA-BIAU" w:date="2025-06-12T18:32:00Z" w16du:dateUtc="2025-06-12T16:32:00Z">
            <w:rPr>
              <w:rFonts w:ascii="Courier New" w:eastAsia="Courier New" w:hAnsi="Courier New" w:cs="Courier New"/>
              <w:color w:val="E394DC"/>
              <w:sz w:val="18"/>
              <w:szCs w:val="18"/>
            </w:rPr>
          </w:rPrChange>
        </w:rPr>
        <w:t>'q'</w:t>
      </w:r>
      <w:proofErr w:type="gramStart"/>
      <w:r w:rsidRPr="008F3D9F">
        <w:rPr>
          <w:rFonts w:ascii="Courier New" w:eastAsia="Courier New" w:hAnsi="Courier New" w:cs="Courier New"/>
          <w:color w:val="D6D6DD"/>
          <w:sz w:val="18"/>
          <w:szCs w:val="18"/>
          <w:lang w:val="fr-FR"/>
          <w:rPrChange w:id="34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45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34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455" w:author="Hayfa ZGAYA-BIAU" w:date="2025-06-12T18:32:00Z" w16du:dateUtc="2025-06-12T16:32:00Z">
            <w:rPr>
              <w:rFonts w:ascii="Courier New" w:eastAsia="Courier New" w:hAnsi="Courier New" w:cs="Courier New"/>
              <w:i/>
              <w:color w:val="FFFFFF"/>
              <w:sz w:val="18"/>
              <w:szCs w:val="18"/>
            </w:rPr>
          </w:rPrChange>
        </w:rPr>
        <w:t xml:space="preserve"># 'q' </w:t>
      </w:r>
      <w:proofErr w:type="spellStart"/>
      <w:r w:rsidRPr="008F3D9F">
        <w:rPr>
          <w:rFonts w:ascii="Courier New" w:eastAsia="Courier New" w:hAnsi="Courier New" w:cs="Courier New"/>
          <w:i/>
          <w:color w:val="FFFFFF"/>
          <w:sz w:val="18"/>
          <w:szCs w:val="18"/>
          <w:lang w:val="fr-FR"/>
          <w:rPrChange w:id="3456" w:author="Hayfa ZGAYA-BIAU" w:date="2025-06-12T18:32:00Z" w16du:dateUtc="2025-06-12T16:32:00Z">
            <w:rPr>
              <w:rFonts w:ascii="Courier New" w:eastAsia="Courier New" w:hAnsi="Courier New" w:cs="Courier New"/>
              <w:i/>
              <w:color w:val="FFFFFF"/>
              <w:sz w:val="18"/>
              <w:szCs w:val="18"/>
            </w:rPr>
          </w:rPrChange>
        </w:rPr>
        <w:t>pressed</w:t>
      </w:r>
      <w:proofErr w:type="spellEnd"/>
      <w:r w:rsidRPr="008F3D9F">
        <w:rPr>
          <w:rFonts w:ascii="Courier New" w:eastAsia="Courier New" w:hAnsi="Courier New" w:cs="Courier New"/>
          <w:i/>
          <w:color w:val="FFFFFF"/>
          <w:sz w:val="18"/>
          <w:szCs w:val="18"/>
          <w:lang w:val="fr-FR"/>
          <w:rPrChange w:id="3457"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3458" w:author="Hayfa ZGAYA-BIAU" w:date="2025-06-12T18:32:00Z" w16du:dateUtc="2025-06-12T16:32:00Z">
            <w:rPr>
              <w:rFonts w:ascii="Courier New" w:eastAsia="Courier New" w:hAnsi="Courier New" w:cs="Courier New"/>
              <w:i/>
              <w:color w:val="FFFFFF"/>
              <w:sz w:val="18"/>
              <w:szCs w:val="18"/>
            </w:rPr>
          </w:rPrChange>
        </w:rPr>
        <w:t>quit</w:t>
      </w:r>
      <w:proofErr w:type="spellEnd"/>
    </w:p>
    <w:p w14:paraId="6266F87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4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4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461"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46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46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464"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465" w:author="Hayfa ZGAYA-BIAU" w:date="2025-06-12T18:32:00Z" w16du:dateUtc="2025-06-12T16:32:00Z">
            <w:rPr>
              <w:rFonts w:ascii="Courier New" w:eastAsia="Courier New" w:hAnsi="Courier New" w:cs="Courier New"/>
              <w:color w:val="E394DC"/>
              <w:sz w:val="18"/>
              <w:szCs w:val="18"/>
            </w:rPr>
          </w:rPrChange>
        </w:rPr>
        <w:t xml:space="preserve"> process </w:t>
      </w:r>
      <w:proofErr w:type="spellStart"/>
      <w:r w:rsidRPr="008F3D9F">
        <w:rPr>
          <w:rFonts w:ascii="Courier New" w:eastAsia="Courier New" w:hAnsi="Courier New" w:cs="Courier New"/>
          <w:color w:val="E394DC"/>
          <w:sz w:val="18"/>
          <w:szCs w:val="18"/>
          <w:lang w:val="fr-FR"/>
          <w:rPrChange w:id="3466" w:author="Hayfa ZGAYA-BIAU" w:date="2025-06-12T18:32:00Z" w16du:dateUtc="2025-06-12T16:32:00Z">
            <w:rPr>
              <w:rFonts w:ascii="Courier New" w:eastAsia="Courier New" w:hAnsi="Courier New" w:cs="Courier New"/>
              <w:color w:val="E394DC"/>
              <w:sz w:val="18"/>
              <w:szCs w:val="18"/>
            </w:rPr>
          </w:rPrChange>
        </w:rPr>
        <w:t>aborted</w:t>
      </w:r>
      <w:proofErr w:type="spellEnd"/>
      <w:r w:rsidRPr="008F3D9F">
        <w:rPr>
          <w:rFonts w:ascii="Courier New" w:eastAsia="Courier New" w:hAnsi="Courier New" w:cs="Courier New"/>
          <w:color w:val="E394DC"/>
          <w:sz w:val="18"/>
          <w:szCs w:val="18"/>
          <w:lang w:val="fr-FR"/>
          <w:rPrChange w:id="3467" w:author="Hayfa ZGAYA-BIAU" w:date="2025-06-12T18:32:00Z" w16du:dateUtc="2025-06-12T16:32:00Z">
            <w:rPr>
              <w:rFonts w:ascii="Courier New" w:eastAsia="Courier New" w:hAnsi="Courier New" w:cs="Courier New"/>
              <w:color w:val="E394DC"/>
              <w:sz w:val="18"/>
              <w:szCs w:val="18"/>
            </w:rPr>
          </w:rPrChange>
        </w:rPr>
        <w:t xml:space="preserve"> by user."</w:t>
      </w:r>
      <w:r w:rsidRPr="008F3D9F">
        <w:rPr>
          <w:rFonts w:ascii="Courier New" w:eastAsia="Courier New" w:hAnsi="Courier New" w:cs="Courier New"/>
          <w:color w:val="D6D6DD"/>
          <w:sz w:val="18"/>
          <w:szCs w:val="18"/>
          <w:lang w:val="fr-FR"/>
          <w:rPrChange w:id="3468" w:author="Hayfa ZGAYA-BIAU" w:date="2025-06-12T18:32:00Z" w16du:dateUtc="2025-06-12T16:32:00Z">
            <w:rPr>
              <w:rFonts w:ascii="Courier New" w:eastAsia="Courier New" w:hAnsi="Courier New" w:cs="Courier New"/>
              <w:color w:val="D6D6DD"/>
              <w:sz w:val="18"/>
              <w:szCs w:val="18"/>
            </w:rPr>
          </w:rPrChange>
        </w:rPr>
        <w:t>)</w:t>
      </w:r>
    </w:p>
    <w:p w14:paraId="2357388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46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47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47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4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473" w:author="Hayfa ZGAYA-BIAU" w:date="2025-06-12T18:32:00Z" w16du:dateUtc="2025-06-12T16:32:00Z">
            <w:rPr>
              <w:rFonts w:ascii="Courier New" w:eastAsia="Courier New" w:hAnsi="Courier New" w:cs="Courier New"/>
              <w:color w:val="EBC88D"/>
              <w:sz w:val="18"/>
              <w:szCs w:val="18"/>
            </w:rPr>
          </w:rPrChange>
        </w:rPr>
        <w:t>destroyAllWindows</w:t>
      </w:r>
      <w:r w:rsidRPr="008F3D9F">
        <w:rPr>
          <w:rFonts w:ascii="Courier New" w:eastAsia="Courier New" w:hAnsi="Courier New" w:cs="Courier New"/>
          <w:color w:val="D6D6DD"/>
          <w:sz w:val="18"/>
          <w:szCs w:val="18"/>
          <w:lang w:val="fr-FR"/>
          <w:rPrChange w:id="3474" w:author="Hayfa ZGAYA-BIAU" w:date="2025-06-12T18:32:00Z" w16du:dateUtc="2025-06-12T16:32:00Z">
            <w:rPr>
              <w:rFonts w:ascii="Courier New" w:eastAsia="Courier New" w:hAnsi="Courier New" w:cs="Courier New"/>
              <w:color w:val="D6D6DD"/>
              <w:sz w:val="18"/>
              <w:szCs w:val="18"/>
            </w:rPr>
          </w:rPrChange>
        </w:rPr>
        <w:t>()</w:t>
      </w:r>
    </w:p>
    <w:p w14:paraId="641FCB6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47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47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3477" w:author="Hayfa ZGAYA-BIAU" w:date="2025-06-12T18:32:00Z" w16du:dateUtc="2025-06-12T16:32:00Z">
            <w:rPr>
              <w:rFonts w:ascii="Courier New" w:eastAsia="Courier New" w:hAnsi="Courier New" w:cs="Courier New"/>
              <w:color w:val="82D2CE"/>
              <w:sz w:val="18"/>
              <w:szCs w:val="18"/>
            </w:rPr>
          </w:rPrChange>
        </w:rPr>
        <w:t>exit</w:t>
      </w:r>
      <w:r w:rsidRPr="008F3D9F">
        <w:rPr>
          <w:rFonts w:ascii="Courier New" w:eastAsia="Courier New" w:hAnsi="Courier New" w:cs="Courier New"/>
          <w:color w:val="D6D6DD"/>
          <w:sz w:val="18"/>
          <w:szCs w:val="18"/>
          <w:lang w:val="fr-FR"/>
          <w:rPrChange w:id="347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3479" w:author="Hayfa ZGAYA-BIAU" w:date="2025-06-12T18:32:00Z" w16du:dateUtc="2025-06-12T16:32:00Z">
            <w:rPr>
              <w:rFonts w:ascii="Courier New" w:eastAsia="Courier New" w:hAnsi="Courier New" w:cs="Courier New"/>
              <w:color w:val="D6D6DD"/>
              <w:sz w:val="18"/>
              <w:szCs w:val="18"/>
            </w:rPr>
          </w:rPrChange>
        </w:rPr>
        <w:t>)</w:t>
      </w:r>
    </w:p>
    <w:p w14:paraId="32CB627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48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481" w:author="Hayfa ZGAYA-BIAU" w:date="2025-06-12T18:32:00Z" w16du:dateUtc="2025-06-12T16:32:00Z">
            <w:rPr>
              <w:rFonts w:ascii="Courier New" w:eastAsia="Courier New" w:hAnsi="Courier New" w:cs="Courier New"/>
              <w:color w:val="D8DEE9"/>
              <w:sz w:val="18"/>
              <w:szCs w:val="18"/>
            </w:rPr>
          </w:rPrChange>
        </w:rPr>
        <w:t xml:space="preserve">  </w:t>
      </w:r>
    </w:p>
    <w:p w14:paraId="3F8D81F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48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4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484"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4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486" w:author="Hayfa ZGAYA-BIAU" w:date="2025-06-12T18:32:00Z" w16du:dateUtc="2025-06-12T16:32:00Z">
            <w:rPr>
              <w:rFonts w:ascii="Courier New" w:eastAsia="Courier New" w:hAnsi="Courier New" w:cs="Courier New"/>
              <w:color w:val="EBC88D"/>
              <w:sz w:val="18"/>
              <w:szCs w:val="18"/>
            </w:rPr>
          </w:rPrChange>
        </w:rPr>
        <w:t>destroyWindow</w:t>
      </w:r>
      <w:r w:rsidRPr="008F3D9F">
        <w:rPr>
          <w:rFonts w:ascii="Courier New" w:eastAsia="Courier New" w:hAnsi="Courier New" w:cs="Courier New"/>
          <w:color w:val="D6D6DD"/>
          <w:sz w:val="18"/>
          <w:szCs w:val="18"/>
          <w:lang w:val="fr-FR"/>
          <w:rPrChange w:id="34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48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489"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349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491" w:author="Hayfa ZGAYA-BIAU" w:date="2025-06-12T18:32:00Z" w16du:dateUtc="2025-06-12T16:32:00Z">
            <w:rPr>
              <w:rFonts w:ascii="Courier New" w:eastAsia="Courier New" w:hAnsi="Courier New" w:cs="Courier New"/>
              <w:color w:val="E394DC"/>
              <w:sz w:val="18"/>
              <w:szCs w:val="18"/>
            </w:rPr>
          </w:rPrChange>
        </w:rPr>
        <w:t>Space</w:t>
      </w:r>
      <w:proofErr w:type="spellEnd"/>
      <w:r w:rsidRPr="008F3D9F">
        <w:rPr>
          <w:rFonts w:ascii="Courier New" w:eastAsia="Courier New" w:hAnsi="Courier New" w:cs="Courier New"/>
          <w:color w:val="E394DC"/>
          <w:sz w:val="18"/>
          <w:szCs w:val="18"/>
          <w:lang w:val="fr-FR"/>
          <w:rPrChange w:id="3492" w:author="Hayfa ZGAYA-BIAU" w:date="2025-06-12T18:32:00Z" w16du:dateUtc="2025-06-12T16:32:00Z">
            <w:rPr>
              <w:rFonts w:ascii="Courier New" w:eastAsia="Courier New" w:hAnsi="Courier New" w:cs="Courier New"/>
              <w:color w:val="E394DC"/>
              <w:sz w:val="18"/>
              <w:szCs w:val="18"/>
            </w:rPr>
          </w:rPrChange>
        </w:rPr>
        <w:t xml:space="preserve"> to Start'</w:t>
      </w:r>
      <w:r w:rsidRPr="008F3D9F">
        <w:rPr>
          <w:rFonts w:ascii="Courier New" w:eastAsia="Courier New" w:hAnsi="Courier New" w:cs="Courier New"/>
          <w:color w:val="D6D6DD"/>
          <w:sz w:val="18"/>
          <w:szCs w:val="18"/>
          <w:lang w:val="fr-FR"/>
          <w:rPrChange w:id="3493" w:author="Hayfa ZGAYA-BIAU" w:date="2025-06-12T18:32:00Z" w16du:dateUtc="2025-06-12T16:32:00Z">
            <w:rPr>
              <w:rFonts w:ascii="Courier New" w:eastAsia="Courier New" w:hAnsi="Courier New" w:cs="Courier New"/>
              <w:color w:val="D6D6DD"/>
              <w:sz w:val="18"/>
              <w:szCs w:val="18"/>
            </w:rPr>
          </w:rPrChange>
        </w:rPr>
        <w:t>)</w:t>
      </w:r>
    </w:p>
    <w:p w14:paraId="32BEC70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494" w:author="Hayfa ZGAYA-BIAU" w:date="2025-06-12T18:32:00Z" w16du:dateUtc="2025-06-12T16:32:00Z">
            <w:rPr>
              <w:rFonts w:ascii="Courier New" w:eastAsia="Courier New" w:hAnsi="Courier New" w:cs="Courier New"/>
              <w:color w:val="D8DEE9"/>
              <w:sz w:val="18"/>
              <w:szCs w:val="18"/>
            </w:rPr>
          </w:rPrChange>
        </w:rPr>
      </w:pPr>
    </w:p>
    <w:p w14:paraId="5BE7290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49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3496"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349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b/>
          <w:color w:val="EFB080"/>
          <w:sz w:val="18"/>
          <w:szCs w:val="18"/>
          <w:lang w:val="fr-FR"/>
          <w:rPrChange w:id="3498" w:author="Hayfa ZGAYA-BIAU" w:date="2025-06-12T18:32:00Z" w16du:dateUtc="2025-06-12T16:32:00Z">
            <w:rPr>
              <w:rFonts w:ascii="Courier New" w:eastAsia="Courier New" w:hAnsi="Courier New" w:cs="Courier New"/>
              <w:b/>
              <w:color w:val="EFB080"/>
              <w:sz w:val="18"/>
              <w:szCs w:val="18"/>
            </w:rPr>
          </w:rPrChange>
        </w:rPr>
        <w:t>main</w:t>
      </w:r>
      <w:r w:rsidRPr="008F3D9F">
        <w:rPr>
          <w:rFonts w:ascii="Courier New" w:eastAsia="Courier New" w:hAnsi="Courier New" w:cs="Courier New"/>
          <w:color w:val="D8DEE9"/>
          <w:sz w:val="18"/>
          <w:szCs w:val="18"/>
          <w:lang w:val="fr-FR"/>
          <w:rPrChange w:id="3499" w:author="Hayfa ZGAYA-BIAU" w:date="2025-06-12T18:32:00Z" w16du:dateUtc="2025-06-12T16:32:00Z">
            <w:rPr>
              <w:rFonts w:ascii="Courier New" w:eastAsia="Courier New" w:hAnsi="Courier New" w:cs="Courier New"/>
              <w:color w:val="D8DEE9"/>
              <w:sz w:val="18"/>
              <w:szCs w:val="18"/>
            </w:rPr>
          </w:rPrChange>
        </w:rPr>
        <w:t>():</w:t>
      </w:r>
      <w:proofErr w:type="gramEnd"/>
    </w:p>
    <w:p w14:paraId="4E1D82D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50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50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3502" w:author="Hayfa ZGAYA-BIAU" w:date="2025-06-12T18:32:00Z" w16du:dateUtc="2025-06-12T16:32:00Z">
            <w:rPr>
              <w:rFonts w:ascii="Courier New" w:eastAsia="Courier New" w:hAnsi="Courier New" w:cs="Courier New"/>
              <w:color w:val="94C1FA"/>
              <w:sz w:val="18"/>
              <w:szCs w:val="18"/>
            </w:rPr>
          </w:rPrChange>
        </w:rPr>
        <w:t>label</w:t>
      </w:r>
      <w:proofErr w:type="gramEnd"/>
      <w:r w:rsidRPr="008F3D9F">
        <w:rPr>
          <w:rFonts w:ascii="Courier New" w:eastAsia="Courier New" w:hAnsi="Courier New" w:cs="Courier New"/>
          <w:color w:val="D8DEE9"/>
          <w:sz w:val="18"/>
          <w:szCs w:val="18"/>
          <w:lang w:val="fr-FR"/>
          <w:rPrChange w:id="350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5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0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3506" w:author="Hayfa ZGAYA-BIAU" w:date="2025-06-12T18:32:00Z" w16du:dateUtc="2025-06-12T16:32:00Z">
            <w:rPr>
              <w:rFonts w:ascii="Courier New" w:eastAsia="Courier New" w:hAnsi="Courier New" w:cs="Courier New"/>
              <w:color w:val="82D2CE"/>
              <w:sz w:val="18"/>
              <w:szCs w:val="18"/>
            </w:rPr>
          </w:rPrChange>
        </w:rPr>
        <w:t>input</w:t>
      </w:r>
      <w:r w:rsidRPr="008F3D9F">
        <w:rPr>
          <w:rFonts w:ascii="Courier New" w:eastAsia="Courier New" w:hAnsi="Courier New" w:cs="Courier New"/>
          <w:color w:val="D6D6DD"/>
          <w:sz w:val="18"/>
          <w:szCs w:val="18"/>
          <w:lang w:val="fr-FR"/>
          <w:rPrChange w:id="350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508" w:author="Hayfa ZGAYA-BIAU" w:date="2025-06-12T18:32:00Z" w16du:dateUtc="2025-06-12T16:32:00Z">
            <w:rPr>
              <w:rFonts w:ascii="Courier New" w:eastAsia="Courier New" w:hAnsi="Courier New" w:cs="Courier New"/>
              <w:color w:val="E394DC"/>
              <w:sz w:val="18"/>
              <w:szCs w:val="18"/>
            </w:rPr>
          </w:rPrChange>
        </w:rPr>
        <w:t xml:space="preserve">"Enter the label </w:t>
      </w:r>
      <w:proofErr w:type="spellStart"/>
      <w:r w:rsidRPr="008F3D9F">
        <w:rPr>
          <w:rFonts w:ascii="Courier New" w:eastAsia="Courier New" w:hAnsi="Courier New" w:cs="Courier New"/>
          <w:color w:val="E394DC"/>
          <w:sz w:val="18"/>
          <w:szCs w:val="18"/>
          <w:lang w:val="fr-FR"/>
          <w:rPrChange w:id="3509" w:author="Hayfa ZGAYA-BIAU" w:date="2025-06-12T18:32:00Z" w16du:dateUtc="2025-06-12T16:32:00Z">
            <w:rPr>
              <w:rFonts w:ascii="Courier New" w:eastAsia="Courier New" w:hAnsi="Courier New" w:cs="Courier New"/>
              <w:color w:val="E394DC"/>
              <w:sz w:val="18"/>
              <w:szCs w:val="18"/>
            </w:rPr>
          </w:rPrChange>
        </w:rPr>
        <w:t>name</w:t>
      </w:r>
      <w:proofErr w:type="spellEnd"/>
      <w:r w:rsidRPr="008F3D9F">
        <w:rPr>
          <w:rFonts w:ascii="Courier New" w:eastAsia="Courier New" w:hAnsi="Courier New" w:cs="Courier New"/>
          <w:color w:val="E394DC"/>
          <w:sz w:val="18"/>
          <w:szCs w:val="18"/>
          <w:lang w:val="fr-FR"/>
          <w:rPrChange w:id="3510" w:author="Hayfa ZGAYA-BIAU" w:date="2025-06-12T18:32:00Z" w16du:dateUtc="2025-06-12T16:32:00Z">
            <w:rPr>
              <w:rFonts w:ascii="Courier New" w:eastAsia="Courier New" w:hAnsi="Courier New" w:cs="Courier New"/>
              <w:color w:val="E394DC"/>
              <w:sz w:val="18"/>
              <w:szCs w:val="18"/>
            </w:rPr>
          </w:rPrChange>
        </w:rPr>
        <w:t xml:space="preserve"> (e.g., '</w:t>
      </w:r>
      <w:proofErr w:type="spellStart"/>
      <w:r w:rsidRPr="008F3D9F">
        <w:rPr>
          <w:rFonts w:ascii="Courier New" w:eastAsia="Courier New" w:hAnsi="Courier New" w:cs="Courier New"/>
          <w:color w:val="E394DC"/>
          <w:sz w:val="18"/>
          <w:szCs w:val="18"/>
          <w:lang w:val="fr-FR"/>
          <w:rPrChange w:id="3511" w:author="Hayfa ZGAYA-BIAU" w:date="2025-06-12T18:32:00Z" w16du:dateUtc="2025-06-12T16:32:00Z">
            <w:rPr>
              <w:rFonts w:ascii="Courier New" w:eastAsia="Courier New" w:hAnsi="Courier New" w:cs="Courier New"/>
              <w:color w:val="E394DC"/>
              <w:sz w:val="18"/>
              <w:szCs w:val="18"/>
            </w:rPr>
          </w:rPrChange>
        </w:rPr>
        <w:t>upward_eyebrow</w:t>
      </w:r>
      <w:proofErr w:type="spellEnd"/>
      <w:r w:rsidRPr="008F3D9F">
        <w:rPr>
          <w:rFonts w:ascii="Courier New" w:eastAsia="Courier New" w:hAnsi="Courier New" w:cs="Courier New"/>
          <w:color w:val="E394DC"/>
          <w:sz w:val="18"/>
          <w:szCs w:val="18"/>
          <w:lang w:val="fr-FR"/>
          <w:rPrChange w:id="3512"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3513"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514"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D6D6DD"/>
          <w:sz w:val="18"/>
          <w:szCs w:val="18"/>
          <w:lang w:val="fr-FR"/>
          <w:rPrChange w:id="3515" w:author="Hayfa ZGAYA-BIAU" w:date="2025-06-12T18:32:00Z" w16du:dateUtc="2025-06-12T16:32:00Z">
            <w:rPr>
              <w:rFonts w:ascii="Courier New" w:eastAsia="Courier New" w:hAnsi="Courier New" w:cs="Courier New"/>
              <w:color w:val="D6D6DD"/>
              <w:sz w:val="18"/>
              <w:szCs w:val="18"/>
            </w:rPr>
          </w:rPrChange>
        </w:rPr>
        <w:t>)</w:t>
      </w:r>
    </w:p>
    <w:p w14:paraId="5D31BD7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51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351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518" w:author="Hayfa ZGAYA-BIAU" w:date="2025-06-12T18:32:00Z" w16du:dateUtc="2025-06-12T16:32:00Z">
            <w:rPr>
              <w:rFonts w:ascii="Courier New" w:eastAsia="Courier New" w:hAnsi="Courier New" w:cs="Courier New"/>
              <w:color w:val="94C1FA"/>
              <w:sz w:val="18"/>
              <w:szCs w:val="18"/>
            </w:rPr>
          </w:rPrChange>
        </w:rPr>
        <w:t>output</w:t>
      </w:r>
      <w:proofErr w:type="gramEnd"/>
      <w:r w:rsidRPr="008F3D9F">
        <w:rPr>
          <w:rFonts w:ascii="Courier New" w:eastAsia="Courier New" w:hAnsi="Courier New" w:cs="Courier New"/>
          <w:color w:val="94C1FA"/>
          <w:sz w:val="18"/>
          <w:szCs w:val="18"/>
          <w:lang w:val="fr-FR"/>
          <w:rPrChange w:id="3519" w:author="Hayfa ZGAYA-BIAU" w:date="2025-06-12T18:32:00Z" w16du:dateUtc="2025-06-12T16:32:00Z">
            <w:rPr>
              <w:rFonts w:ascii="Courier New" w:eastAsia="Courier New" w:hAnsi="Courier New" w:cs="Courier New"/>
              <w:color w:val="94C1FA"/>
              <w:sz w:val="18"/>
              <w:szCs w:val="18"/>
            </w:rPr>
          </w:rPrChange>
        </w:rPr>
        <w:t>_dir</w:t>
      </w:r>
      <w:proofErr w:type="spellEnd"/>
      <w:r w:rsidRPr="008F3D9F">
        <w:rPr>
          <w:rFonts w:ascii="Courier New" w:eastAsia="Courier New" w:hAnsi="Courier New" w:cs="Courier New"/>
          <w:color w:val="D8DEE9"/>
          <w:sz w:val="18"/>
          <w:szCs w:val="18"/>
          <w:lang w:val="fr-FR"/>
          <w:rPrChange w:id="35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5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352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524"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3525" w:author="Hayfa ZGAYA-BIAU" w:date="2025-06-12T18:32:00Z" w16du:dateUtc="2025-06-12T16:32:00Z">
            <w:rPr>
              <w:rFonts w:ascii="Courier New" w:eastAsia="Courier New" w:hAnsi="Courier New" w:cs="Courier New"/>
              <w:color w:val="E394DC"/>
              <w:sz w:val="18"/>
              <w:szCs w:val="18"/>
            </w:rPr>
          </w:rPrChange>
        </w:rPr>
        <w:t>'</w:t>
      </w:r>
    </w:p>
    <w:p w14:paraId="583E30A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526" w:author="Hayfa ZGAYA-BIAU" w:date="2025-06-12T18:32:00Z" w16du:dateUtc="2025-06-12T16:32:00Z">
            <w:rPr>
              <w:rFonts w:ascii="Courier New" w:eastAsia="Courier New" w:hAnsi="Courier New" w:cs="Courier New"/>
              <w:color w:val="D8DEE9"/>
              <w:sz w:val="18"/>
              <w:szCs w:val="18"/>
            </w:rPr>
          </w:rPrChange>
        </w:rPr>
      </w:pPr>
    </w:p>
    <w:p w14:paraId="64DD803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2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52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529"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5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3531"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353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3533"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35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535"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35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537"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353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539" w:author="Hayfa ZGAYA-BIAU" w:date="2025-06-12T18:32:00Z" w16du:dateUtc="2025-06-12T16:32:00Z">
            <w:rPr>
              <w:rFonts w:ascii="Courier New" w:eastAsia="Courier New" w:hAnsi="Courier New" w:cs="Courier New"/>
              <w:color w:val="94C1FA"/>
              <w:sz w:val="18"/>
              <w:szCs w:val="18"/>
            </w:rPr>
          </w:rPrChange>
        </w:rPr>
        <w:t>output_dir</w:t>
      </w:r>
      <w:proofErr w:type="spellEnd"/>
      <w:proofErr w:type="gramStart"/>
      <w:r w:rsidRPr="008F3D9F">
        <w:rPr>
          <w:rFonts w:ascii="Courier New" w:eastAsia="Courier New" w:hAnsi="Courier New" w:cs="Courier New"/>
          <w:color w:val="D6D6DD"/>
          <w:sz w:val="18"/>
          <w:szCs w:val="18"/>
          <w:lang w:val="fr-FR"/>
          <w:rPrChange w:id="35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41" w:author="Hayfa ZGAYA-BIAU" w:date="2025-06-12T18:32:00Z" w16du:dateUtc="2025-06-12T16:32:00Z">
            <w:rPr>
              <w:rFonts w:ascii="Courier New" w:eastAsia="Courier New" w:hAnsi="Courier New" w:cs="Courier New"/>
              <w:color w:val="D8DEE9"/>
              <w:sz w:val="18"/>
              <w:szCs w:val="18"/>
            </w:rPr>
          </w:rPrChange>
        </w:rPr>
        <w:t>:</w:t>
      </w:r>
      <w:proofErr w:type="gramEnd"/>
    </w:p>
    <w:p w14:paraId="208D6A8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54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54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3544"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35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546"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354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548" w:author="Hayfa ZGAYA-BIAU" w:date="2025-06-12T18:32:00Z" w16du:dateUtc="2025-06-12T16:32:00Z">
            <w:rPr>
              <w:rFonts w:ascii="Courier New" w:eastAsia="Courier New" w:hAnsi="Courier New" w:cs="Courier New"/>
              <w:color w:val="94C1FA"/>
              <w:sz w:val="18"/>
              <w:szCs w:val="18"/>
            </w:rPr>
          </w:rPrChange>
        </w:rPr>
        <w:t>output_dir</w:t>
      </w:r>
      <w:proofErr w:type="spellEnd"/>
      <w:r w:rsidRPr="008F3D9F">
        <w:rPr>
          <w:rFonts w:ascii="Courier New" w:eastAsia="Courier New" w:hAnsi="Courier New" w:cs="Courier New"/>
          <w:color w:val="D6D6DD"/>
          <w:sz w:val="18"/>
          <w:szCs w:val="18"/>
          <w:lang w:val="fr-FR"/>
          <w:rPrChange w:id="3549" w:author="Hayfa ZGAYA-BIAU" w:date="2025-06-12T18:32:00Z" w16du:dateUtc="2025-06-12T16:32:00Z">
            <w:rPr>
              <w:rFonts w:ascii="Courier New" w:eastAsia="Courier New" w:hAnsi="Courier New" w:cs="Courier New"/>
              <w:color w:val="D6D6DD"/>
              <w:sz w:val="18"/>
              <w:szCs w:val="18"/>
            </w:rPr>
          </w:rPrChange>
        </w:rPr>
        <w:t>)</w:t>
      </w:r>
    </w:p>
    <w:p w14:paraId="6C3C394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5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551" w:author="Hayfa ZGAYA-BIAU" w:date="2025-06-12T18:32:00Z" w16du:dateUtc="2025-06-12T16:32:00Z">
            <w:rPr>
              <w:rFonts w:ascii="Courier New" w:eastAsia="Courier New" w:hAnsi="Courier New" w:cs="Courier New"/>
              <w:color w:val="D8DEE9"/>
              <w:sz w:val="18"/>
              <w:szCs w:val="18"/>
            </w:rPr>
          </w:rPrChange>
        </w:rPr>
        <w:t xml:space="preserve">  </w:t>
      </w:r>
    </w:p>
    <w:p w14:paraId="5D6EEF4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55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55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3554" w:author="Hayfa ZGAYA-BIAU" w:date="2025-06-12T18:32:00Z" w16du:dateUtc="2025-06-12T16:32:00Z">
            <w:rPr>
              <w:rFonts w:ascii="Courier New" w:eastAsia="Courier New" w:hAnsi="Courier New" w:cs="Courier New"/>
              <w:color w:val="94C1FA"/>
              <w:sz w:val="18"/>
              <w:szCs w:val="18"/>
            </w:rPr>
          </w:rPrChange>
        </w:rPr>
        <w:t>cap</w:t>
      </w:r>
      <w:proofErr w:type="gramEnd"/>
      <w:r w:rsidRPr="008F3D9F">
        <w:rPr>
          <w:rFonts w:ascii="Courier New" w:eastAsia="Courier New" w:hAnsi="Courier New" w:cs="Courier New"/>
          <w:color w:val="D8DEE9"/>
          <w:sz w:val="18"/>
          <w:szCs w:val="18"/>
          <w:lang w:val="fr-FR"/>
          <w:rPrChange w:id="35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5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558"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5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560" w:author="Hayfa ZGAYA-BIAU" w:date="2025-06-12T18:32:00Z" w16du:dateUtc="2025-06-12T16:32:00Z">
            <w:rPr>
              <w:rFonts w:ascii="Courier New" w:eastAsia="Courier New" w:hAnsi="Courier New" w:cs="Courier New"/>
              <w:color w:val="EBC88D"/>
              <w:sz w:val="18"/>
              <w:szCs w:val="18"/>
            </w:rPr>
          </w:rPrChange>
        </w:rPr>
        <w:t>VideoCapture</w:t>
      </w:r>
      <w:r w:rsidRPr="008F3D9F">
        <w:rPr>
          <w:rFonts w:ascii="Courier New" w:eastAsia="Courier New" w:hAnsi="Courier New" w:cs="Courier New"/>
          <w:color w:val="D6D6DD"/>
          <w:sz w:val="18"/>
          <w:szCs w:val="18"/>
          <w:lang w:val="fr-FR"/>
          <w:rPrChange w:id="35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562" w:author="Hayfa ZGAYA-BIAU" w:date="2025-06-12T18:32:00Z" w16du:dateUtc="2025-06-12T16:32:00Z">
            <w:rPr>
              <w:rFonts w:ascii="Courier New" w:eastAsia="Courier New" w:hAnsi="Courier New" w:cs="Courier New"/>
              <w:color w:val="EBC88D"/>
              <w:sz w:val="18"/>
              <w:szCs w:val="18"/>
            </w:rPr>
          </w:rPrChange>
        </w:rPr>
        <w:t>0</w:t>
      </w:r>
      <w:proofErr w:type="gramStart"/>
      <w:r w:rsidRPr="008F3D9F">
        <w:rPr>
          <w:rFonts w:ascii="Courier New" w:eastAsia="Courier New" w:hAnsi="Courier New" w:cs="Courier New"/>
          <w:color w:val="D6D6DD"/>
          <w:sz w:val="18"/>
          <w:szCs w:val="18"/>
          <w:lang w:val="fr-FR"/>
          <w:rPrChange w:id="35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56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356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567" w:author="Hayfa ZGAYA-BIAU" w:date="2025-06-12T18:32:00Z" w16du:dateUtc="2025-06-12T16:32:00Z">
            <w:rPr>
              <w:rFonts w:ascii="Courier New" w:eastAsia="Courier New" w:hAnsi="Courier New" w:cs="Courier New"/>
              <w:i/>
              <w:color w:val="FFFFFF"/>
              <w:sz w:val="18"/>
              <w:szCs w:val="18"/>
            </w:rPr>
          </w:rPrChange>
        </w:rPr>
        <w:t>Initialize</w:t>
      </w:r>
      <w:proofErr w:type="spellEnd"/>
      <w:r w:rsidRPr="008F3D9F">
        <w:rPr>
          <w:rFonts w:ascii="Courier New" w:eastAsia="Courier New" w:hAnsi="Courier New" w:cs="Courier New"/>
          <w:i/>
          <w:color w:val="FFFFFF"/>
          <w:sz w:val="18"/>
          <w:szCs w:val="18"/>
          <w:lang w:val="fr-FR"/>
          <w:rPrChange w:id="3568" w:author="Hayfa ZGAYA-BIAU" w:date="2025-06-12T18:32:00Z" w16du:dateUtc="2025-06-12T16:32:00Z">
            <w:rPr>
              <w:rFonts w:ascii="Courier New" w:eastAsia="Courier New" w:hAnsi="Courier New" w:cs="Courier New"/>
              <w:i/>
              <w:color w:val="FFFFFF"/>
              <w:sz w:val="18"/>
              <w:szCs w:val="18"/>
            </w:rPr>
          </w:rPrChange>
        </w:rPr>
        <w:t xml:space="preserve"> webcam</w:t>
      </w:r>
    </w:p>
    <w:p w14:paraId="03DF3CF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6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570" w:author="Hayfa ZGAYA-BIAU" w:date="2025-06-12T18:32:00Z" w16du:dateUtc="2025-06-12T16:32:00Z">
            <w:rPr>
              <w:rFonts w:ascii="Courier New" w:eastAsia="Courier New" w:hAnsi="Courier New" w:cs="Courier New"/>
              <w:color w:val="D8DEE9"/>
              <w:sz w:val="18"/>
              <w:szCs w:val="18"/>
            </w:rPr>
          </w:rPrChange>
        </w:rPr>
        <w:t xml:space="preserve">  </w:t>
      </w:r>
    </w:p>
    <w:p w14:paraId="263250A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7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57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57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5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3575"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35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577"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35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579" w:author="Hayfa ZGAYA-BIAU" w:date="2025-06-12T18:32:00Z" w16du:dateUtc="2025-06-12T16:32:00Z">
            <w:rPr>
              <w:rFonts w:ascii="Courier New" w:eastAsia="Courier New" w:hAnsi="Courier New" w:cs="Courier New"/>
              <w:color w:val="EBC88D"/>
              <w:sz w:val="18"/>
              <w:szCs w:val="18"/>
            </w:rPr>
          </w:rPrChange>
        </w:rPr>
        <w:t>isOpened</w:t>
      </w:r>
      <w:proofErr w:type="spellEnd"/>
      <w:proofErr w:type="gramEnd"/>
      <w:r w:rsidRPr="008F3D9F">
        <w:rPr>
          <w:rFonts w:ascii="Courier New" w:eastAsia="Courier New" w:hAnsi="Courier New" w:cs="Courier New"/>
          <w:color w:val="D6D6DD"/>
          <w:sz w:val="18"/>
          <w:szCs w:val="18"/>
          <w:lang w:val="fr-FR"/>
          <w:rPrChange w:id="358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6D6DD"/>
          <w:sz w:val="18"/>
          <w:szCs w:val="18"/>
          <w:lang w:val="fr-FR"/>
          <w:rPrChange w:id="358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582" w:author="Hayfa ZGAYA-BIAU" w:date="2025-06-12T18:32:00Z" w16du:dateUtc="2025-06-12T16:32:00Z">
            <w:rPr>
              <w:rFonts w:ascii="Courier New" w:eastAsia="Courier New" w:hAnsi="Courier New" w:cs="Courier New"/>
              <w:color w:val="D8DEE9"/>
              <w:sz w:val="18"/>
              <w:szCs w:val="18"/>
            </w:rPr>
          </w:rPrChange>
        </w:rPr>
        <w:t>:</w:t>
      </w:r>
      <w:proofErr w:type="gramEnd"/>
    </w:p>
    <w:p w14:paraId="734C113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58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58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585"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58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587" w:author="Hayfa ZGAYA-BIAU" w:date="2025-06-12T18:32:00Z" w16du:dateUtc="2025-06-12T16:32:00Z">
            <w:rPr>
              <w:rFonts w:ascii="Courier New" w:eastAsia="Courier New" w:hAnsi="Courier New" w:cs="Courier New"/>
              <w:color w:val="E394DC"/>
              <w:sz w:val="18"/>
              <w:szCs w:val="18"/>
            </w:rPr>
          </w:rPrChange>
        </w:rPr>
        <w:t>"</w:t>
      </w:r>
      <w:proofErr w:type="spellStart"/>
      <w:proofErr w:type="gramStart"/>
      <w:r w:rsidRPr="008F3D9F">
        <w:rPr>
          <w:rFonts w:ascii="Courier New" w:eastAsia="Courier New" w:hAnsi="Courier New" w:cs="Courier New"/>
          <w:color w:val="E394DC"/>
          <w:sz w:val="18"/>
          <w:szCs w:val="18"/>
          <w:lang w:val="fr-FR"/>
          <w:rPrChange w:id="3588" w:author="Hayfa ZGAYA-BIAU" w:date="2025-06-12T18:32:00Z" w16du:dateUtc="2025-06-12T16:32:00Z">
            <w:rPr>
              <w:rFonts w:ascii="Courier New" w:eastAsia="Courier New" w:hAnsi="Courier New" w:cs="Courier New"/>
              <w:color w:val="E394DC"/>
              <w:sz w:val="18"/>
              <w:szCs w:val="18"/>
            </w:rPr>
          </w:rPrChange>
        </w:rPr>
        <w:t>Error</w:t>
      </w:r>
      <w:proofErr w:type="spellEnd"/>
      <w:r w:rsidRPr="008F3D9F">
        <w:rPr>
          <w:rFonts w:ascii="Courier New" w:eastAsia="Courier New" w:hAnsi="Courier New" w:cs="Courier New"/>
          <w:color w:val="E394DC"/>
          <w:sz w:val="18"/>
          <w:szCs w:val="18"/>
          <w:lang w:val="fr-FR"/>
          <w:rPrChange w:id="358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59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591" w:author="Hayfa ZGAYA-BIAU" w:date="2025-06-12T18:32:00Z" w16du:dateUtc="2025-06-12T16:32:00Z">
            <w:rPr>
              <w:rFonts w:ascii="Courier New" w:eastAsia="Courier New" w:hAnsi="Courier New" w:cs="Courier New"/>
              <w:color w:val="E394DC"/>
              <w:sz w:val="18"/>
              <w:szCs w:val="18"/>
            </w:rPr>
          </w:rPrChange>
        </w:rPr>
        <w:t>Could</w:t>
      </w:r>
      <w:proofErr w:type="spellEnd"/>
      <w:r w:rsidRPr="008F3D9F">
        <w:rPr>
          <w:rFonts w:ascii="Courier New" w:eastAsia="Courier New" w:hAnsi="Courier New" w:cs="Courier New"/>
          <w:color w:val="E394DC"/>
          <w:sz w:val="18"/>
          <w:szCs w:val="18"/>
          <w:lang w:val="fr-FR"/>
          <w:rPrChange w:id="3592" w:author="Hayfa ZGAYA-BIAU" w:date="2025-06-12T18:32:00Z" w16du:dateUtc="2025-06-12T16:32:00Z">
            <w:rPr>
              <w:rFonts w:ascii="Courier New" w:eastAsia="Courier New" w:hAnsi="Courier New" w:cs="Courier New"/>
              <w:color w:val="E394DC"/>
              <w:sz w:val="18"/>
              <w:szCs w:val="18"/>
            </w:rPr>
          </w:rPrChange>
        </w:rPr>
        <w:t xml:space="preserve"> not open webcam."</w:t>
      </w:r>
      <w:r w:rsidRPr="008F3D9F">
        <w:rPr>
          <w:rFonts w:ascii="Courier New" w:eastAsia="Courier New" w:hAnsi="Courier New" w:cs="Courier New"/>
          <w:color w:val="D6D6DD"/>
          <w:sz w:val="18"/>
          <w:szCs w:val="18"/>
          <w:lang w:val="fr-FR"/>
          <w:rPrChange w:id="3593" w:author="Hayfa ZGAYA-BIAU" w:date="2025-06-12T18:32:00Z" w16du:dateUtc="2025-06-12T16:32:00Z">
            <w:rPr>
              <w:rFonts w:ascii="Courier New" w:eastAsia="Courier New" w:hAnsi="Courier New" w:cs="Courier New"/>
              <w:color w:val="D6D6DD"/>
              <w:sz w:val="18"/>
              <w:szCs w:val="18"/>
            </w:rPr>
          </w:rPrChange>
        </w:rPr>
        <w:t>)</w:t>
      </w:r>
    </w:p>
    <w:p w14:paraId="483D7E4A"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3594"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359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596" w:author="Hayfa ZGAYA-BIAU" w:date="2025-06-12T18:32:00Z" w16du:dateUtc="2025-06-12T16:32:00Z">
            <w:rPr>
              <w:rFonts w:ascii="Courier New" w:eastAsia="Courier New" w:hAnsi="Courier New" w:cs="Courier New"/>
              <w:i/>
              <w:color w:val="83D6C5"/>
              <w:sz w:val="18"/>
              <w:szCs w:val="18"/>
            </w:rPr>
          </w:rPrChange>
        </w:rPr>
        <w:t>return</w:t>
      </w:r>
      <w:proofErr w:type="gramEnd"/>
    </w:p>
    <w:p w14:paraId="7A22BAC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9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598" w:author="Hayfa ZGAYA-BIAU" w:date="2025-06-12T18:32:00Z" w16du:dateUtc="2025-06-12T16:32:00Z">
            <w:rPr>
              <w:rFonts w:ascii="Courier New" w:eastAsia="Courier New" w:hAnsi="Courier New" w:cs="Courier New"/>
              <w:color w:val="D8DEE9"/>
              <w:sz w:val="18"/>
              <w:szCs w:val="18"/>
            </w:rPr>
          </w:rPrChange>
        </w:rPr>
        <w:lastRenderedPageBreak/>
        <w:t xml:space="preserve">  </w:t>
      </w:r>
    </w:p>
    <w:p w14:paraId="2163E1E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59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60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601" w:author="Hayfa ZGAYA-BIAU" w:date="2025-06-12T18:32:00Z" w16du:dateUtc="2025-06-12T16:32:00Z">
            <w:rPr>
              <w:rFonts w:ascii="Courier New" w:eastAsia="Courier New" w:hAnsi="Courier New" w:cs="Courier New"/>
              <w:i/>
              <w:color w:val="83D6C5"/>
              <w:sz w:val="18"/>
              <w:szCs w:val="18"/>
            </w:rPr>
          </w:rPrChange>
        </w:rPr>
        <w:t>try</w:t>
      </w:r>
      <w:proofErr w:type="spellEnd"/>
      <w:r w:rsidRPr="008F3D9F">
        <w:rPr>
          <w:rFonts w:ascii="Courier New" w:eastAsia="Courier New" w:hAnsi="Courier New" w:cs="Courier New"/>
          <w:color w:val="D8DEE9"/>
          <w:sz w:val="18"/>
          <w:szCs w:val="18"/>
          <w:lang w:val="fr-FR"/>
          <w:rPrChange w:id="3602" w:author="Hayfa ZGAYA-BIAU" w:date="2025-06-12T18:32:00Z" w16du:dateUtc="2025-06-12T16:32:00Z">
            <w:rPr>
              <w:rFonts w:ascii="Courier New" w:eastAsia="Courier New" w:hAnsi="Courier New" w:cs="Courier New"/>
              <w:color w:val="D8DEE9"/>
              <w:sz w:val="18"/>
              <w:szCs w:val="18"/>
            </w:rPr>
          </w:rPrChange>
        </w:rPr>
        <w:t>:</w:t>
      </w:r>
      <w:proofErr w:type="gramEnd"/>
    </w:p>
    <w:p w14:paraId="0FDDEF3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60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60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605"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36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607" w:author="Hayfa ZGAYA-BIAU" w:date="2025-06-12T18:32:00Z" w16du:dateUtc="2025-06-12T16:32:00Z">
            <w:rPr>
              <w:rFonts w:ascii="Courier New" w:eastAsia="Courier New" w:hAnsi="Courier New" w:cs="Courier New"/>
              <w:color w:val="94C1FA"/>
              <w:sz w:val="18"/>
              <w:szCs w:val="18"/>
            </w:rPr>
          </w:rPrChange>
        </w:rPr>
        <w:t>i</w:t>
      </w:r>
      <w:r w:rsidRPr="008F3D9F">
        <w:rPr>
          <w:rFonts w:ascii="Courier New" w:eastAsia="Courier New" w:hAnsi="Courier New" w:cs="Courier New"/>
          <w:color w:val="D8DEE9"/>
          <w:sz w:val="18"/>
          <w:szCs w:val="18"/>
          <w:lang w:val="fr-FR"/>
          <w:rPrChange w:id="36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3609"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361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3611" w:author="Hayfa ZGAYA-BIAU" w:date="2025-06-12T18:32:00Z" w16du:dateUtc="2025-06-12T16:32:00Z">
            <w:rPr>
              <w:rFonts w:ascii="Courier New" w:eastAsia="Courier New" w:hAnsi="Courier New" w:cs="Courier New"/>
              <w:color w:val="82D2CE"/>
              <w:sz w:val="18"/>
              <w:szCs w:val="18"/>
            </w:rPr>
          </w:rPrChange>
        </w:rPr>
        <w:t>range</w:t>
      </w:r>
      <w:r w:rsidRPr="008F3D9F">
        <w:rPr>
          <w:rFonts w:ascii="Courier New" w:eastAsia="Courier New" w:hAnsi="Courier New" w:cs="Courier New"/>
          <w:color w:val="D6D6DD"/>
          <w:sz w:val="18"/>
          <w:szCs w:val="18"/>
          <w:lang w:val="fr-FR"/>
          <w:rPrChange w:id="361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3613"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36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616" w:author="Hayfa ZGAYA-BIAU" w:date="2025-06-12T18:32:00Z" w16du:dateUtc="2025-06-12T16:32:00Z">
            <w:rPr>
              <w:rFonts w:ascii="Courier New" w:eastAsia="Courier New" w:hAnsi="Courier New" w:cs="Courier New"/>
              <w:color w:val="EBC88D"/>
              <w:sz w:val="18"/>
              <w:szCs w:val="18"/>
            </w:rPr>
          </w:rPrChange>
        </w:rPr>
        <w:t>51</w:t>
      </w:r>
      <w:proofErr w:type="gramStart"/>
      <w:r w:rsidRPr="008F3D9F">
        <w:rPr>
          <w:rFonts w:ascii="Courier New" w:eastAsia="Courier New" w:hAnsi="Courier New" w:cs="Courier New"/>
          <w:color w:val="D6D6DD"/>
          <w:sz w:val="18"/>
          <w:szCs w:val="18"/>
          <w:lang w:val="fr-FR"/>
          <w:rPrChange w:id="36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1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36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62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621" w:author="Hayfa ZGAYA-BIAU" w:date="2025-06-12T18:32:00Z" w16du:dateUtc="2025-06-12T16:32:00Z">
            <w:rPr>
              <w:rFonts w:ascii="Courier New" w:eastAsia="Courier New" w:hAnsi="Courier New" w:cs="Courier New"/>
              <w:i/>
              <w:color w:val="FFFFFF"/>
              <w:sz w:val="18"/>
              <w:szCs w:val="18"/>
            </w:rPr>
          </w:rPrChange>
        </w:rPr>
        <w:t>Repeat</w:t>
      </w:r>
      <w:proofErr w:type="spellEnd"/>
      <w:r w:rsidRPr="008F3D9F">
        <w:rPr>
          <w:rFonts w:ascii="Courier New" w:eastAsia="Courier New" w:hAnsi="Courier New" w:cs="Courier New"/>
          <w:i/>
          <w:color w:val="FFFFFF"/>
          <w:sz w:val="18"/>
          <w:szCs w:val="18"/>
          <w:lang w:val="fr-FR"/>
          <w:rPrChange w:id="3622" w:author="Hayfa ZGAYA-BIAU" w:date="2025-06-12T18:32:00Z" w16du:dateUtc="2025-06-12T16:32:00Z">
            <w:rPr>
              <w:rFonts w:ascii="Courier New" w:eastAsia="Courier New" w:hAnsi="Courier New" w:cs="Courier New"/>
              <w:i/>
              <w:color w:val="FFFFFF"/>
              <w:sz w:val="18"/>
              <w:szCs w:val="18"/>
            </w:rPr>
          </w:rPrChange>
        </w:rPr>
        <w:t xml:space="preserve"> 50 times</w:t>
      </w:r>
    </w:p>
    <w:p w14:paraId="502F402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62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62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625"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62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82D2CE"/>
          <w:sz w:val="18"/>
          <w:szCs w:val="18"/>
          <w:lang w:val="fr-FR"/>
          <w:rPrChange w:id="3627"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62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62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D6D6DD"/>
          <w:sz w:val="18"/>
          <w:szCs w:val="18"/>
          <w:lang w:val="fr-FR"/>
          <w:rPrChange w:id="3630" w:author="Hayfa ZGAYA-BIAU" w:date="2025-06-12T18:32:00Z" w16du:dateUtc="2025-06-12T16:32:00Z">
            <w:rPr>
              <w:rFonts w:ascii="Courier New" w:eastAsia="Courier New" w:hAnsi="Courier New" w:cs="Courier New"/>
              <w:color w:val="D6D6DD"/>
              <w:sz w:val="18"/>
              <w:szCs w:val="18"/>
            </w:rPr>
          </w:rPrChange>
        </w:rPr>
        <w:t>n</w:t>
      </w:r>
      <w:r w:rsidRPr="008F3D9F">
        <w:rPr>
          <w:rFonts w:ascii="Courier New" w:eastAsia="Courier New" w:hAnsi="Courier New" w:cs="Courier New"/>
          <w:color w:val="E394DC"/>
          <w:sz w:val="18"/>
          <w:szCs w:val="18"/>
          <w:lang w:val="fr-FR"/>
          <w:rPrChange w:id="3631" w:author="Hayfa ZGAYA-BIAU" w:date="2025-06-12T18:32:00Z" w16du:dateUtc="2025-06-12T16:32:00Z">
            <w:rPr>
              <w:rFonts w:ascii="Courier New" w:eastAsia="Courier New" w:hAnsi="Courier New" w:cs="Courier New"/>
              <w:color w:val="E394DC"/>
              <w:sz w:val="18"/>
              <w:szCs w:val="18"/>
            </w:rPr>
          </w:rPrChange>
        </w:rPr>
        <w:t>Preparation</w:t>
      </w:r>
      <w:proofErr w:type="spellEnd"/>
      <w:r w:rsidRPr="008F3D9F">
        <w:rPr>
          <w:rFonts w:ascii="Courier New" w:eastAsia="Courier New" w:hAnsi="Courier New" w:cs="Courier New"/>
          <w:color w:val="E394DC"/>
          <w:sz w:val="18"/>
          <w:szCs w:val="18"/>
          <w:lang w:val="fr-FR"/>
          <w:rPrChange w:id="3632" w:author="Hayfa ZGAYA-BIAU" w:date="2025-06-12T18:32:00Z" w16du:dateUtc="2025-06-12T16:32:00Z">
            <w:rPr>
              <w:rFonts w:ascii="Courier New" w:eastAsia="Courier New" w:hAnsi="Courier New" w:cs="Courier New"/>
              <w:color w:val="E394DC"/>
              <w:sz w:val="18"/>
              <w:szCs w:val="18"/>
            </w:rPr>
          </w:rPrChange>
        </w:rPr>
        <w:t xml:space="preserve"> for </w:t>
      </w:r>
      <w:proofErr w:type="spellStart"/>
      <w:r w:rsidRPr="008F3D9F">
        <w:rPr>
          <w:rFonts w:ascii="Courier New" w:eastAsia="Courier New" w:hAnsi="Courier New" w:cs="Courier New"/>
          <w:color w:val="E394DC"/>
          <w:sz w:val="18"/>
          <w:szCs w:val="18"/>
          <w:lang w:val="fr-FR"/>
          <w:rPrChange w:id="3633"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634"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3635"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94C1FA"/>
          <w:sz w:val="18"/>
          <w:szCs w:val="18"/>
          <w:lang w:val="fr-FR"/>
          <w:rPrChange w:id="3636" w:author="Hayfa ZGAYA-BIAU" w:date="2025-06-12T18:32:00Z" w16du:dateUtc="2025-06-12T16:32:00Z">
            <w:rPr>
              <w:rFonts w:ascii="Courier New" w:eastAsia="Courier New" w:hAnsi="Courier New" w:cs="Courier New"/>
              <w:color w:val="94C1FA"/>
              <w:sz w:val="18"/>
              <w:szCs w:val="18"/>
            </w:rPr>
          </w:rPrChange>
        </w:rPr>
        <w:t>i</w:t>
      </w:r>
      <w:r w:rsidRPr="008F3D9F">
        <w:rPr>
          <w:rFonts w:ascii="Courier New" w:eastAsia="Courier New" w:hAnsi="Courier New" w:cs="Courier New"/>
          <w:color w:val="F8C762"/>
          <w:sz w:val="18"/>
          <w:szCs w:val="18"/>
          <w:lang w:val="fr-FR"/>
          <w:rPrChange w:id="3637"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638" w:author="Hayfa ZGAYA-BIAU" w:date="2025-06-12T18:32:00Z" w16du:dateUtc="2025-06-12T16:32:00Z">
            <w:rPr>
              <w:rFonts w:ascii="Courier New" w:eastAsia="Courier New" w:hAnsi="Courier New" w:cs="Courier New"/>
              <w:color w:val="E394DC"/>
              <w:sz w:val="18"/>
              <w:szCs w:val="18"/>
            </w:rPr>
          </w:rPrChange>
        </w:rPr>
        <w:t>/50."</w:t>
      </w:r>
      <w:r w:rsidRPr="008F3D9F">
        <w:rPr>
          <w:rFonts w:ascii="Courier New" w:eastAsia="Courier New" w:hAnsi="Courier New" w:cs="Courier New"/>
          <w:color w:val="D6D6DD"/>
          <w:sz w:val="18"/>
          <w:szCs w:val="18"/>
          <w:lang w:val="fr-FR"/>
          <w:rPrChange w:id="3639" w:author="Hayfa ZGAYA-BIAU" w:date="2025-06-12T18:32:00Z" w16du:dateUtc="2025-06-12T16:32:00Z">
            <w:rPr>
              <w:rFonts w:ascii="Courier New" w:eastAsia="Courier New" w:hAnsi="Courier New" w:cs="Courier New"/>
              <w:color w:val="D6D6DD"/>
              <w:sz w:val="18"/>
              <w:szCs w:val="18"/>
            </w:rPr>
          </w:rPrChange>
        </w:rPr>
        <w:t>)</w:t>
      </w:r>
    </w:p>
    <w:p w14:paraId="3FBD58A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64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6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3642" w:author="Hayfa ZGAYA-BIAU" w:date="2025-06-12T18:32:00Z" w16du:dateUtc="2025-06-12T16:32:00Z">
            <w:rPr>
              <w:rFonts w:ascii="Courier New" w:eastAsia="Courier New" w:hAnsi="Courier New" w:cs="Courier New"/>
              <w:color w:val="EBC88D"/>
              <w:sz w:val="18"/>
              <w:szCs w:val="18"/>
            </w:rPr>
          </w:rPrChange>
        </w:rPr>
        <w:t>wait</w:t>
      </w:r>
      <w:proofErr w:type="gramEnd"/>
      <w:r w:rsidRPr="008F3D9F">
        <w:rPr>
          <w:rFonts w:ascii="Courier New" w:eastAsia="Courier New" w:hAnsi="Courier New" w:cs="Courier New"/>
          <w:color w:val="EBC88D"/>
          <w:sz w:val="18"/>
          <w:szCs w:val="18"/>
          <w:lang w:val="fr-FR"/>
          <w:rPrChange w:id="3643" w:author="Hayfa ZGAYA-BIAU" w:date="2025-06-12T18:32:00Z" w16du:dateUtc="2025-06-12T16:32:00Z">
            <w:rPr>
              <w:rFonts w:ascii="Courier New" w:eastAsia="Courier New" w:hAnsi="Courier New" w:cs="Courier New"/>
              <w:color w:val="EBC88D"/>
              <w:sz w:val="18"/>
              <w:szCs w:val="18"/>
            </w:rPr>
          </w:rPrChange>
        </w:rPr>
        <w:t>_for_</w:t>
      </w:r>
      <w:proofErr w:type="gramStart"/>
      <w:r w:rsidRPr="008F3D9F">
        <w:rPr>
          <w:rFonts w:ascii="Courier New" w:eastAsia="Courier New" w:hAnsi="Courier New" w:cs="Courier New"/>
          <w:color w:val="EBC88D"/>
          <w:sz w:val="18"/>
          <w:szCs w:val="18"/>
          <w:lang w:val="fr-FR"/>
          <w:rPrChange w:id="3644" w:author="Hayfa ZGAYA-BIAU" w:date="2025-06-12T18:32:00Z" w16du:dateUtc="2025-06-12T16:32:00Z">
            <w:rPr>
              <w:rFonts w:ascii="Courier New" w:eastAsia="Courier New" w:hAnsi="Courier New" w:cs="Courier New"/>
              <w:color w:val="EBC88D"/>
              <w:sz w:val="18"/>
              <w:szCs w:val="18"/>
            </w:rPr>
          </w:rPrChange>
        </w:rPr>
        <w:t>space</w:t>
      </w:r>
      <w:proofErr w:type="spellEnd"/>
      <w:r w:rsidRPr="008F3D9F">
        <w:rPr>
          <w:rFonts w:ascii="Courier New" w:eastAsia="Courier New" w:hAnsi="Courier New" w:cs="Courier New"/>
          <w:color w:val="D6D6DD"/>
          <w:sz w:val="18"/>
          <w:szCs w:val="18"/>
          <w:lang w:val="fr-FR"/>
          <w:rPrChange w:id="364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3646" w:author="Hayfa ZGAYA-BIAU" w:date="2025-06-12T18:32:00Z" w16du:dateUtc="2025-06-12T16:32:00Z">
            <w:rPr>
              <w:rFonts w:ascii="Courier New" w:eastAsia="Courier New" w:hAnsi="Courier New" w:cs="Courier New"/>
              <w:color w:val="D6D6DD"/>
              <w:sz w:val="18"/>
              <w:szCs w:val="18"/>
            </w:rPr>
          </w:rPrChange>
        </w:rPr>
        <w:t>)</w:t>
      </w:r>
    </w:p>
    <w:p w14:paraId="5DFF173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64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648" w:author="Hayfa ZGAYA-BIAU" w:date="2025-06-12T18:32:00Z" w16du:dateUtc="2025-06-12T16:32:00Z">
            <w:rPr>
              <w:rFonts w:ascii="Courier New" w:eastAsia="Courier New" w:hAnsi="Courier New" w:cs="Courier New"/>
              <w:color w:val="D8DEE9"/>
              <w:sz w:val="18"/>
              <w:szCs w:val="18"/>
            </w:rPr>
          </w:rPrChange>
        </w:rPr>
        <w:t xml:space="preserve">          </w:t>
      </w:r>
    </w:p>
    <w:p w14:paraId="1E2AB8A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64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365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651" w:author="Hayfa ZGAYA-BIAU" w:date="2025-06-12T18:32:00Z" w16du:dateUtc="2025-06-12T16:32:00Z">
            <w:rPr>
              <w:rFonts w:ascii="Courier New" w:eastAsia="Courier New" w:hAnsi="Courier New" w:cs="Courier New"/>
              <w:color w:val="94C1FA"/>
              <w:sz w:val="18"/>
              <w:szCs w:val="18"/>
            </w:rPr>
          </w:rPrChange>
        </w:rPr>
        <w:t>filename</w:t>
      </w:r>
      <w:proofErr w:type="spellEnd"/>
      <w:proofErr w:type="gramEnd"/>
      <w:r w:rsidRPr="008F3D9F">
        <w:rPr>
          <w:rFonts w:ascii="Courier New" w:eastAsia="Courier New" w:hAnsi="Courier New" w:cs="Courier New"/>
          <w:color w:val="D8DEE9"/>
          <w:sz w:val="18"/>
          <w:szCs w:val="18"/>
          <w:lang w:val="fr-FR"/>
          <w:rPrChange w:id="365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6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3655"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65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F8C762"/>
          <w:sz w:val="18"/>
          <w:szCs w:val="18"/>
          <w:lang w:val="fr-FR"/>
          <w:rPrChange w:id="3657"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94C1FA"/>
          <w:sz w:val="18"/>
          <w:szCs w:val="18"/>
          <w:lang w:val="fr-FR"/>
          <w:rPrChange w:id="3658" w:author="Hayfa ZGAYA-BIAU" w:date="2025-06-12T18:32:00Z" w16du:dateUtc="2025-06-12T16:32:00Z">
            <w:rPr>
              <w:rFonts w:ascii="Courier New" w:eastAsia="Courier New" w:hAnsi="Courier New" w:cs="Courier New"/>
              <w:color w:val="94C1FA"/>
              <w:sz w:val="18"/>
              <w:szCs w:val="18"/>
            </w:rPr>
          </w:rPrChange>
        </w:rPr>
        <w:t>label</w:t>
      </w:r>
      <w:r w:rsidRPr="008F3D9F">
        <w:rPr>
          <w:rFonts w:ascii="Courier New" w:eastAsia="Courier New" w:hAnsi="Courier New" w:cs="Courier New"/>
          <w:color w:val="F8C762"/>
          <w:sz w:val="18"/>
          <w:szCs w:val="18"/>
          <w:lang w:val="fr-FR"/>
          <w:rPrChange w:id="3659"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660" w:author="Hayfa ZGAYA-BIAU" w:date="2025-06-12T18:32:00Z" w16du:dateUtc="2025-06-12T16:32:00Z">
            <w:rPr>
              <w:rFonts w:ascii="Courier New" w:eastAsia="Courier New" w:hAnsi="Courier New" w:cs="Courier New"/>
              <w:color w:val="E394DC"/>
              <w:sz w:val="18"/>
              <w:szCs w:val="18"/>
            </w:rPr>
          </w:rPrChange>
        </w:rPr>
        <w:t>_</w:t>
      </w:r>
      <w:r w:rsidRPr="008F3D9F">
        <w:rPr>
          <w:rFonts w:ascii="Courier New" w:eastAsia="Courier New" w:hAnsi="Courier New" w:cs="Courier New"/>
          <w:color w:val="F8C762"/>
          <w:sz w:val="18"/>
          <w:szCs w:val="18"/>
          <w:lang w:val="fr-FR"/>
          <w:rPrChange w:id="3661"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94C1FA"/>
          <w:sz w:val="18"/>
          <w:szCs w:val="18"/>
          <w:lang w:val="fr-FR"/>
          <w:rPrChange w:id="3662" w:author="Hayfa ZGAYA-BIAU" w:date="2025-06-12T18:32:00Z" w16du:dateUtc="2025-06-12T16:32:00Z">
            <w:rPr>
              <w:rFonts w:ascii="Courier New" w:eastAsia="Courier New" w:hAnsi="Courier New" w:cs="Courier New"/>
              <w:color w:val="94C1FA"/>
              <w:sz w:val="18"/>
              <w:szCs w:val="18"/>
            </w:rPr>
          </w:rPrChange>
        </w:rPr>
        <w:t>i</w:t>
      </w:r>
      <w:r w:rsidRPr="008F3D9F">
        <w:rPr>
          <w:rFonts w:ascii="Courier New" w:eastAsia="Courier New" w:hAnsi="Courier New" w:cs="Courier New"/>
          <w:color w:val="F8C762"/>
          <w:sz w:val="18"/>
          <w:szCs w:val="18"/>
          <w:lang w:val="fr-FR"/>
          <w:rPrChange w:id="3663"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664" w:author="Hayfa ZGAYA-BIAU" w:date="2025-06-12T18:32:00Z" w16du:dateUtc="2025-06-12T16:32:00Z">
            <w:rPr>
              <w:rFonts w:ascii="Courier New" w:eastAsia="Courier New" w:hAnsi="Courier New" w:cs="Courier New"/>
              <w:color w:val="E394DC"/>
              <w:sz w:val="18"/>
              <w:szCs w:val="18"/>
            </w:rPr>
          </w:rPrChange>
        </w:rPr>
        <w:t>"</w:t>
      </w:r>
    </w:p>
    <w:p w14:paraId="67FABB6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66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66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3667" w:author="Hayfa ZGAYA-BIAU" w:date="2025-06-12T18:32:00Z" w16du:dateUtc="2025-06-12T16:32:00Z">
            <w:rPr>
              <w:rFonts w:ascii="Courier New" w:eastAsia="Courier New" w:hAnsi="Courier New" w:cs="Courier New"/>
              <w:color w:val="EBC88D"/>
              <w:sz w:val="18"/>
              <w:szCs w:val="18"/>
            </w:rPr>
          </w:rPrChange>
        </w:rPr>
        <w:t>record</w:t>
      </w:r>
      <w:proofErr w:type="gramEnd"/>
      <w:r w:rsidRPr="008F3D9F">
        <w:rPr>
          <w:rFonts w:ascii="Courier New" w:eastAsia="Courier New" w:hAnsi="Courier New" w:cs="Courier New"/>
          <w:color w:val="EBC88D"/>
          <w:sz w:val="18"/>
          <w:szCs w:val="18"/>
          <w:lang w:val="fr-FR"/>
          <w:rPrChange w:id="3668"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3669" w:author="Hayfa ZGAYA-BIAU" w:date="2025-06-12T18:32:00Z" w16du:dateUtc="2025-06-12T16:32:00Z">
            <w:rPr>
              <w:rFonts w:ascii="Courier New" w:eastAsia="Courier New" w:hAnsi="Courier New" w:cs="Courier New"/>
              <w:color w:val="EBC88D"/>
              <w:sz w:val="18"/>
              <w:szCs w:val="18"/>
            </w:rPr>
          </w:rPrChange>
        </w:rPr>
        <w:t>video</w:t>
      </w:r>
      <w:proofErr w:type="spellEnd"/>
      <w:r w:rsidRPr="008F3D9F">
        <w:rPr>
          <w:rFonts w:ascii="Courier New" w:eastAsia="Courier New" w:hAnsi="Courier New" w:cs="Courier New"/>
          <w:color w:val="D6D6DD"/>
          <w:sz w:val="18"/>
          <w:szCs w:val="18"/>
          <w:lang w:val="fr-FR"/>
          <w:rPrChange w:id="367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3671"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36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7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674" w:author="Hayfa ZGAYA-BIAU" w:date="2025-06-12T18:32:00Z" w16du:dateUtc="2025-06-12T16:32:00Z">
            <w:rPr>
              <w:rFonts w:ascii="Courier New" w:eastAsia="Courier New" w:hAnsi="Courier New" w:cs="Courier New"/>
              <w:i/>
              <w:color w:val="D6D6DD"/>
              <w:sz w:val="18"/>
              <w:szCs w:val="18"/>
            </w:rPr>
          </w:rPrChange>
        </w:rPr>
        <w:t>frames_per_video</w:t>
      </w:r>
      <w:proofErr w:type="spellEnd"/>
      <w:r w:rsidRPr="008F3D9F">
        <w:rPr>
          <w:rFonts w:ascii="Courier New" w:eastAsia="Courier New" w:hAnsi="Courier New" w:cs="Courier New"/>
          <w:color w:val="D6D6DD"/>
          <w:sz w:val="18"/>
          <w:szCs w:val="18"/>
          <w:lang w:val="fr-FR"/>
          <w:rPrChange w:id="36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676" w:author="Hayfa ZGAYA-BIAU" w:date="2025-06-12T18:32:00Z" w16du:dateUtc="2025-06-12T16:32:00Z">
            <w:rPr>
              <w:rFonts w:ascii="Courier New" w:eastAsia="Courier New" w:hAnsi="Courier New" w:cs="Courier New"/>
              <w:color w:val="EBC88D"/>
              <w:sz w:val="18"/>
              <w:szCs w:val="18"/>
            </w:rPr>
          </w:rPrChange>
        </w:rPr>
        <w:t>20</w:t>
      </w:r>
      <w:r w:rsidRPr="008F3D9F">
        <w:rPr>
          <w:rFonts w:ascii="Courier New" w:eastAsia="Courier New" w:hAnsi="Courier New" w:cs="Courier New"/>
          <w:color w:val="D6D6DD"/>
          <w:sz w:val="18"/>
          <w:szCs w:val="18"/>
          <w:lang w:val="fr-FR"/>
          <w:rPrChange w:id="36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7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679"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368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681" w:author="Hayfa ZGAYA-BIAU" w:date="2025-06-12T18:32:00Z" w16du:dateUtc="2025-06-12T16:32:00Z">
            <w:rPr>
              <w:rFonts w:ascii="Courier New" w:eastAsia="Courier New" w:hAnsi="Courier New" w:cs="Courier New"/>
              <w:color w:val="94C1FA"/>
              <w:sz w:val="18"/>
              <w:szCs w:val="18"/>
            </w:rPr>
          </w:rPrChange>
        </w:rPr>
        <w:t>output_dir</w:t>
      </w:r>
      <w:proofErr w:type="spellEnd"/>
      <w:r w:rsidRPr="008F3D9F">
        <w:rPr>
          <w:rFonts w:ascii="Courier New" w:eastAsia="Courier New" w:hAnsi="Courier New" w:cs="Courier New"/>
          <w:color w:val="D6D6DD"/>
          <w:sz w:val="18"/>
          <w:szCs w:val="18"/>
          <w:lang w:val="fr-FR"/>
          <w:rPrChange w:id="36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684" w:author="Hayfa ZGAYA-BIAU" w:date="2025-06-12T18:32:00Z" w16du:dateUtc="2025-06-12T16:32:00Z">
            <w:rPr>
              <w:rFonts w:ascii="Courier New" w:eastAsia="Courier New" w:hAnsi="Courier New" w:cs="Courier New"/>
              <w:i/>
              <w:color w:val="D6D6DD"/>
              <w:sz w:val="18"/>
              <w:szCs w:val="18"/>
            </w:rPr>
          </w:rPrChange>
        </w:rPr>
        <w:t>filename</w:t>
      </w:r>
      <w:proofErr w:type="spellEnd"/>
      <w:r w:rsidRPr="008F3D9F">
        <w:rPr>
          <w:rFonts w:ascii="Courier New" w:eastAsia="Courier New" w:hAnsi="Courier New" w:cs="Courier New"/>
          <w:color w:val="D6D6DD"/>
          <w:sz w:val="18"/>
          <w:szCs w:val="18"/>
          <w:lang w:val="fr-FR"/>
          <w:rPrChange w:id="36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686" w:author="Hayfa ZGAYA-BIAU" w:date="2025-06-12T18:32:00Z" w16du:dateUtc="2025-06-12T16:32:00Z">
            <w:rPr>
              <w:rFonts w:ascii="Courier New" w:eastAsia="Courier New" w:hAnsi="Courier New" w:cs="Courier New"/>
              <w:color w:val="94C1FA"/>
              <w:sz w:val="18"/>
              <w:szCs w:val="18"/>
            </w:rPr>
          </w:rPrChange>
        </w:rPr>
        <w:t>filename</w:t>
      </w:r>
      <w:proofErr w:type="spellEnd"/>
      <w:r w:rsidRPr="008F3D9F">
        <w:rPr>
          <w:rFonts w:ascii="Courier New" w:eastAsia="Courier New" w:hAnsi="Courier New" w:cs="Courier New"/>
          <w:color w:val="D6D6DD"/>
          <w:sz w:val="18"/>
          <w:szCs w:val="18"/>
          <w:lang w:val="fr-FR"/>
          <w:rPrChange w:id="36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68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689" w:author="Hayfa ZGAYA-BIAU" w:date="2025-06-12T18:32:00Z" w16du:dateUtc="2025-06-12T16:32:00Z">
            <w:rPr>
              <w:rFonts w:ascii="Courier New" w:eastAsia="Courier New" w:hAnsi="Courier New" w:cs="Courier New"/>
              <w:i/>
              <w:color w:val="D6D6DD"/>
              <w:sz w:val="18"/>
              <w:szCs w:val="18"/>
            </w:rPr>
          </w:rPrChange>
        </w:rPr>
        <w:t>fps</w:t>
      </w:r>
      <w:proofErr w:type="spellEnd"/>
      <w:r w:rsidRPr="008F3D9F">
        <w:rPr>
          <w:rFonts w:ascii="Courier New" w:eastAsia="Courier New" w:hAnsi="Courier New" w:cs="Courier New"/>
          <w:color w:val="D6D6DD"/>
          <w:sz w:val="18"/>
          <w:szCs w:val="18"/>
          <w:lang w:val="fr-FR"/>
          <w:rPrChange w:id="36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691" w:author="Hayfa ZGAYA-BIAU" w:date="2025-06-12T18:32:00Z" w16du:dateUtc="2025-06-12T16:32:00Z">
            <w:rPr>
              <w:rFonts w:ascii="Courier New" w:eastAsia="Courier New" w:hAnsi="Courier New" w:cs="Courier New"/>
              <w:color w:val="EBC88D"/>
              <w:sz w:val="18"/>
              <w:szCs w:val="18"/>
            </w:rPr>
          </w:rPrChange>
        </w:rPr>
        <w:t>20</w:t>
      </w:r>
      <w:r w:rsidRPr="008F3D9F">
        <w:rPr>
          <w:rFonts w:ascii="Courier New" w:eastAsia="Courier New" w:hAnsi="Courier New" w:cs="Courier New"/>
          <w:color w:val="D6D6DD"/>
          <w:sz w:val="18"/>
          <w:szCs w:val="18"/>
          <w:lang w:val="fr-FR"/>
          <w:rPrChange w:id="3692" w:author="Hayfa ZGAYA-BIAU" w:date="2025-06-12T18:32:00Z" w16du:dateUtc="2025-06-12T16:32:00Z">
            <w:rPr>
              <w:rFonts w:ascii="Courier New" w:eastAsia="Courier New" w:hAnsi="Courier New" w:cs="Courier New"/>
              <w:color w:val="D6D6DD"/>
              <w:sz w:val="18"/>
              <w:szCs w:val="18"/>
            </w:rPr>
          </w:rPrChange>
        </w:rPr>
        <w:t>)</w:t>
      </w:r>
    </w:p>
    <w:p w14:paraId="18F53FD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69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694" w:author="Hayfa ZGAYA-BIAU" w:date="2025-06-12T18:32:00Z" w16du:dateUtc="2025-06-12T16:32:00Z">
            <w:rPr>
              <w:rFonts w:ascii="Courier New" w:eastAsia="Courier New" w:hAnsi="Courier New" w:cs="Courier New"/>
              <w:color w:val="D8DEE9"/>
              <w:sz w:val="18"/>
              <w:szCs w:val="18"/>
            </w:rPr>
          </w:rPrChange>
        </w:rPr>
        <w:t xml:space="preserve">          </w:t>
      </w:r>
    </w:p>
    <w:p w14:paraId="139F86A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69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69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697"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6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699" w:author="Hayfa ZGAYA-BIAU" w:date="2025-06-12T18:32:00Z" w16du:dateUtc="2025-06-12T16:32:00Z">
            <w:rPr>
              <w:rFonts w:ascii="Courier New" w:eastAsia="Courier New" w:hAnsi="Courier New" w:cs="Courier New"/>
              <w:color w:val="94C1FA"/>
              <w:sz w:val="18"/>
              <w:szCs w:val="18"/>
            </w:rPr>
          </w:rPrChange>
        </w:rPr>
        <w:t>i</w:t>
      </w:r>
      <w:r w:rsidRPr="008F3D9F">
        <w:rPr>
          <w:rFonts w:ascii="Courier New" w:eastAsia="Courier New" w:hAnsi="Courier New" w:cs="Courier New"/>
          <w:color w:val="D8DEE9"/>
          <w:sz w:val="18"/>
          <w:szCs w:val="18"/>
          <w:lang w:val="fr-FR"/>
          <w:rPrChange w:id="37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701" w:author="Hayfa ZGAYA-BIAU" w:date="2025-06-12T18:32:00Z" w16du:dateUtc="2025-06-12T16:32:00Z">
            <w:rPr>
              <w:rFonts w:ascii="Courier New" w:eastAsia="Courier New" w:hAnsi="Courier New" w:cs="Courier New"/>
              <w:color w:val="D6D6DD"/>
              <w:sz w:val="18"/>
              <w:szCs w:val="18"/>
            </w:rPr>
          </w:rPrChange>
        </w:rPr>
        <w:t>&lt;</w:t>
      </w:r>
      <w:r w:rsidRPr="008F3D9F">
        <w:rPr>
          <w:rFonts w:ascii="Courier New" w:eastAsia="Courier New" w:hAnsi="Courier New" w:cs="Courier New"/>
          <w:color w:val="D8DEE9"/>
          <w:sz w:val="18"/>
          <w:szCs w:val="18"/>
          <w:lang w:val="fr-FR"/>
          <w:rPrChange w:id="370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3703" w:author="Hayfa ZGAYA-BIAU" w:date="2025-06-12T18:32:00Z" w16du:dateUtc="2025-06-12T16:32:00Z">
            <w:rPr>
              <w:rFonts w:ascii="Courier New" w:eastAsia="Courier New" w:hAnsi="Courier New" w:cs="Courier New"/>
              <w:color w:val="EBC88D"/>
              <w:sz w:val="18"/>
              <w:szCs w:val="18"/>
            </w:rPr>
          </w:rPrChange>
        </w:rPr>
        <w:t>50</w:t>
      </w:r>
      <w:r w:rsidRPr="008F3D9F">
        <w:rPr>
          <w:rFonts w:ascii="Courier New" w:eastAsia="Courier New" w:hAnsi="Courier New" w:cs="Courier New"/>
          <w:color w:val="D8DEE9"/>
          <w:sz w:val="18"/>
          <w:szCs w:val="18"/>
          <w:lang w:val="fr-FR"/>
          <w:rPrChange w:id="3704" w:author="Hayfa ZGAYA-BIAU" w:date="2025-06-12T18:32:00Z" w16du:dateUtc="2025-06-12T16:32:00Z">
            <w:rPr>
              <w:rFonts w:ascii="Courier New" w:eastAsia="Courier New" w:hAnsi="Courier New" w:cs="Courier New"/>
              <w:color w:val="D8DEE9"/>
              <w:sz w:val="18"/>
              <w:szCs w:val="18"/>
            </w:rPr>
          </w:rPrChange>
        </w:rPr>
        <w:t>:</w:t>
      </w:r>
      <w:proofErr w:type="gramEnd"/>
    </w:p>
    <w:p w14:paraId="69FE9E0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0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0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707"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70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70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710" w:author="Hayfa ZGAYA-BIAU" w:date="2025-06-12T18:32:00Z" w16du:dateUtc="2025-06-12T16:32:00Z">
            <w:rPr>
              <w:rFonts w:ascii="Courier New" w:eastAsia="Courier New" w:hAnsi="Courier New" w:cs="Courier New"/>
              <w:color w:val="E394DC"/>
              <w:sz w:val="18"/>
              <w:szCs w:val="18"/>
            </w:rPr>
          </w:rPrChange>
        </w:rPr>
        <w:t>Resting</w:t>
      </w:r>
      <w:proofErr w:type="spellEnd"/>
      <w:r w:rsidRPr="008F3D9F">
        <w:rPr>
          <w:rFonts w:ascii="Courier New" w:eastAsia="Courier New" w:hAnsi="Courier New" w:cs="Courier New"/>
          <w:color w:val="E394DC"/>
          <w:sz w:val="18"/>
          <w:szCs w:val="18"/>
          <w:lang w:val="fr-FR"/>
          <w:rPrChange w:id="3711" w:author="Hayfa ZGAYA-BIAU" w:date="2025-06-12T18:32:00Z" w16du:dateUtc="2025-06-12T16:32:00Z">
            <w:rPr>
              <w:rFonts w:ascii="Courier New" w:eastAsia="Courier New" w:hAnsi="Courier New" w:cs="Courier New"/>
              <w:color w:val="E394DC"/>
              <w:sz w:val="18"/>
              <w:szCs w:val="18"/>
            </w:rPr>
          </w:rPrChange>
        </w:rPr>
        <w:t xml:space="preserve"> for 1 second..."</w:t>
      </w:r>
      <w:r w:rsidRPr="008F3D9F">
        <w:rPr>
          <w:rFonts w:ascii="Courier New" w:eastAsia="Courier New" w:hAnsi="Courier New" w:cs="Courier New"/>
          <w:color w:val="D6D6DD"/>
          <w:sz w:val="18"/>
          <w:szCs w:val="18"/>
          <w:lang w:val="fr-FR"/>
          <w:rPrChange w:id="3712" w:author="Hayfa ZGAYA-BIAU" w:date="2025-06-12T18:32:00Z" w16du:dateUtc="2025-06-12T16:32:00Z">
            <w:rPr>
              <w:rFonts w:ascii="Courier New" w:eastAsia="Courier New" w:hAnsi="Courier New" w:cs="Courier New"/>
              <w:color w:val="D6D6DD"/>
              <w:sz w:val="18"/>
              <w:szCs w:val="18"/>
            </w:rPr>
          </w:rPrChange>
        </w:rPr>
        <w:t>)</w:t>
      </w:r>
    </w:p>
    <w:p w14:paraId="68020E3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371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371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3715" w:author="Hayfa ZGAYA-BIAU" w:date="2025-06-12T18:32:00Z" w16du:dateUtc="2025-06-12T16:32:00Z">
            <w:rPr>
              <w:rFonts w:ascii="Courier New" w:eastAsia="Courier New" w:hAnsi="Courier New" w:cs="Courier New"/>
              <w:color w:val="D1D1D1"/>
              <w:sz w:val="18"/>
              <w:szCs w:val="18"/>
            </w:rPr>
          </w:rPrChange>
        </w:rPr>
        <w:t>time</w:t>
      </w:r>
      <w:r w:rsidRPr="008F3D9F">
        <w:rPr>
          <w:rFonts w:ascii="Courier New" w:eastAsia="Courier New" w:hAnsi="Courier New" w:cs="Courier New"/>
          <w:color w:val="D6D6DD"/>
          <w:sz w:val="18"/>
          <w:szCs w:val="18"/>
          <w:lang w:val="fr-FR"/>
          <w:rPrChange w:id="37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717" w:author="Hayfa ZGAYA-BIAU" w:date="2025-06-12T18:32:00Z" w16du:dateUtc="2025-06-12T16:32:00Z">
            <w:rPr>
              <w:rFonts w:ascii="Courier New" w:eastAsia="Courier New" w:hAnsi="Courier New" w:cs="Courier New"/>
              <w:color w:val="EBC88D"/>
              <w:sz w:val="18"/>
              <w:szCs w:val="18"/>
            </w:rPr>
          </w:rPrChange>
        </w:rPr>
        <w:t>sleep</w:t>
      </w:r>
      <w:proofErr w:type="spellEnd"/>
      <w:proofErr w:type="gramEnd"/>
      <w:r w:rsidRPr="008F3D9F">
        <w:rPr>
          <w:rFonts w:ascii="Courier New" w:eastAsia="Courier New" w:hAnsi="Courier New" w:cs="Courier New"/>
          <w:color w:val="D6D6DD"/>
          <w:sz w:val="18"/>
          <w:szCs w:val="18"/>
          <w:lang w:val="fr-FR"/>
          <w:rPrChange w:id="37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719" w:author="Hayfa ZGAYA-BIAU" w:date="2025-06-12T18:32:00Z" w16du:dateUtc="2025-06-12T16:32:00Z">
            <w:rPr>
              <w:rFonts w:ascii="Courier New" w:eastAsia="Courier New" w:hAnsi="Courier New" w:cs="Courier New"/>
              <w:color w:val="EBC88D"/>
              <w:sz w:val="18"/>
              <w:szCs w:val="18"/>
            </w:rPr>
          </w:rPrChange>
        </w:rPr>
        <w:t>1</w:t>
      </w:r>
      <w:proofErr w:type="gramStart"/>
      <w:r w:rsidRPr="008F3D9F">
        <w:rPr>
          <w:rFonts w:ascii="Courier New" w:eastAsia="Courier New" w:hAnsi="Courier New" w:cs="Courier New"/>
          <w:color w:val="D6D6DD"/>
          <w:sz w:val="18"/>
          <w:szCs w:val="18"/>
          <w:lang w:val="fr-FR"/>
          <w:rPrChange w:id="37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7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3722"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372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724" w:author="Hayfa ZGAYA-BIAU" w:date="2025-06-12T18:32:00Z" w16du:dateUtc="2025-06-12T16:32:00Z">
            <w:rPr>
              <w:rFonts w:ascii="Courier New" w:eastAsia="Courier New" w:hAnsi="Courier New" w:cs="Courier New"/>
              <w:i/>
              <w:color w:val="FFFFFF"/>
              <w:sz w:val="18"/>
              <w:szCs w:val="18"/>
            </w:rPr>
          </w:rPrChange>
        </w:rPr>
        <w:t>Rest</w:t>
      </w:r>
      <w:proofErr w:type="spellEnd"/>
      <w:r w:rsidRPr="008F3D9F">
        <w:rPr>
          <w:rFonts w:ascii="Courier New" w:eastAsia="Courier New" w:hAnsi="Courier New" w:cs="Courier New"/>
          <w:i/>
          <w:color w:val="FFFFFF"/>
          <w:sz w:val="18"/>
          <w:szCs w:val="18"/>
          <w:lang w:val="fr-FR"/>
          <w:rPrChange w:id="3725" w:author="Hayfa ZGAYA-BIAU" w:date="2025-06-12T18:32:00Z" w16du:dateUtc="2025-06-12T16:32:00Z">
            <w:rPr>
              <w:rFonts w:ascii="Courier New" w:eastAsia="Courier New" w:hAnsi="Courier New" w:cs="Courier New"/>
              <w:i/>
              <w:color w:val="FFFFFF"/>
              <w:sz w:val="18"/>
              <w:szCs w:val="18"/>
            </w:rPr>
          </w:rPrChange>
        </w:rPr>
        <w:t xml:space="preserve"> for 1 second </w:t>
      </w:r>
      <w:proofErr w:type="spellStart"/>
      <w:r w:rsidRPr="008F3D9F">
        <w:rPr>
          <w:rFonts w:ascii="Courier New" w:eastAsia="Courier New" w:hAnsi="Courier New" w:cs="Courier New"/>
          <w:i/>
          <w:color w:val="FFFFFF"/>
          <w:sz w:val="18"/>
          <w:szCs w:val="18"/>
          <w:lang w:val="fr-FR"/>
          <w:rPrChange w:id="3726" w:author="Hayfa ZGAYA-BIAU" w:date="2025-06-12T18:32:00Z" w16du:dateUtc="2025-06-12T16:32:00Z">
            <w:rPr>
              <w:rFonts w:ascii="Courier New" w:eastAsia="Courier New" w:hAnsi="Courier New" w:cs="Courier New"/>
              <w:i/>
              <w:color w:val="FFFFFF"/>
              <w:sz w:val="18"/>
              <w:szCs w:val="18"/>
            </w:rPr>
          </w:rPrChange>
        </w:rPr>
        <w:t>before</w:t>
      </w:r>
      <w:proofErr w:type="spellEnd"/>
      <w:r w:rsidRPr="008F3D9F">
        <w:rPr>
          <w:rFonts w:ascii="Courier New" w:eastAsia="Courier New" w:hAnsi="Courier New" w:cs="Courier New"/>
          <w:i/>
          <w:color w:val="FFFFFF"/>
          <w:sz w:val="18"/>
          <w:szCs w:val="18"/>
          <w:lang w:val="fr-FR"/>
          <w:rPrChange w:id="372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3728" w:author="Hayfa ZGAYA-BIAU" w:date="2025-06-12T18:32:00Z" w16du:dateUtc="2025-06-12T16:32:00Z">
            <w:rPr>
              <w:rFonts w:ascii="Courier New" w:eastAsia="Courier New" w:hAnsi="Courier New" w:cs="Courier New"/>
              <w:i/>
              <w:color w:val="FFFFFF"/>
              <w:sz w:val="18"/>
              <w:szCs w:val="18"/>
            </w:rPr>
          </w:rPrChange>
        </w:rPr>
        <w:t>next</w:t>
      </w:r>
      <w:proofErr w:type="spellEnd"/>
      <w:r w:rsidRPr="008F3D9F">
        <w:rPr>
          <w:rFonts w:ascii="Courier New" w:eastAsia="Courier New" w:hAnsi="Courier New" w:cs="Courier New"/>
          <w:i/>
          <w:color w:val="FFFFFF"/>
          <w:sz w:val="18"/>
          <w:szCs w:val="18"/>
          <w:lang w:val="fr-FR"/>
          <w:rPrChange w:id="3729" w:author="Hayfa ZGAYA-BIAU" w:date="2025-06-12T18:32:00Z" w16du:dateUtc="2025-06-12T16:32:00Z">
            <w:rPr>
              <w:rFonts w:ascii="Courier New" w:eastAsia="Courier New" w:hAnsi="Courier New" w:cs="Courier New"/>
              <w:i/>
              <w:color w:val="FFFFFF"/>
              <w:sz w:val="18"/>
              <w:szCs w:val="18"/>
            </w:rPr>
          </w:rPrChange>
        </w:rPr>
        <w:t xml:space="preserve"> capture</w:t>
      </w:r>
    </w:p>
    <w:p w14:paraId="31E86EB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73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73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732" w:author="Hayfa ZGAYA-BIAU" w:date="2025-06-12T18:32:00Z" w16du:dateUtc="2025-06-12T16:32:00Z">
            <w:rPr>
              <w:rFonts w:ascii="Courier New" w:eastAsia="Courier New" w:hAnsi="Courier New" w:cs="Courier New"/>
              <w:i/>
              <w:color w:val="83D6C5"/>
              <w:sz w:val="18"/>
              <w:szCs w:val="18"/>
            </w:rPr>
          </w:rPrChange>
        </w:rPr>
        <w:t>except</w:t>
      </w:r>
      <w:proofErr w:type="spellEnd"/>
      <w:proofErr w:type="gramEnd"/>
      <w:r w:rsidRPr="008F3D9F">
        <w:rPr>
          <w:rFonts w:ascii="Courier New" w:eastAsia="Courier New" w:hAnsi="Courier New" w:cs="Courier New"/>
          <w:color w:val="D8DEE9"/>
          <w:sz w:val="18"/>
          <w:szCs w:val="18"/>
          <w:lang w:val="fr-FR"/>
          <w:rPrChange w:id="373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734" w:author="Hayfa ZGAYA-BIAU" w:date="2025-06-12T18:32:00Z" w16du:dateUtc="2025-06-12T16:32:00Z">
            <w:rPr>
              <w:rFonts w:ascii="Courier New" w:eastAsia="Courier New" w:hAnsi="Courier New" w:cs="Courier New"/>
              <w:color w:val="82D2CE"/>
              <w:sz w:val="18"/>
              <w:szCs w:val="18"/>
            </w:rPr>
          </w:rPrChange>
        </w:rPr>
        <w:t>KeyboardInterrupt</w:t>
      </w:r>
      <w:proofErr w:type="spellEnd"/>
      <w:r w:rsidRPr="008F3D9F">
        <w:rPr>
          <w:rFonts w:ascii="Courier New" w:eastAsia="Courier New" w:hAnsi="Courier New" w:cs="Courier New"/>
          <w:color w:val="D8DEE9"/>
          <w:sz w:val="18"/>
          <w:szCs w:val="18"/>
          <w:lang w:val="fr-FR"/>
          <w:rPrChange w:id="3735" w:author="Hayfa ZGAYA-BIAU" w:date="2025-06-12T18:32:00Z" w16du:dateUtc="2025-06-12T16:32:00Z">
            <w:rPr>
              <w:rFonts w:ascii="Courier New" w:eastAsia="Courier New" w:hAnsi="Courier New" w:cs="Courier New"/>
              <w:color w:val="D8DEE9"/>
              <w:sz w:val="18"/>
              <w:szCs w:val="18"/>
            </w:rPr>
          </w:rPrChange>
        </w:rPr>
        <w:t>:</w:t>
      </w:r>
      <w:proofErr w:type="gramEnd"/>
    </w:p>
    <w:p w14:paraId="3CEBF2F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3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3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738"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73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74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3741" w:author="Hayfa ZGAYA-BIAU" w:date="2025-06-12T18:32:00Z" w16du:dateUtc="2025-06-12T16:32:00Z">
            <w:rPr>
              <w:rFonts w:ascii="Courier New" w:eastAsia="Courier New" w:hAnsi="Courier New" w:cs="Courier New"/>
              <w:color w:val="E394DC"/>
              <w:sz w:val="18"/>
              <w:szCs w:val="18"/>
            </w:rPr>
          </w:rPrChange>
        </w:rPr>
        <w:t>Recording</w:t>
      </w:r>
      <w:proofErr w:type="spellEnd"/>
      <w:r w:rsidRPr="008F3D9F">
        <w:rPr>
          <w:rFonts w:ascii="Courier New" w:eastAsia="Courier New" w:hAnsi="Courier New" w:cs="Courier New"/>
          <w:color w:val="E394DC"/>
          <w:sz w:val="18"/>
          <w:szCs w:val="18"/>
          <w:lang w:val="fr-FR"/>
          <w:rPrChange w:id="374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743" w:author="Hayfa ZGAYA-BIAU" w:date="2025-06-12T18:32:00Z" w16du:dateUtc="2025-06-12T16:32:00Z">
            <w:rPr>
              <w:rFonts w:ascii="Courier New" w:eastAsia="Courier New" w:hAnsi="Courier New" w:cs="Courier New"/>
              <w:color w:val="E394DC"/>
              <w:sz w:val="18"/>
              <w:szCs w:val="18"/>
            </w:rPr>
          </w:rPrChange>
        </w:rPr>
        <w:t>interrupted</w:t>
      </w:r>
      <w:proofErr w:type="spellEnd"/>
      <w:r w:rsidRPr="008F3D9F">
        <w:rPr>
          <w:rFonts w:ascii="Courier New" w:eastAsia="Courier New" w:hAnsi="Courier New" w:cs="Courier New"/>
          <w:color w:val="E394DC"/>
          <w:sz w:val="18"/>
          <w:szCs w:val="18"/>
          <w:lang w:val="fr-FR"/>
          <w:rPrChange w:id="3744" w:author="Hayfa ZGAYA-BIAU" w:date="2025-06-12T18:32:00Z" w16du:dateUtc="2025-06-12T16:32:00Z">
            <w:rPr>
              <w:rFonts w:ascii="Courier New" w:eastAsia="Courier New" w:hAnsi="Courier New" w:cs="Courier New"/>
              <w:color w:val="E394DC"/>
              <w:sz w:val="18"/>
              <w:szCs w:val="18"/>
            </w:rPr>
          </w:rPrChange>
        </w:rPr>
        <w:t xml:space="preserve"> by user."</w:t>
      </w:r>
      <w:r w:rsidRPr="008F3D9F">
        <w:rPr>
          <w:rFonts w:ascii="Courier New" w:eastAsia="Courier New" w:hAnsi="Courier New" w:cs="Courier New"/>
          <w:color w:val="D6D6DD"/>
          <w:sz w:val="18"/>
          <w:szCs w:val="18"/>
          <w:lang w:val="fr-FR"/>
          <w:rPrChange w:id="3745" w:author="Hayfa ZGAYA-BIAU" w:date="2025-06-12T18:32:00Z" w16du:dateUtc="2025-06-12T16:32:00Z">
            <w:rPr>
              <w:rFonts w:ascii="Courier New" w:eastAsia="Courier New" w:hAnsi="Courier New" w:cs="Courier New"/>
              <w:color w:val="D6D6DD"/>
              <w:sz w:val="18"/>
              <w:szCs w:val="18"/>
            </w:rPr>
          </w:rPrChange>
        </w:rPr>
        <w:t>)</w:t>
      </w:r>
    </w:p>
    <w:p w14:paraId="42D4C61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74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7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3748" w:author="Hayfa ZGAYA-BIAU" w:date="2025-06-12T18:32:00Z" w16du:dateUtc="2025-06-12T16:32:00Z">
            <w:rPr>
              <w:rFonts w:ascii="Courier New" w:eastAsia="Courier New" w:hAnsi="Courier New" w:cs="Courier New"/>
              <w:i/>
              <w:color w:val="83D6C5"/>
              <w:sz w:val="18"/>
              <w:szCs w:val="18"/>
            </w:rPr>
          </w:rPrChange>
        </w:rPr>
        <w:t>finally</w:t>
      </w:r>
      <w:proofErr w:type="spellEnd"/>
      <w:r w:rsidRPr="008F3D9F">
        <w:rPr>
          <w:rFonts w:ascii="Courier New" w:eastAsia="Courier New" w:hAnsi="Courier New" w:cs="Courier New"/>
          <w:color w:val="D8DEE9"/>
          <w:sz w:val="18"/>
          <w:szCs w:val="18"/>
          <w:lang w:val="fr-FR"/>
          <w:rPrChange w:id="3749" w:author="Hayfa ZGAYA-BIAU" w:date="2025-06-12T18:32:00Z" w16du:dateUtc="2025-06-12T16:32:00Z">
            <w:rPr>
              <w:rFonts w:ascii="Courier New" w:eastAsia="Courier New" w:hAnsi="Courier New" w:cs="Courier New"/>
              <w:color w:val="D8DEE9"/>
              <w:sz w:val="18"/>
              <w:szCs w:val="18"/>
            </w:rPr>
          </w:rPrChange>
        </w:rPr>
        <w:t>:</w:t>
      </w:r>
      <w:proofErr w:type="gramEnd"/>
    </w:p>
    <w:p w14:paraId="77BF804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5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752"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37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754" w:author="Hayfa ZGAYA-BIAU" w:date="2025-06-12T18:32:00Z" w16du:dateUtc="2025-06-12T16:32:00Z">
            <w:rPr>
              <w:rFonts w:ascii="Courier New" w:eastAsia="Courier New" w:hAnsi="Courier New" w:cs="Courier New"/>
              <w:color w:val="EBC88D"/>
              <w:sz w:val="18"/>
              <w:szCs w:val="18"/>
            </w:rPr>
          </w:rPrChange>
        </w:rPr>
        <w:t>release</w:t>
      </w:r>
      <w:proofErr w:type="spellEnd"/>
      <w:proofErr w:type="gramEnd"/>
      <w:r w:rsidRPr="008F3D9F">
        <w:rPr>
          <w:rFonts w:ascii="Courier New" w:eastAsia="Courier New" w:hAnsi="Courier New" w:cs="Courier New"/>
          <w:color w:val="D6D6DD"/>
          <w:sz w:val="18"/>
          <w:szCs w:val="18"/>
          <w:lang w:val="fr-FR"/>
          <w:rPrChange w:id="3755" w:author="Hayfa ZGAYA-BIAU" w:date="2025-06-12T18:32:00Z" w16du:dateUtc="2025-06-12T16:32:00Z">
            <w:rPr>
              <w:rFonts w:ascii="Courier New" w:eastAsia="Courier New" w:hAnsi="Courier New" w:cs="Courier New"/>
              <w:color w:val="D6D6DD"/>
              <w:sz w:val="18"/>
              <w:szCs w:val="18"/>
            </w:rPr>
          </w:rPrChange>
        </w:rPr>
        <w:t>()</w:t>
      </w:r>
    </w:p>
    <w:p w14:paraId="08A9C2B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758"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7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760" w:author="Hayfa ZGAYA-BIAU" w:date="2025-06-12T18:32:00Z" w16du:dateUtc="2025-06-12T16:32:00Z">
            <w:rPr>
              <w:rFonts w:ascii="Courier New" w:eastAsia="Courier New" w:hAnsi="Courier New" w:cs="Courier New"/>
              <w:color w:val="EBC88D"/>
              <w:sz w:val="18"/>
              <w:szCs w:val="18"/>
            </w:rPr>
          </w:rPrChange>
        </w:rPr>
        <w:t>destroyAllWindows</w:t>
      </w:r>
      <w:r w:rsidRPr="008F3D9F">
        <w:rPr>
          <w:rFonts w:ascii="Courier New" w:eastAsia="Courier New" w:hAnsi="Courier New" w:cs="Courier New"/>
          <w:color w:val="D6D6DD"/>
          <w:sz w:val="18"/>
          <w:szCs w:val="18"/>
          <w:lang w:val="fr-FR"/>
          <w:rPrChange w:id="3761" w:author="Hayfa ZGAYA-BIAU" w:date="2025-06-12T18:32:00Z" w16du:dateUtc="2025-06-12T16:32:00Z">
            <w:rPr>
              <w:rFonts w:ascii="Courier New" w:eastAsia="Courier New" w:hAnsi="Courier New" w:cs="Courier New"/>
              <w:color w:val="D6D6DD"/>
              <w:sz w:val="18"/>
              <w:szCs w:val="18"/>
            </w:rPr>
          </w:rPrChange>
        </w:rPr>
        <w:t>()</w:t>
      </w:r>
    </w:p>
    <w:p w14:paraId="739EED7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6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6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764"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76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3766" w:author="Hayfa ZGAYA-BIAU" w:date="2025-06-12T18:32:00Z" w16du:dateUtc="2025-06-12T16:32:00Z">
            <w:rPr>
              <w:rFonts w:ascii="Courier New" w:eastAsia="Courier New" w:hAnsi="Courier New" w:cs="Courier New"/>
              <w:color w:val="E394DC"/>
              <w:sz w:val="18"/>
              <w:szCs w:val="18"/>
            </w:rPr>
          </w:rPrChange>
        </w:rPr>
        <w:t xml:space="preserve">"All </w:t>
      </w:r>
      <w:proofErr w:type="spellStart"/>
      <w:r w:rsidRPr="008F3D9F">
        <w:rPr>
          <w:rFonts w:ascii="Courier New" w:eastAsia="Courier New" w:hAnsi="Courier New" w:cs="Courier New"/>
          <w:color w:val="E394DC"/>
          <w:sz w:val="18"/>
          <w:szCs w:val="18"/>
          <w:lang w:val="fr-FR"/>
          <w:rPrChange w:id="3767" w:author="Hayfa ZGAYA-BIAU" w:date="2025-06-12T18:32:00Z" w16du:dateUtc="2025-06-12T16:32:00Z">
            <w:rPr>
              <w:rFonts w:ascii="Courier New" w:eastAsia="Courier New" w:hAnsi="Courier New" w:cs="Courier New"/>
              <w:color w:val="E394DC"/>
              <w:sz w:val="18"/>
              <w:szCs w:val="18"/>
            </w:rPr>
          </w:rPrChange>
        </w:rPr>
        <w:t>recordings</w:t>
      </w:r>
      <w:proofErr w:type="spellEnd"/>
      <w:r w:rsidRPr="008F3D9F">
        <w:rPr>
          <w:rFonts w:ascii="Courier New" w:eastAsia="Courier New" w:hAnsi="Courier New" w:cs="Courier New"/>
          <w:color w:val="E394DC"/>
          <w:sz w:val="18"/>
          <w:szCs w:val="18"/>
          <w:lang w:val="fr-FR"/>
          <w:rPrChange w:id="3768" w:author="Hayfa ZGAYA-BIAU" w:date="2025-06-12T18:32:00Z" w16du:dateUtc="2025-06-12T16:32:00Z">
            <w:rPr>
              <w:rFonts w:ascii="Courier New" w:eastAsia="Courier New" w:hAnsi="Courier New" w:cs="Courier New"/>
              <w:color w:val="E394DC"/>
              <w:sz w:val="18"/>
              <w:szCs w:val="18"/>
            </w:rPr>
          </w:rPrChange>
        </w:rPr>
        <w:t xml:space="preserve"> have been </w:t>
      </w:r>
      <w:proofErr w:type="spellStart"/>
      <w:r w:rsidRPr="008F3D9F">
        <w:rPr>
          <w:rFonts w:ascii="Courier New" w:eastAsia="Courier New" w:hAnsi="Courier New" w:cs="Courier New"/>
          <w:color w:val="E394DC"/>
          <w:sz w:val="18"/>
          <w:szCs w:val="18"/>
          <w:lang w:val="fr-FR"/>
          <w:rPrChange w:id="3769" w:author="Hayfa ZGAYA-BIAU" w:date="2025-06-12T18:32:00Z" w16du:dateUtc="2025-06-12T16:32:00Z">
            <w:rPr>
              <w:rFonts w:ascii="Courier New" w:eastAsia="Courier New" w:hAnsi="Courier New" w:cs="Courier New"/>
              <w:color w:val="E394DC"/>
              <w:sz w:val="18"/>
              <w:szCs w:val="18"/>
            </w:rPr>
          </w:rPrChange>
        </w:rPr>
        <w:t>completed</w:t>
      </w:r>
      <w:proofErr w:type="spellEnd"/>
      <w:r w:rsidRPr="008F3D9F">
        <w:rPr>
          <w:rFonts w:ascii="Courier New" w:eastAsia="Courier New" w:hAnsi="Courier New" w:cs="Courier New"/>
          <w:color w:val="E394DC"/>
          <w:sz w:val="18"/>
          <w:szCs w:val="18"/>
          <w:lang w:val="fr-FR"/>
          <w:rPrChange w:id="377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771" w:author="Hayfa ZGAYA-BIAU" w:date="2025-06-12T18:32:00Z" w16du:dateUtc="2025-06-12T16:32:00Z">
            <w:rPr>
              <w:rFonts w:ascii="Courier New" w:eastAsia="Courier New" w:hAnsi="Courier New" w:cs="Courier New"/>
              <w:color w:val="D6D6DD"/>
              <w:sz w:val="18"/>
              <w:szCs w:val="18"/>
            </w:rPr>
          </w:rPrChange>
        </w:rPr>
        <w:t>)</w:t>
      </w:r>
    </w:p>
    <w:p w14:paraId="3309076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772" w:author="Hayfa ZGAYA-BIAU" w:date="2025-06-12T18:32:00Z" w16du:dateUtc="2025-06-12T16:32:00Z">
            <w:rPr>
              <w:rFonts w:ascii="Courier New" w:eastAsia="Courier New" w:hAnsi="Courier New" w:cs="Courier New"/>
              <w:color w:val="D8DEE9"/>
              <w:sz w:val="18"/>
              <w:szCs w:val="18"/>
            </w:rPr>
          </w:rPrChange>
        </w:rPr>
      </w:pPr>
    </w:p>
    <w:p w14:paraId="7C6D1EE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773"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3774"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7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776"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3777"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3778"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37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7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7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3782"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378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3784" w:author="Hayfa ZGAYA-BIAU" w:date="2025-06-12T18:32:00Z" w16du:dateUtc="2025-06-12T16:32:00Z">
            <w:rPr>
              <w:rFonts w:ascii="Courier New" w:eastAsia="Courier New" w:hAnsi="Courier New" w:cs="Courier New"/>
              <w:color w:val="D8DEE9"/>
              <w:sz w:val="18"/>
              <w:szCs w:val="18"/>
            </w:rPr>
          </w:rPrChange>
        </w:rPr>
        <w:t>:</w:t>
      </w:r>
      <w:proofErr w:type="gramEnd"/>
    </w:p>
    <w:p w14:paraId="0148729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78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78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3787" w:author="Hayfa ZGAYA-BIAU" w:date="2025-06-12T18:32:00Z" w16du:dateUtc="2025-06-12T16:32:00Z">
            <w:rPr>
              <w:rFonts w:ascii="Courier New" w:eastAsia="Courier New" w:hAnsi="Courier New" w:cs="Courier New"/>
              <w:color w:val="EBC88D"/>
              <w:sz w:val="18"/>
              <w:szCs w:val="18"/>
            </w:rPr>
          </w:rPrChange>
        </w:rPr>
        <w:t>main</w:t>
      </w:r>
      <w:r w:rsidRPr="008F3D9F">
        <w:rPr>
          <w:rFonts w:ascii="Courier New" w:eastAsia="Courier New" w:hAnsi="Courier New" w:cs="Courier New"/>
          <w:color w:val="D6D6DD"/>
          <w:sz w:val="18"/>
          <w:szCs w:val="18"/>
          <w:lang w:val="fr-FR"/>
          <w:rPrChange w:id="378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3789" w:author="Hayfa ZGAYA-BIAU" w:date="2025-06-12T18:32:00Z" w16du:dateUtc="2025-06-12T16:32:00Z">
            <w:rPr>
              <w:rFonts w:ascii="Courier New" w:eastAsia="Courier New" w:hAnsi="Courier New" w:cs="Courier New"/>
              <w:color w:val="D6D6DD"/>
              <w:sz w:val="18"/>
              <w:szCs w:val="18"/>
            </w:rPr>
          </w:rPrChange>
        </w:rPr>
        <w:t>)</w:t>
      </w:r>
    </w:p>
    <w:p w14:paraId="5361EF4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790" w:author="Hayfa ZGAYA-BIAU" w:date="2025-06-12T18:32:00Z" w16du:dateUtc="2025-06-12T16:32:00Z">
            <w:rPr>
              <w:rFonts w:ascii="Courier New" w:eastAsia="Courier New" w:hAnsi="Courier New" w:cs="Courier New"/>
              <w:color w:val="D8DEE9"/>
              <w:sz w:val="18"/>
              <w:szCs w:val="18"/>
            </w:rPr>
          </w:rPrChange>
        </w:rPr>
      </w:pPr>
    </w:p>
    <w:p w14:paraId="6F25C631" w14:textId="77777777" w:rsidR="00F0408B" w:rsidRPr="008F3D9F" w:rsidRDefault="00F0408B">
      <w:pPr>
        <w:rPr>
          <w:sz w:val="16"/>
          <w:szCs w:val="16"/>
          <w:lang w:val="fr-FR"/>
          <w:rPrChange w:id="3791" w:author="Hayfa ZGAYA-BIAU" w:date="2025-06-12T18:32:00Z" w16du:dateUtc="2025-06-12T16:32:00Z">
            <w:rPr>
              <w:sz w:val="16"/>
              <w:szCs w:val="16"/>
            </w:rPr>
          </w:rPrChange>
        </w:rPr>
      </w:pPr>
    </w:p>
    <w:p w14:paraId="17314914" w14:textId="77777777" w:rsidR="00F0408B" w:rsidRPr="008F3D9F" w:rsidRDefault="00F0408B">
      <w:pPr>
        <w:rPr>
          <w:sz w:val="16"/>
          <w:szCs w:val="16"/>
          <w:lang w:val="fr-FR"/>
          <w:rPrChange w:id="3792" w:author="Hayfa ZGAYA-BIAU" w:date="2025-06-12T18:32:00Z" w16du:dateUtc="2025-06-12T16:32:00Z">
            <w:rPr>
              <w:sz w:val="16"/>
              <w:szCs w:val="16"/>
            </w:rPr>
          </w:rPrChange>
        </w:rPr>
      </w:pPr>
    </w:p>
    <w:p w14:paraId="58CD40BB" w14:textId="77777777" w:rsidR="00F0408B" w:rsidRPr="008F3D9F" w:rsidRDefault="00F0408B">
      <w:pPr>
        <w:rPr>
          <w:sz w:val="16"/>
          <w:szCs w:val="16"/>
          <w:lang w:val="fr-FR"/>
          <w:rPrChange w:id="3793" w:author="Hayfa ZGAYA-BIAU" w:date="2025-06-12T18:32:00Z" w16du:dateUtc="2025-06-12T16:32:00Z">
            <w:rPr>
              <w:sz w:val="16"/>
              <w:szCs w:val="16"/>
            </w:rPr>
          </w:rPrChange>
        </w:rPr>
      </w:pPr>
    </w:p>
    <w:p w14:paraId="5539362D"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3794"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3795" w:author="Hayfa ZGAYA-BIAU" w:date="2025-06-12T18:32:00Z" w16du:dateUtc="2025-06-12T16:32:00Z">
            <w:rPr>
              <w:rFonts w:ascii="Courier New" w:eastAsia="Courier New" w:hAnsi="Courier New" w:cs="Courier New"/>
              <w:b/>
              <w:i/>
              <w:color w:val="FFFFFF"/>
              <w:sz w:val="30"/>
              <w:szCs w:val="30"/>
            </w:rPr>
          </w:rPrChange>
        </w:rPr>
        <w:t># frame_extraction.py</w:t>
      </w:r>
    </w:p>
    <w:p w14:paraId="0EE039F0"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796" w:author="Hayfa ZGAYA-BIAU" w:date="2025-06-12T18:32:00Z" w16du:dateUtc="2025-06-12T16:32:00Z">
            <w:rPr>
              <w:rFonts w:ascii="Courier New" w:eastAsia="Courier New" w:hAnsi="Courier New" w:cs="Courier New"/>
              <w:color w:val="D8DEE9"/>
              <w:sz w:val="18"/>
              <w:szCs w:val="18"/>
            </w:rPr>
          </w:rPrChange>
        </w:rPr>
      </w:pPr>
    </w:p>
    <w:p w14:paraId="4B1B5AA5"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379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379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37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800" w:author="Hayfa ZGAYA-BIAU" w:date="2025-06-12T18:32:00Z" w16du:dateUtc="2025-06-12T16:32:00Z">
            <w:rPr>
              <w:rFonts w:ascii="Courier New" w:eastAsia="Courier New" w:hAnsi="Courier New" w:cs="Courier New"/>
              <w:color w:val="D1D1D1"/>
              <w:sz w:val="18"/>
              <w:szCs w:val="18"/>
            </w:rPr>
          </w:rPrChange>
        </w:rPr>
        <w:t>cv2</w:t>
      </w:r>
    </w:p>
    <w:p w14:paraId="73713717"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380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380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380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804" w:author="Hayfa ZGAYA-BIAU" w:date="2025-06-12T18:32:00Z" w16du:dateUtc="2025-06-12T16:32:00Z">
            <w:rPr>
              <w:rFonts w:ascii="Courier New" w:eastAsia="Courier New" w:hAnsi="Courier New" w:cs="Courier New"/>
              <w:color w:val="D1D1D1"/>
              <w:sz w:val="18"/>
              <w:szCs w:val="18"/>
            </w:rPr>
          </w:rPrChange>
        </w:rPr>
        <w:t>os</w:t>
      </w:r>
    </w:p>
    <w:p w14:paraId="595B74AD"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3805"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3806"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380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3808" w:author="Hayfa ZGAYA-BIAU" w:date="2025-06-12T18:32:00Z" w16du:dateUtc="2025-06-12T16:32:00Z">
            <w:rPr>
              <w:rFonts w:ascii="Courier New" w:eastAsia="Courier New" w:hAnsi="Courier New" w:cs="Courier New"/>
              <w:color w:val="D1D1D1"/>
              <w:sz w:val="18"/>
              <w:szCs w:val="18"/>
            </w:rPr>
          </w:rPrChange>
        </w:rPr>
        <w:t>tqdm</w:t>
      </w:r>
      <w:proofErr w:type="spellEnd"/>
      <w:r w:rsidRPr="008F3D9F">
        <w:rPr>
          <w:rFonts w:ascii="Courier New" w:eastAsia="Courier New" w:hAnsi="Courier New" w:cs="Courier New"/>
          <w:color w:val="D8DEE9"/>
          <w:sz w:val="18"/>
          <w:szCs w:val="18"/>
          <w:lang w:val="fr-FR"/>
          <w:rPrChange w:id="38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3810"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381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3812" w:author="Hayfa ZGAYA-BIAU" w:date="2025-06-12T18:32:00Z" w16du:dateUtc="2025-06-12T16:32:00Z">
            <w:rPr>
              <w:rFonts w:ascii="Courier New" w:eastAsia="Courier New" w:hAnsi="Courier New" w:cs="Courier New"/>
              <w:color w:val="EBC88D"/>
              <w:sz w:val="18"/>
              <w:szCs w:val="18"/>
            </w:rPr>
          </w:rPrChange>
        </w:rPr>
        <w:t>tqdm</w:t>
      </w:r>
      <w:proofErr w:type="spellEnd"/>
    </w:p>
    <w:p w14:paraId="2497EC5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813" w:author="Hayfa ZGAYA-BIAU" w:date="2025-06-12T18:32:00Z" w16du:dateUtc="2025-06-12T16:32:00Z">
            <w:rPr>
              <w:rFonts w:ascii="Courier New" w:eastAsia="Courier New" w:hAnsi="Courier New" w:cs="Courier New"/>
              <w:color w:val="D8DEE9"/>
              <w:sz w:val="18"/>
              <w:szCs w:val="18"/>
            </w:rPr>
          </w:rPrChange>
        </w:rPr>
      </w:pPr>
    </w:p>
    <w:p w14:paraId="735270C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814"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3815"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38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3817" w:author="Hayfa ZGAYA-BIAU" w:date="2025-06-12T18:32:00Z" w16du:dateUtc="2025-06-12T16:32:00Z">
            <w:rPr>
              <w:rFonts w:ascii="Courier New" w:eastAsia="Courier New" w:hAnsi="Courier New" w:cs="Courier New"/>
              <w:b/>
              <w:color w:val="EFB080"/>
              <w:sz w:val="18"/>
              <w:szCs w:val="18"/>
            </w:rPr>
          </w:rPrChange>
        </w:rPr>
        <w:t>extract_</w:t>
      </w:r>
      <w:proofErr w:type="gramStart"/>
      <w:r w:rsidRPr="008F3D9F">
        <w:rPr>
          <w:rFonts w:ascii="Courier New" w:eastAsia="Courier New" w:hAnsi="Courier New" w:cs="Courier New"/>
          <w:b/>
          <w:color w:val="EFB080"/>
          <w:sz w:val="18"/>
          <w:szCs w:val="18"/>
          <w:lang w:val="fr-FR"/>
          <w:rPrChange w:id="3818" w:author="Hayfa ZGAYA-BIAU" w:date="2025-06-12T18:32:00Z" w16du:dateUtc="2025-06-12T16:32:00Z">
            <w:rPr>
              <w:rFonts w:ascii="Courier New" w:eastAsia="Courier New" w:hAnsi="Courier New" w:cs="Courier New"/>
              <w:b/>
              <w:color w:val="EFB080"/>
              <w:sz w:val="18"/>
              <w:szCs w:val="18"/>
            </w:rPr>
          </w:rPrChange>
        </w:rPr>
        <w:t>frames</w:t>
      </w:r>
      <w:proofErr w:type="spellEnd"/>
      <w:r w:rsidRPr="008F3D9F">
        <w:rPr>
          <w:rFonts w:ascii="Courier New" w:eastAsia="Courier New" w:hAnsi="Courier New" w:cs="Courier New"/>
          <w:color w:val="D8DEE9"/>
          <w:sz w:val="18"/>
          <w:szCs w:val="18"/>
          <w:lang w:val="fr-FR"/>
          <w:rPrChange w:id="3819"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3820" w:author="Hayfa ZGAYA-BIAU" w:date="2025-06-12T18:32:00Z" w16du:dateUtc="2025-06-12T16:32:00Z">
            <w:rPr>
              <w:rFonts w:ascii="Courier New" w:eastAsia="Courier New" w:hAnsi="Courier New" w:cs="Courier New"/>
              <w:i/>
              <w:color w:val="D6D6DD"/>
              <w:sz w:val="18"/>
              <w:szCs w:val="18"/>
            </w:rPr>
          </w:rPrChange>
        </w:rPr>
        <w:t>video_path</w:t>
      </w:r>
      <w:proofErr w:type="spellEnd"/>
      <w:r w:rsidRPr="008F3D9F">
        <w:rPr>
          <w:rFonts w:ascii="Courier New" w:eastAsia="Courier New" w:hAnsi="Courier New" w:cs="Courier New"/>
          <w:color w:val="D8DEE9"/>
          <w:sz w:val="18"/>
          <w:szCs w:val="18"/>
          <w:lang w:val="fr-FR"/>
          <w:rPrChange w:id="382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822"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38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824" w:author="Hayfa ZGAYA-BIAU" w:date="2025-06-12T18:32:00Z" w16du:dateUtc="2025-06-12T16:32:00Z">
            <w:rPr>
              <w:rFonts w:ascii="Courier New" w:eastAsia="Courier New" w:hAnsi="Courier New" w:cs="Courier New"/>
              <w:color w:val="E394DC"/>
              <w:sz w:val="18"/>
              <w:szCs w:val="18"/>
            </w:rPr>
          </w:rPrChange>
        </w:rPr>
        <w:t>'frames'</w:t>
      </w:r>
      <w:r w:rsidRPr="008F3D9F">
        <w:rPr>
          <w:rFonts w:ascii="Courier New" w:eastAsia="Courier New" w:hAnsi="Courier New" w:cs="Courier New"/>
          <w:color w:val="D8DEE9"/>
          <w:sz w:val="18"/>
          <w:szCs w:val="18"/>
          <w:lang w:val="fr-FR"/>
          <w:rPrChange w:id="382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826" w:author="Hayfa ZGAYA-BIAU" w:date="2025-06-12T18:32:00Z" w16du:dateUtc="2025-06-12T16:32:00Z">
            <w:rPr>
              <w:rFonts w:ascii="Courier New" w:eastAsia="Courier New" w:hAnsi="Courier New" w:cs="Courier New"/>
              <w:i/>
              <w:color w:val="D6D6DD"/>
              <w:sz w:val="18"/>
              <w:szCs w:val="18"/>
            </w:rPr>
          </w:rPrChange>
        </w:rPr>
        <w:t>prefix</w:t>
      </w:r>
      <w:proofErr w:type="spellEnd"/>
      <w:r w:rsidRPr="008F3D9F">
        <w:rPr>
          <w:rFonts w:ascii="Courier New" w:eastAsia="Courier New" w:hAnsi="Courier New" w:cs="Courier New"/>
          <w:color w:val="D6D6DD"/>
          <w:sz w:val="18"/>
          <w:szCs w:val="18"/>
          <w:lang w:val="fr-FR"/>
          <w:rPrChange w:id="38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3828" w:author="Hayfa ZGAYA-BIAU" w:date="2025-06-12T18:32:00Z" w16du:dateUtc="2025-06-12T16:32:00Z">
            <w:rPr>
              <w:rFonts w:ascii="Courier New" w:eastAsia="Courier New" w:hAnsi="Courier New" w:cs="Courier New"/>
              <w:color w:val="E394DC"/>
              <w:sz w:val="18"/>
              <w:szCs w:val="18"/>
            </w:rPr>
          </w:rPrChange>
        </w:rPr>
        <w:t>'frame'</w:t>
      </w:r>
      <w:proofErr w:type="gramStart"/>
      <w:r w:rsidRPr="008F3D9F">
        <w:rPr>
          <w:rFonts w:ascii="Courier New" w:eastAsia="Courier New" w:hAnsi="Courier New" w:cs="Courier New"/>
          <w:color w:val="D8DEE9"/>
          <w:sz w:val="18"/>
          <w:szCs w:val="18"/>
          <w:lang w:val="fr-FR"/>
          <w:rPrChange w:id="3829" w:author="Hayfa ZGAYA-BIAU" w:date="2025-06-12T18:32:00Z" w16du:dateUtc="2025-06-12T16:32:00Z">
            <w:rPr>
              <w:rFonts w:ascii="Courier New" w:eastAsia="Courier New" w:hAnsi="Courier New" w:cs="Courier New"/>
              <w:color w:val="D8DEE9"/>
              <w:sz w:val="18"/>
              <w:szCs w:val="18"/>
            </w:rPr>
          </w:rPrChange>
        </w:rPr>
        <w:t>):</w:t>
      </w:r>
      <w:proofErr w:type="gramEnd"/>
    </w:p>
    <w:p w14:paraId="3CBCDAA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3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38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3832" w:author="Hayfa ZGAYA-BIAU" w:date="2025-06-12T18:32:00Z" w16du:dateUtc="2025-06-12T16:32:00Z">
            <w:rPr>
              <w:rFonts w:ascii="Courier New" w:eastAsia="Courier New" w:hAnsi="Courier New" w:cs="Courier New"/>
              <w:color w:val="E394DC"/>
              <w:sz w:val="18"/>
              <w:szCs w:val="18"/>
            </w:rPr>
          </w:rPrChange>
        </w:rPr>
        <w:t>"""</w:t>
      </w:r>
    </w:p>
    <w:p w14:paraId="341D359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3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3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35" w:author="Hayfa ZGAYA-BIAU" w:date="2025-06-12T18:32:00Z" w16du:dateUtc="2025-06-12T16:32:00Z">
            <w:rPr>
              <w:rFonts w:ascii="Courier New" w:eastAsia="Courier New" w:hAnsi="Courier New" w:cs="Courier New"/>
              <w:color w:val="E394DC"/>
              <w:sz w:val="18"/>
              <w:szCs w:val="18"/>
            </w:rPr>
          </w:rPrChange>
        </w:rPr>
        <w:t>Extracts</w:t>
      </w:r>
      <w:proofErr w:type="spellEnd"/>
      <w:r w:rsidRPr="008F3D9F">
        <w:rPr>
          <w:rFonts w:ascii="Courier New" w:eastAsia="Courier New" w:hAnsi="Courier New" w:cs="Courier New"/>
          <w:color w:val="E394DC"/>
          <w:sz w:val="18"/>
          <w:szCs w:val="18"/>
          <w:lang w:val="fr-FR"/>
          <w:rPrChange w:id="3836" w:author="Hayfa ZGAYA-BIAU" w:date="2025-06-12T18:32:00Z" w16du:dateUtc="2025-06-12T16:32:00Z">
            <w:rPr>
              <w:rFonts w:ascii="Courier New" w:eastAsia="Courier New" w:hAnsi="Courier New" w:cs="Courier New"/>
              <w:color w:val="E394DC"/>
              <w:sz w:val="18"/>
              <w:szCs w:val="18"/>
            </w:rPr>
          </w:rPrChange>
        </w:rPr>
        <w:t xml:space="preserve"> frames </w:t>
      </w:r>
      <w:proofErr w:type="spellStart"/>
      <w:r w:rsidRPr="008F3D9F">
        <w:rPr>
          <w:rFonts w:ascii="Courier New" w:eastAsia="Courier New" w:hAnsi="Courier New" w:cs="Courier New"/>
          <w:color w:val="E394DC"/>
          <w:sz w:val="18"/>
          <w:szCs w:val="18"/>
          <w:lang w:val="fr-FR"/>
          <w:rPrChange w:id="3837"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3838" w:author="Hayfa ZGAYA-BIAU" w:date="2025-06-12T18:32:00Z" w16du:dateUtc="2025-06-12T16:32:00Z">
            <w:rPr>
              <w:rFonts w:ascii="Courier New" w:eastAsia="Courier New" w:hAnsi="Courier New" w:cs="Courier New"/>
              <w:color w:val="E394DC"/>
              <w:sz w:val="18"/>
              <w:szCs w:val="18"/>
            </w:rPr>
          </w:rPrChange>
        </w:rPr>
        <w:t xml:space="preserve"> a </w:t>
      </w:r>
      <w:proofErr w:type="spellStart"/>
      <w:r w:rsidRPr="008F3D9F">
        <w:rPr>
          <w:rFonts w:ascii="Courier New" w:eastAsia="Courier New" w:hAnsi="Courier New" w:cs="Courier New"/>
          <w:color w:val="E394DC"/>
          <w:sz w:val="18"/>
          <w:szCs w:val="18"/>
          <w:lang w:val="fr-FR"/>
          <w:rPrChange w:id="3839"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3840" w:author="Hayfa ZGAYA-BIAU" w:date="2025-06-12T18:32:00Z" w16du:dateUtc="2025-06-12T16:32:00Z">
            <w:rPr>
              <w:rFonts w:ascii="Courier New" w:eastAsia="Courier New" w:hAnsi="Courier New" w:cs="Courier New"/>
              <w:color w:val="E394DC"/>
              <w:sz w:val="18"/>
              <w:szCs w:val="18"/>
            </w:rPr>
          </w:rPrChange>
        </w:rPr>
        <w:t xml:space="preserve"> file.</w:t>
      </w:r>
    </w:p>
    <w:p w14:paraId="5F9D1A5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3841" w:author="Hayfa ZGAYA-BIAU" w:date="2025-06-12T18:32:00Z" w16du:dateUtc="2025-06-12T16:32:00Z">
            <w:rPr>
              <w:rFonts w:ascii="Courier New" w:eastAsia="Courier New" w:hAnsi="Courier New" w:cs="Courier New"/>
              <w:color w:val="D8DEE9"/>
              <w:sz w:val="18"/>
              <w:szCs w:val="18"/>
            </w:rPr>
          </w:rPrChange>
        </w:rPr>
      </w:pPr>
    </w:p>
    <w:p w14:paraId="2909A3C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4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4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3844" w:author="Hayfa ZGAYA-BIAU" w:date="2025-06-12T18:32:00Z" w16du:dateUtc="2025-06-12T16:32:00Z">
            <w:rPr>
              <w:rFonts w:ascii="Courier New" w:eastAsia="Courier New" w:hAnsi="Courier New" w:cs="Courier New"/>
              <w:color w:val="E394DC"/>
              <w:sz w:val="18"/>
              <w:szCs w:val="18"/>
            </w:rPr>
          </w:rPrChange>
        </w:rPr>
        <w:t>Args:</w:t>
      </w:r>
      <w:proofErr w:type="gramEnd"/>
    </w:p>
    <w:p w14:paraId="71DCC70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4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4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3847" w:author="Hayfa ZGAYA-BIAU" w:date="2025-06-12T18:32:00Z" w16du:dateUtc="2025-06-12T16:32:00Z">
            <w:rPr>
              <w:rFonts w:ascii="Courier New" w:eastAsia="Courier New" w:hAnsi="Courier New" w:cs="Courier New"/>
              <w:color w:val="E394DC"/>
              <w:sz w:val="18"/>
              <w:szCs w:val="18"/>
            </w:rPr>
          </w:rPrChange>
        </w:rPr>
        <w:t>video</w:t>
      </w:r>
      <w:proofErr w:type="gramEnd"/>
      <w:r w:rsidRPr="008F3D9F">
        <w:rPr>
          <w:rFonts w:ascii="Courier New" w:eastAsia="Courier New" w:hAnsi="Courier New" w:cs="Courier New"/>
          <w:color w:val="E394DC"/>
          <w:sz w:val="18"/>
          <w:szCs w:val="18"/>
          <w:lang w:val="fr-FR"/>
          <w:rPrChange w:id="3848"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384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5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385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852" w:author="Hayfa ZGAYA-BIAU" w:date="2025-06-12T18:32:00Z" w16du:dateUtc="2025-06-12T16:32:00Z">
            <w:rPr>
              <w:rFonts w:ascii="Courier New" w:eastAsia="Courier New" w:hAnsi="Courier New" w:cs="Courier New"/>
              <w:color w:val="E394DC"/>
              <w:sz w:val="18"/>
              <w:szCs w:val="18"/>
            </w:rPr>
          </w:rPrChange>
        </w:rPr>
        <w:t xml:space="preserve"> Path to the input </w:t>
      </w:r>
      <w:proofErr w:type="spellStart"/>
      <w:r w:rsidRPr="008F3D9F">
        <w:rPr>
          <w:rFonts w:ascii="Courier New" w:eastAsia="Courier New" w:hAnsi="Courier New" w:cs="Courier New"/>
          <w:color w:val="E394DC"/>
          <w:sz w:val="18"/>
          <w:szCs w:val="18"/>
          <w:lang w:val="fr-FR"/>
          <w:rPrChange w:id="3853"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3854" w:author="Hayfa ZGAYA-BIAU" w:date="2025-06-12T18:32:00Z" w16du:dateUtc="2025-06-12T16:32:00Z">
            <w:rPr>
              <w:rFonts w:ascii="Courier New" w:eastAsia="Courier New" w:hAnsi="Courier New" w:cs="Courier New"/>
              <w:color w:val="E394DC"/>
              <w:sz w:val="18"/>
              <w:szCs w:val="18"/>
            </w:rPr>
          </w:rPrChange>
        </w:rPr>
        <w:t xml:space="preserve"> file.</w:t>
      </w:r>
    </w:p>
    <w:p w14:paraId="3DCC718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5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5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3857" w:author="Hayfa ZGAYA-BIAU" w:date="2025-06-12T18:32:00Z" w16du:dateUtc="2025-06-12T16:32:00Z">
            <w:rPr>
              <w:rFonts w:ascii="Courier New" w:eastAsia="Courier New" w:hAnsi="Courier New" w:cs="Courier New"/>
              <w:color w:val="E394DC"/>
              <w:sz w:val="18"/>
              <w:szCs w:val="18"/>
            </w:rPr>
          </w:rPrChange>
        </w:rPr>
        <w:t>output</w:t>
      </w:r>
      <w:proofErr w:type="gramEnd"/>
      <w:r w:rsidRPr="008F3D9F">
        <w:rPr>
          <w:rFonts w:ascii="Courier New" w:eastAsia="Courier New" w:hAnsi="Courier New" w:cs="Courier New"/>
          <w:color w:val="E394DC"/>
          <w:sz w:val="18"/>
          <w:szCs w:val="18"/>
          <w:lang w:val="fr-FR"/>
          <w:rPrChange w:id="3858"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385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6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386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862" w:author="Hayfa ZGAYA-BIAU" w:date="2025-06-12T18:32:00Z" w16du:dateUtc="2025-06-12T16:32:00Z">
            <w:rPr>
              <w:rFonts w:ascii="Courier New" w:eastAsia="Courier New" w:hAnsi="Courier New" w:cs="Courier New"/>
              <w:color w:val="E394DC"/>
              <w:sz w:val="18"/>
              <w:szCs w:val="18"/>
            </w:rPr>
          </w:rPrChange>
        </w:rPr>
        <w:t xml:space="preserve"> Directory to </w:t>
      </w:r>
      <w:proofErr w:type="spellStart"/>
      <w:r w:rsidRPr="008F3D9F">
        <w:rPr>
          <w:rFonts w:ascii="Courier New" w:eastAsia="Courier New" w:hAnsi="Courier New" w:cs="Courier New"/>
          <w:color w:val="E394DC"/>
          <w:sz w:val="18"/>
          <w:szCs w:val="18"/>
          <w:lang w:val="fr-FR"/>
          <w:rPrChange w:id="3863" w:author="Hayfa ZGAYA-BIAU" w:date="2025-06-12T18:32:00Z" w16du:dateUtc="2025-06-12T16:32:00Z">
            <w:rPr>
              <w:rFonts w:ascii="Courier New" w:eastAsia="Courier New" w:hAnsi="Courier New" w:cs="Courier New"/>
              <w:color w:val="E394DC"/>
              <w:sz w:val="18"/>
              <w:szCs w:val="18"/>
            </w:rPr>
          </w:rPrChange>
        </w:rPr>
        <w:t>save</w:t>
      </w:r>
      <w:proofErr w:type="spellEnd"/>
      <w:r w:rsidRPr="008F3D9F">
        <w:rPr>
          <w:rFonts w:ascii="Courier New" w:eastAsia="Courier New" w:hAnsi="Courier New" w:cs="Courier New"/>
          <w:color w:val="E394DC"/>
          <w:sz w:val="18"/>
          <w:szCs w:val="18"/>
          <w:lang w:val="fr-FR"/>
          <w:rPrChange w:id="386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65" w:author="Hayfa ZGAYA-BIAU" w:date="2025-06-12T18:32:00Z" w16du:dateUtc="2025-06-12T16:32:00Z">
            <w:rPr>
              <w:rFonts w:ascii="Courier New" w:eastAsia="Courier New" w:hAnsi="Courier New" w:cs="Courier New"/>
              <w:color w:val="E394DC"/>
              <w:sz w:val="18"/>
              <w:szCs w:val="18"/>
            </w:rPr>
          </w:rPrChange>
        </w:rPr>
        <w:t>extracted</w:t>
      </w:r>
      <w:proofErr w:type="spellEnd"/>
      <w:r w:rsidRPr="008F3D9F">
        <w:rPr>
          <w:rFonts w:ascii="Courier New" w:eastAsia="Courier New" w:hAnsi="Courier New" w:cs="Courier New"/>
          <w:color w:val="E394DC"/>
          <w:sz w:val="18"/>
          <w:szCs w:val="18"/>
          <w:lang w:val="fr-FR"/>
          <w:rPrChange w:id="3866" w:author="Hayfa ZGAYA-BIAU" w:date="2025-06-12T18:32:00Z" w16du:dateUtc="2025-06-12T16:32:00Z">
            <w:rPr>
              <w:rFonts w:ascii="Courier New" w:eastAsia="Courier New" w:hAnsi="Courier New" w:cs="Courier New"/>
              <w:color w:val="E394DC"/>
              <w:sz w:val="18"/>
              <w:szCs w:val="18"/>
            </w:rPr>
          </w:rPrChange>
        </w:rPr>
        <w:t xml:space="preserve"> frames.</w:t>
      </w:r>
    </w:p>
    <w:p w14:paraId="672BDFA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6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6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3869" w:author="Hayfa ZGAYA-BIAU" w:date="2025-06-12T18:32:00Z" w16du:dateUtc="2025-06-12T16:32:00Z">
            <w:rPr>
              <w:rFonts w:ascii="Courier New" w:eastAsia="Courier New" w:hAnsi="Courier New" w:cs="Courier New"/>
              <w:color w:val="E394DC"/>
              <w:sz w:val="18"/>
              <w:szCs w:val="18"/>
            </w:rPr>
          </w:rPrChange>
        </w:rPr>
        <w:t>prefix</w:t>
      </w:r>
      <w:proofErr w:type="spellEnd"/>
      <w:proofErr w:type="gramEnd"/>
      <w:r w:rsidRPr="008F3D9F">
        <w:rPr>
          <w:rFonts w:ascii="Courier New" w:eastAsia="Courier New" w:hAnsi="Courier New" w:cs="Courier New"/>
          <w:color w:val="E394DC"/>
          <w:sz w:val="18"/>
          <w:szCs w:val="18"/>
          <w:lang w:val="fr-FR"/>
          <w:rPrChange w:id="387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71"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387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87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874" w:author="Hayfa ZGAYA-BIAU" w:date="2025-06-12T18:32:00Z" w16du:dateUtc="2025-06-12T16:32:00Z">
            <w:rPr>
              <w:rFonts w:ascii="Courier New" w:eastAsia="Courier New" w:hAnsi="Courier New" w:cs="Courier New"/>
              <w:color w:val="E394DC"/>
              <w:sz w:val="18"/>
              <w:szCs w:val="18"/>
            </w:rPr>
          </w:rPrChange>
        </w:rPr>
        <w:t>Prefix</w:t>
      </w:r>
      <w:proofErr w:type="spellEnd"/>
      <w:r w:rsidRPr="008F3D9F">
        <w:rPr>
          <w:rFonts w:ascii="Courier New" w:eastAsia="Courier New" w:hAnsi="Courier New" w:cs="Courier New"/>
          <w:color w:val="E394DC"/>
          <w:sz w:val="18"/>
          <w:szCs w:val="18"/>
          <w:lang w:val="fr-FR"/>
          <w:rPrChange w:id="3875" w:author="Hayfa ZGAYA-BIAU" w:date="2025-06-12T18:32:00Z" w16du:dateUtc="2025-06-12T16:32:00Z">
            <w:rPr>
              <w:rFonts w:ascii="Courier New" w:eastAsia="Courier New" w:hAnsi="Courier New" w:cs="Courier New"/>
              <w:color w:val="E394DC"/>
              <w:sz w:val="18"/>
              <w:szCs w:val="18"/>
            </w:rPr>
          </w:rPrChange>
        </w:rPr>
        <w:t xml:space="preserve"> for the frame </w:t>
      </w:r>
      <w:proofErr w:type="spellStart"/>
      <w:r w:rsidRPr="008F3D9F">
        <w:rPr>
          <w:rFonts w:ascii="Courier New" w:eastAsia="Courier New" w:hAnsi="Courier New" w:cs="Courier New"/>
          <w:color w:val="E394DC"/>
          <w:sz w:val="18"/>
          <w:szCs w:val="18"/>
          <w:lang w:val="fr-FR"/>
          <w:rPrChange w:id="3876" w:author="Hayfa ZGAYA-BIAU" w:date="2025-06-12T18:32:00Z" w16du:dateUtc="2025-06-12T16:32:00Z">
            <w:rPr>
              <w:rFonts w:ascii="Courier New" w:eastAsia="Courier New" w:hAnsi="Courier New" w:cs="Courier New"/>
              <w:color w:val="E394DC"/>
              <w:sz w:val="18"/>
              <w:szCs w:val="18"/>
            </w:rPr>
          </w:rPrChange>
        </w:rPr>
        <w:t>filenames</w:t>
      </w:r>
      <w:proofErr w:type="spellEnd"/>
      <w:r w:rsidRPr="008F3D9F">
        <w:rPr>
          <w:rFonts w:ascii="Courier New" w:eastAsia="Courier New" w:hAnsi="Courier New" w:cs="Courier New"/>
          <w:color w:val="E394DC"/>
          <w:sz w:val="18"/>
          <w:szCs w:val="18"/>
          <w:lang w:val="fr-FR"/>
          <w:rPrChange w:id="3877" w:author="Hayfa ZGAYA-BIAU" w:date="2025-06-12T18:32:00Z" w16du:dateUtc="2025-06-12T16:32:00Z">
            <w:rPr>
              <w:rFonts w:ascii="Courier New" w:eastAsia="Courier New" w:hAnsi="Courier New" w:cs="Courier New"/>
              <w:color w:val="E394DC"/>
              <w:sz w:val="18"/>
              <w:szCs w:val="18"/>
            </w:rPr>
          </w:rPrChange>
        </w:rPr>
        <w:t>.</w:t>
      </w:r>
    </w:p>
    <w:p w14:paraId="192F9F1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387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3879" w:author="Hayfa ZGAYA-BIAU" w:date="2025-06-12T18:32:00Z" w16du:dateUtc="2025-06-12T16:32:00Z">
            <w:rPr>
              <w:rFonts w:ascii="Courier New" w:eastAsia="Courier New" w:hAnsi="Courier New" w:cs="Courier New"/>
              <w:color w:val="E394DC"/>
              <w:sz w:val="18"/>
              <w:szCs w:val="18"/>
            </w:rPr>
          </w:rPrChange>
        </w:rPr>
        <w:t xml:space="preserve">   """</w:t>
      </w:r>
    </w:p>
    <w:p w14:paraId="52F759F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88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88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88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8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3884"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388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3886"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38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888"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38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890"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389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3892" w:author="Hayfa ZGAYA-BIAU" w:date="2025-06-12T18:32:00Z" w16du:dateUtc="2025-06-12T16:32:00Z">
            <w:rPr>
              <w:rFonts w:ascii="Courier New" w:eastAsia="Courier New" w:hAnsi="Courier New" w:cs="Courier New"/>
              <w:i/>
              <w:color w:val="D6D6DD"/>
              <w:sz w:val="18"/>
              <w:szCs w:val="18"/>
            </w:rPr>
          </w:rPrChange>
        </w:rPr>
        <w:t>output_dir</w:t>
      </w:r>
      <w:proofErr w:type="spellEnd"/>
      <w:proofErr w:type="gramStart"/>
      <w:r w:rsidRPr="008F3D9F">
        <w:rPr>
          <w:rFonts w:ascii="Courier New" w:eastAsia="Courier New" w:hAnsi="Courier New" w:cs="Courier New"/>
          <w:color w:val="D6D6DD"/>
          <w:sz w:val="18"/>
          <w:szCs w:val="18"/>
          <w:lang w:val="fr-FR"/>
          <w:rPrChange w:id="38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894" w:author="Hayfa ZGAYA-BIAU" w:date="2025-06-12T18:32:00Z" w16du:dateUtc="2025-06-12T16:32:00Z">
            <w:rPr>
              <w:rFonts w:ascii="Courier New" w:eastAsia="Courier New" w:hAnsi="Courier New" w:cs="Courier New"/>
              <w:color w:val="D8DEE9"/>
              <w:sz w:val="18"/>
              <w:szCs w:val="18"/>
            </w:rPr>
          </w:rPrChange>
        </w:rPr>
        <w:t>:</w:t>
      </w:r>
      <w:proofErr w:type="gramEnd"/>
    </w:p>
    <w:p w14:paraId="764381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89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896"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D1D1D1"/>
          <w:sz w:val="18"/>
          <w:szCs w:val="18"/>
          <w:lang w:val="fr-FR"/>
          <w:rPrChange w:id="389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38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899"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390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3901"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3902" w:author="Hayfa ZGAYA-BIAU" w:date="2025-06-12T18:32:00Z" w16du:dateUtc="2025-06-12T16:32:00Z">
            <w:rPr>
              <w:rFonts w:ascii="Courier New" w:eastAsia="Courier New" w:hAnsi="Courier New" w:cs="Courier New"/>
              <w:color w:val="D6D6DD"/>
              <w:sz w:val="18"/>
              <w:szCs w:val="18"/>
            </w:rPr>
          </w:rPrChange>
        </w:rPr>
        <w:t>)</w:t>
      </w:r>
    </w:p>
    <w:p w14:paraId="16D6340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0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04" w:author="Hayfa ZGAYA-BIAU" w:date="2025-06-12T18:32:00Z" w16du:dateUtc="2025-06-12T16:32:00Z">
            <w:rPr>
              <w:rFonts w:ascii="Courier New" w:eastAsia="Courier New" w:hAnsi="Courier New" w:cs="Courier New"/>
              <w:color w:val="D8DEE9"/>
              <w:sz w:val="18"/>
              <w:szCs w:val="18"/>
            </w:rPr>
          </w:rPrChange>
        </w:rPr>
        <w:t xml:space="preserve">  </w:t>
      </w:r>
    </w:p>
    <w:p w14:paraId="3296420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90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90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3907" w:author="Hayfa ZGAYA-BIAU" w:date="2025-06-12T18:32:00Z" w16du:dateUtc="2025-06-12T16:32:00Z">
            <w:rPr>
              <w:rFonts w:ascii="Courier New" w:eastAsia="Courier New" w:hAnsi="Courier New" w:cs="Courier New"/>
              <w:color w:val="94C1FA"/>
              <w:sz w:val="18"/>
              <w:szCs w:val="18"/>
            </w:rPr>
          </w:rPrChange>
        </w:rPr>
        <w:t>cap</w:t>
      </w:r>
      <w:proofErr w:type="gramEnd"/>
      <w:r w:rsidRPr="008F3D9F">
        <w:rPr>
          <w:rFonts w:ascii="Courier New" w:eastAsia="Courier New" w:hAnsi="Courier New" w:cs="Courier New"/>
          <w:color w:val="D8DEE9"/>
          <w:sz w:val="18"/>
          <w:szCs w:val="18"/>
          <w:lang w:val="fr-FR"/>
          <w:rPrChange w:id="39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9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9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391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9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913" w:author="Hayfa ZGAYA-BIAU" w:date="2025-06-12T18:32:00Z" w16du:dateUtc="2025-06-12T16:32:00Z">
            <w:rPr>
              <w:rFonts w:ascii="Courier New" w:eastAsia="Courier New" w:hAnsi="Courier New" w:cs="Courier New"/>
              <w:color w:val="EBC88D"/>
              <w:sz w:val="18"/>
              <w:szCs w:val="18"/>
            </w:rPr>
          </w:rPrChange>
        </w:rPr>
        <w:t>VideoCapture</w:t>
      </w:r>
      <w:r w:rsidRPr="008F3D9F">
        <w:rPr>
          <w:rFonts w:ascii="Courier New" w:eastAsia="Courier New" w:hAnsi="Courier New" w:cs="Courier New"/>
          <w:color w:val="D6D6DD"/>
          <w:sz w:val="18"/>
          <w:szCs w:val="18"/>
          <w:lang w:val="fr-FR"/>
          <w:rPrChange w:id="391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3915" w:author="Hayfa ZGAYA-BIAU" w:date="2025-06-12T18:32:00Z" w16du:dateUtc="2025-06-12T16:32:00Z">
            <w:rPr>
              <w:rFonts w:ascii="Courier New" w:eastAsia="Courier New" w:hAnsi="Courier New" w:cs="Courier New"/>
              <w:i/>
              <w:color w:val="D6D6DD"/>
              <w:sz w:val="18"/>
              <w:szCs w:val="18"/>
            </w:rPr>
          </w:rPrChange>
        </w:rPr>
        <w:t>video_path</w:t>
      </w:r>
      <w:proofErr w:type="spellEnd"/>
      <w:r w:rsidRPr="008F3D9F">
        <w:rPr>
          <w:rFonts w:ascii="Courier New" w:eastAsia="Courier New" w:hAnsi="Courier New" w:cs="Courier New"/>
          <w:color w:val="D6D6DD"/>
          <w:sz w:val="18"/>
          <w:szCs w:val="18"/>
          <w:lang w:val="fr-FR"/>
          <w:rPrChange w:id="3916" w:author="Hayfa ZGAYA-BIAU" w:date="2025-06-12T18:32:00Z" w16du:dateUtc="2025-06-12T16:32:00Z">
            <w:rPr>
              <w:rFonts w:ascii="Courier New" w:eastAsia="Courier New" w:hAnsi="Courier New" w:cs="Courier New"/>
              <w:color w:val="D6D6DD"/>
              <w:sz w:val="18"/>
              <w:szCs w:val="18"/>
            </w:rPr>
          </w:rPrChange>
        </w:rPr>
        <w:t>)</w:t>
      </w:r>
    </w:p>
    <w:p w14:paraId="496F4EA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1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18" w:author="Hayfa ZGAYA-BIAU" w:date="2025-06-12T18:32:00Z" w16du:dateUtc="2025-06-12T16:32:00Z">
            <w:rPr>
              <w:rFonts w:ascii="Courier New" w:eastAsia="Courier New" w:hAnsi="Courier New" w:cs="Courier New"/>
              <w:color w:val="D8DEE9"/>
              <w:sz w:val="18"/>
              <w:szCs w:val="18"/>
            </w:rPr>
          </w:rPrChange>
        </w:rPr>
        <w:t xml:space="preserve">  </w:t>
      </w:r>
    </w:p>
    <w:p w14:paraId="4E28FCD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1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2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921"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39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3923"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392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925"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39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927" w:author="Hayfa ZGAYA-BIAU" w:date="2025-06-12T18:32:00Z" w16du:dateUtc="2025-06-12T16:32:00Z">
            <w:rPr>
              <w:rFonts w:ascii="Courier New" w:eastAsia="Courier New" w:hAnsi="Courier New" w:cs="Courier New"/>
              <w:color w:val="EBC88D"/>
              <w:sz w:val="18"/>
              <w:szCs w:val="18"/>
            </w:rPr>
          </w:rPrChange>
        </w:rPr>
        <w:t>isOpened</w:t>
      </w:r>
      <w:proofErr w:type="spellEnd"/>
      <w:proofErr w:type="gramEnd"/>
      <w:r w:rsidRPr="008F3D9F">
        <w:rPr>
          <w:rFonts w:ascii="Courier New" w:eastAsia="Courier New" w:hAnsi="Courier New" w:cs="Courier New"/>
          <w:color w:val="D6D6DD"/>
          <w:sz w:val="18"/>
          <w:szCs w:val="18"/>
          <w:lang w:val="fr-FR"/>
          <w:rPrChange w:id="3928"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6D6DD"/>
          <w:sz w:val="18"/>
          <w:szCs w:val="18"/>
          <w:lang w:val="fr-FR"/>
          <w:rPrChange w:id="39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930" w:author="Hayfa ZGAYA-BIAU" w:date="2025-06-12T18:32:00Z" w16du:dateUtc="2025-06-12T16:32:00Z">
            <w:rPr>
              <w:rFonts w:ascii="Courier New" w:eastAsia="Courier New" w:hAnsi="Courier New" w:cs="Courier New"/>
              <w:color w:val="D8DEE9"/>
              <w:sz w:val="18"/>
              <w:szCs w:val="18"/>
            </w:rPr>
          </w:rPrChange>
        </w:rPr>
        <w:t>:</w:t>
      </w:r>
      <w:proofErr w:type="gramEnd"/>
    </w:p>
    <w:p w14:paraId="15778E7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93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93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3933"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393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3935"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936"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3937" w:author="Hayfa ZGAYA-BIAU" w:date="2025-06-12T18:32:00Z" w16du:dateUtc="2025-06-12T16:32:00Z">
            <w:rPr>
              <w:rFonts w:ascii="Courier New" w:eastAsia="Courier New" w:hAnsi="Courier New" w:cs="Courier New"/>
              <w:color w:val="E394DC"/>
              <w:sz w:val="18"/>
              <w:szCs w:val="18"/>
            </w:rPr>
          </w:rPrChange>
        </w:rPr>
        <w:t>Error</w:t>
      </w:r>
      <w:proofErr w:type="spellEnd"/>
      <w:r w:rsidRPr="008F3D9F">
        <w:rPr>
          <w:rFonts w:ascii="Courier New" w:eastAsia="Courier New" w:hAnsi="Courier New" w:cs="Courier New"/>
          <w:color w:val="E394DC"/>
          <w:sz w:val="18"/>
          <w:szCs w:val="18"/>
          <w:lang w:val="fr-FR"/>
          <w:rPrChange w:id="393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393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3940" w:author="Hayfa ZGAYA-BIAU" w:date="2025-06-12T18:32:00Z" w16du:dateUtc="2025-06-12T16:32:00Z">
            <w:rPr>
              <w:rFonts w:ascii="Courier New" w:eastAsia="Courier New" w:hAnsi="Courier New" w:cs="Courier New"/>
              <w:color w:val="E394DC"/>
              <w:sz w:val="18"/>
              <w:szCs w:val="18"/>
            </w:rPr>
          </w:rPrChange>
        </w:rPr>
        <w:t>Could</w:t>
      </w:r>
      <w:proofErr w:type="spellEnd"/>
      <w:r w:rsidRPr="008F3D9F">
        <w:rPr>
          <w:rFonts w:ascii="Courier New" w:eastAsia="Courier New" w:hAnsi="Courier New" w:cs="Courier New"/>
          <w:color w:val="E394DC"/>
          <w:sz w:val="18"/>
          <w:szCs w:val="18"/>
          <w:lang w:val="fr-FR"/>
          <w:rPrChange w:id="3941" w:author="Hayfa ZGAYA-BIAU" w:date="2025-06-12T18:32:00Z" w16du:dateUtc="2025-06-12T16:32:00Z">
            <w:rPr>
              <w:rFonts w:ascii="Courier New" w:eastAsia="Courier New" w:hAnsi="Courier New" w:cs="Courier New"/>
              <w:color w:val="E394DC"/>
              <w:sz w:val="18"/>
              <w:szCs w:val="18"/>
            </w:rPr>
          </w:rPrChange>
        </w:rPr>
        <w:t xml:space="preserve"> not open </w:t>
      </w:r>
      <w:proofErr w:type="spellStart"/>
      <w:r w:rsidRPr="008F3D9F">
        <w:rPr>
          <w:rFonts w:ascii="Courier New" w:eastAsia="Courier New" w:hAnsi="Courier New" w:cs="Courier New"/>
          <w:color w:val="E394DC"/>
          <w:sz w:val="18"/>
          <w:szCs w:val="18"/>
          <w:lang w:val="fr-FR"/>
          <w:rPrChange w:id="3942"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3943"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3944"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3945" w:author="Hayfa ZGAYA-BIAU" w:date="2025-06-12T18:32:00Z" w16du:dateUtc="2025-06-12T16:32:00Z">
            <w:rPr>
              <w:rFonts w:ascii="Courier New" w:eastAsia="Courier New" w:hAnsi="Courier New" w:cs="Courier New"/>
              <w:i/>
              <w:color w:val="D6D6DD"/>
              <w:sz w:val="18"/>
              <w:szCs w:val="18"/>
            </w:rPr>
          </w:rPrChange>
        </w:rPr>
        <w:t>video_path</w:t>
      </w:r>
      <w:proofErr w:type="spellEnd"/>
      <w:r w:rsidRPr="008F3D9F">
        <w:rPr>
          <w:rFonts w:ascii="Courier New" w:eastAsia="Courier New" w:hAnsi="Courier New" w:cs="Courier New"/>
          <w:color w:val="F8C762"/>
          <w:sz w:val="18"/>
          <w:szCs w:val="18"/>
          <w:lang w:val="fr-FR"/>
          <w:rPrChange w:id="3946"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394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3948" w:author="Hayfa ZGAYA-BIAU" w:date="2025-06-12T18:32:00Z" w16du:dateUtc="2025-06-12T16:32:00Z">
            <w:rPr>
              <w:rFonts w:ascii="Courier New" w:eastAsia="Courier New" w:hAnsi="Courier New" w:cs="Courier New"/>
              <w:color w:val="D6D6DD"/>
              <w:sz w:val="18"/>
              <w:szCs w:val="18"/>
            </w:rPr>
          </w:rPrChange>
        </w:rPr>
        <w:t>)</w:t>
      </w:r>
    </w:p>
    <w:p w14:paraId="26A1D323"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3949"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395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951" w:author="Hayfa ZGAYA-BIAU" w:date="2025-06-12T18:32:00Z" w16du:dateUtc="2025-06-12T16:32:00Z">
            <w:rPr>
              <w:rFonts w:ascii="Courier New" w:eastAsia="Courier New" w:hAnsi="Courier New" w:cs="Courier New"/>
              <w:i/>
              <w:color w:val="83D6C5"/>
              <w:sz w:val="18"/>
              <w:szCs w:val="18"/>
            </w:rPr>
          </w:rPrChange>
        </w:rPr>
        <w:t>return</w:t>
      </w:r>
      <w:proofErr w:type="gramEnd"/>
    </w:p>
    <w:p w14:paraId="292DA00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5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53" w:author="Hayfa ZGAYA-BIAU" w:date="2025-06-12T18:32:00Z" w16du:dateUtc="2025-06-12T16:32:00Z">
            <w:rPr>
              <w:rFonts w:ascii="Courier New" w:eastAsia="Courier New" w:hAnsi="Courier New" w:cs="Courier New"/>
              <w:color w:val="D8DEE9"/>
              <w:sz w:val="18"/>
              <w:szCs w:val="18"/>
            </w:rPr>
          </w:rPrChange>
        </w:rPr>
        <w:t xml:space="preserve">  </w:t>
      </w:r>
    </w:p>
    <w:p w14:paraId="566052B4"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3954" w:author="Hayfa ZGAYA-BIAU" w:date="2025-06-12T18:32:00Z" w16du:dateUtc="2025-06-12T16:32:00Z">
            <w:rPr>
              <w:rFonts w:ascii="Courier New" w:eastAsia="Courier New" w:hAnsi="Courier New" w:cs="Courier New"/>
              <w:color w:val="EBC88D"/>
              <w:sz w:val="18"/>
              <w:szCs w:val="18"/>
            </w:rPr>
          </w:rPrChange>
        </w:rPr>
      </w:pPr>
      <w:r w:rsidRPr="008F3D9F">
        <w:rPr>
          <w:rFonts w:ascii="Courier New" w:eastAsia="Courier New" w:hAnsi="Courier New" w:cs="Courier New"/>
          <w:color w:val="D8DEE9"/>
          <w:sz w:val="18"/>
          <w:szCs w:val="18"/>
          <w:lang w:val="fr-FR"/>
          <w:rPrChange w:id="395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956"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3957" w:author="Hayfa ZGAYA-BIAU" w:date="2025-06-12T18:32:00Z" w16du:dateUtc="2025-06-12T16:32:00Z">
            <w:rPr>
              <w:rFonts w:ascii="Courier New" w:eastAsia="Courier New" w:hAnsi="Courier New" w:cs="Courier New"/>
              <w:color w:val="94C1FA"/>
              <w:sz w:val="18"/>
              <w:szCs w:val="18"/>
            </w:rPr>
          </w:rPrChange>
        </w:rPr>
        <w:t>_count</w:t>
      </w:r>
      <w:proofErr w:type="spellEnd"/>
      <w:r w:rsidRPr="008F3D9F">
        <w:rPr>
          <w:rFonts w:ascii="Courier New" w:eastAsia="Courier New" w:hAnsi="Courier New" w:cs="Courier New"/>
          <w:color w:val="D8DEE9"/>
          <w:sz w:val="18"/>
          <w:szCs w:val="18"/>
          <w:lang w:val="fr-FR"/>
          <w:rPrChange w:id="39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9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9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3961" w:author="Hayfa ZGAYA-BIAU" w:date="2025-06-12T18:32:00Z" w16du:dateUtc="2025-06-12T16:32:00Z">
            <w:rPr>
              <w:rFonts w:ascii="Courier New" w:eastAsia="Courier New" w:hAnsi="Courier New" w:cs="Courier New"/>
              <w:color w:val="EBC88D"/>
              <w:sz w:val="18"/>
              <w:szCs w:val="18"/>
            </w:rPr>
          </w:rPrChange>
        </w:rPr>
        <w:t>0</w:t>
      </w:r>
    </w:p>
    <w:p w14:paraId="4851A56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396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396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3964"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3965" w:author="Hayfa ZGAYA-BIAU" w:date="2025-06-12T18:32:00Z" w16du:dateUtc="2025-06-12T16:32:00Z">
            <w:rPr>
              <w:rFonts w:ascii="Courier New" w:eastAsia="Courier New" w:hAnsi="Courier New" w:cs="Courier New"/>
              <w:color w:val="94C1FA"/>
              <w:sz w:val="18"/>
              <w:szCs w:val="18"/>
            </w:rPr>
          </w:rPrChange>
        </w:rPr>
        <w:t>_total</w:t>
      </w:r>
      <w:proofErr w:type="spellEnd"/>
      <w:r w:rsidRPr="008F3D9F">
        <w:rPr>
          <w:rFonts w:ascii="Courier New" w:eastAsia="Courier New" w:hAnsi="Courier New" w:cs="Courier New"/>
          <w:color w:val="D8DEE9"/>
          <w:sz w:val="18"/>
          <w:szCs w:val="18"/>
          <w:lang w:val="fr-FR"/>
          <w:rPrChange w:id="39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39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96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3969" w:author="Hayfa ZGAYA-BIAU" w:date="2025-06-12T18:32:00Z" w16du:dateUtc="2025-06-12T16:32:00Z">
            <w:rPr>
              <w:rFonts w:ascii="Courier New" w:eastAsia="Courier New" w:hAnsi="Courier New" w:cs="Courier New"/>
              <w:color w:val="82D2CE"/>
              <w:sz w:val="18"/>
              <w:szCs w:val="18"/>
            </w:rPr>
          </w:rPrChange>
        </w:rPr>
        <w:t>int</w:t>
      </w:r>
      <w:proofErr w:type="spellEnd"/>
      <w:r w:rsidRPr="008F3D9F">
        <w:rPr>
          <w:rFonts w:ascii="Courier New" w:eastAsia="Courier New" w:hAnsi="Courier New" w:cs="Courier New"/>
          <w:color w:val="D6D6DD"/>
          <w:sz w:val="18"/>
          <w:szCs w:val="18"/>
          <w:lang w:val="fr-FR"/>
          <w:rPrChange w:id="397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971"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39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3973" w:author="Hayfa ZGAYA-BIAU" w:date="2025-06-12T18:32:00Z" w16du:dateUtc="2025-06-12T16:32:00Z">
            <w:rPr>
              <w:rFonts w:ascii="Courier New" w:eastAsia="Courier New" w:hAnsi="Courier New" w:cs="Courier New"/>
              <w:color w:val="EBC88D"/>
              <w:sz w:val="18"/>
              <w:szCs w:val="18"/>
            </w:rPr>
          </w:rPrChange>
        </w:rPr>
        <w:t>get</w:t>
      </w:r>
      <w:proofErr w:type="spellEnd"/>
      <w:r w:rsidRPr="008F3D9F">
        <w:rPr>
          <w:rFonts w:ascii="Courier New" w:eastAsia="Courier New" w:hAnsi="Courier New" w:cs="Courier New"/>
          <w:color w:val="D6D6DD"/>
          <w:sz w:val="18"/>
          <w:szCs w:val="18"/>
          <w:lang w:val="fr-FR"/>
          <w:rPrChange w:id="39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397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39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3977" w:author="Hayfa ZGAYA-BIAU" w:date="2025-06-12T18:32:00Z" w16du:dateUtc="2025-06-12T16:32:00Z">
            <w:rPr>
              <w:rFonts w:ascii="Courier New" w:eastAsia="Courier New" w:hAnsi="Courier New" w:cs="Courier New"/>
              <w:color w:val="AA9BF5"/>
              <w:sz w:val="18"/>
              <w:szCs w:val="18"/>
            </w:rPr>
          </w:rPrChange>
        </w:rPr>
        <w:t>CAP_PROP_FRAME_COUNT</w:t>
      </w:r>
      <w:r w:rsidRPr="008F3D9F">
        <w:rPr>
          <w:rFonts w:ascii="Courier New" w:eastAsia="Courier New" w:hAnsi="Courier New" w:cs="Courier New"/>
          <w:color w:val="D6D6DD"/>
          <w:sz w:val="18"/>
          <w:szCs w:val="18"/>
          <w:lang w:val="fr-FR"/>
          <w:rPrChange w:id="3978" w:author="Hayfa ZGAYA-BIAU" w:date="2025-06-12T18:32:00Z" w16du:dateUtc="2025-06-12T16:32:00Z">
            <w:rPr>
              <w:rFonts w:ascii="Courier New" w:eastAsia="Courier New" w:hAnsi="Courier New" w:cs="Courier New"/>
              <w:color w:val="D6D6DD"/>
              <w:sz w:val="18"/>
              <w:szCs w:val="18"/>
            </w:rPr>
          </w:rPrChange>
        </w:rPr>
        <w:t>))</w:t>
      </w:r>
    </w:p>
    <w:p w14:paraId="7F43040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7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80" w:author="Hayfa ZGAYA-BIAU" w:date="2025-06-12T18:32:00Z" w16du:dateUtc="2025-06-12T16:32:00Z">
            <w:rPr>
              <w:rFonts w:ascii="Courier New" w:eastAsia="Courier New" w:hAnsi="Courier New" w:cs="Courier New"/>
              <w:color w:val="D8DEE9"/>
              <w:sz w:val="18"/>
              <w:szCs w:val="18"/>
            </w:rPr>
          </w:rPrChange>
        </w:rPr>
        <w:t xml:space="preserve">  </w:t>
      </w:r>
    </w:p>
    <w:p w14:paraId="48FDA54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398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398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3983"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39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3985" w:author="Hayfa ZGAYA-BIAU" w:date="2025-06-12T18:32:00Z" w16du:dateUtc="2025-06-12T16:32:00Z">
            <w:rPr>
              <w:rFonts w:ascii="Courier New" w:eastAsia="Courier New" w:hAnsi="Courier New" w:cs="Courier New"/>
              <w:color w:val="94C1FA"/>
              <w:sz w:val="18"/>
              <w:szCs w:val="18"/>
            </w:rPr>
          </w:rPrChange>
        </w:rPr>
        <w:t>_</w:t>
      </w:r>
      <w:r w:rsidRPr="008F3D9F">
        <w:rPr>
          <w:rFonts w:ascii="Courier New" w:eastAsia="Courier New" w:hAnsi="Courier New" w:cs="Courier New"/>
          <w:color w:val="D8DEE9"/>
          <w:sz w:val="18"/>
          <w:szCs w:val="18"/>
          <w:lang w:val="fr-FR"/>
          <w:rPrChange w:id="398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EFB080"/>
          <w:sz w:val="18"/>
          <w:szCs w:val="18"/>
          <w:lang w:val="fr-FR"/>
          <w:rPrChange w:id="3987" w:author="Hayfa ZGAYA-BIAU" w:date="2025-06-12T18:32:00Z" w16du:dateUtc="2025-06-12T16:32:00Z">
            <w:rPr>
              <w:rFonts w:ascii="Courier New" w:eastAsia="Courier New" w:hAnsi="Courier New" w:cs="Courier New"/>
              <w:i/>
              <w:color w:val="EFB080"/>
              <w:sz w:val="18"/>
              <w:szCs w:val="18"/>
            </w:rPr>
          </w:rPrChange>
        </w:rPr>
        <w:t>in</w:t>
      </w:r>
      <w:r w:rsidRPr="008F3D9F">
        <w:rPr>
          <w:rFonts w:ascii="Courier New" w:eastAsia="Courier New" w:hAnsi="Courier New" w:cs="Courier New"/>
          <w:color w:val="D8DEE9"/>
          <w:sz w:val="18"/>
          <w:szCs w:val="18"/>
          <w:lang w:val="fr-FR"/>
          <w:rPrChange w:id="398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3989" w:author="Hayfa ZGAYA-BIAU" w:date="2025-06-12T18:32:00Z" w16du:dateUtc="2025-06-12T16:32:00Z">
            <w:rPr>
              <w:rFonts w:ascii="Courier New" w:eastAsia="Courier New" w:hAnsi="Courier New" w:cs="Courier New"/>
              <w:color w:val="EBC88D"/>
              <w:sz w:val="18"/>
              <w:szCs w:val="18"/>
            </w:rPr>
          </w:rPrChange>
        </w:rPr>
        <w:t>tqdm</w:t>
      </w:r>
      <w:proofErr w:type="spellEnd"/>
      <w:r w:rsidRPr="008F3D9F">
        <w:rPr>
          <w:rFonts w:ascii="Courier New" w:eastAsia="Courier New" w:hAnsi="Courier New" w:cs="Courier New"/>
          <w:color w:val="D6D6DD"/>
          <w:sz w:val="18"/>
          <w:szCs w:val="18"/>
          <w:lang w:val="fr-FR"/>
          <w:rPrChange w:id="39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82D2CE"/>
          <w:sz w:val="18"/>
          <w:szCs w:val="18"/>
          <w:lang w:val="fr-FR"/>
          <w:rPrChange w:id="3991" w:author="Hayfa ZGAYA-BIAU" w:date="2025-06-12T18:32:00Z" w16du:dateUtc="2025-06-12T16:32:00Z">
            <w:rPr>
              <w:rFonts w:ascii="Courier New" w:eastAsia="Courier New" w:hAnsi="Courier New" w:cs="Courier New"/>
              <w:color w:val="82D2CE"/>
              <w:sz w:val="18"/>
              <w:szCs w:val="18"/>
            </w:rPr>
          </w:rPrChange>
        </w:rPr>
        <w:t>range</w:t>
      </w:r>
      <w:r w:rsidRPr="008F3D9F">
        <w:rPr>
          <w:rFonts w:ascii="Courier New" w:eastAsia="Courier New" w:hAnsi="Courier New" w:cs="Courier New"/>
          <w:color w:val="D6D6DD"/>
          <w:sz w:val="18"/>
          <w:szCs w:val="18"/>
          <w:lang w:val="fr-FR"/>
          <w:rPrChange w:id="399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3993" w:author="Hayfa ZGAYA-BIAU" w:date="2025-06-12T18:32:00Z" w16du:dateUtc="2025-06-12T16:32:00Z">
            <w:rPr>
              <w:rFonts w:ascii="Courier New" w:eastAsia="Courier New" w:hAnsi="Courier New" w:cs="Courier New"/>
              <w:color w:val="94C1FA"/>
              <w:sz w:val="18"/>
              <w:szCs w:val="18"/>
            </w:rPr>
          </w:rPrChange>
        </w:rPr>
        <w:t>frame_total</w:t>
      </w:r>
      <w:proofErr w:type="spellEnd"/>
      <w:r w:rsidRPr="008F3D9F">
        <w:rPr>
          <w:rFonts w:ascii="Courier New" w:eastAsia="Courier New" w:hAnsi="Courier New" w:cs="Courier New"/>
          <w:color w:val="D6D6DD"/>
          <w:sz w:val="18"/>
          <w:szCs w:val="18"/>
          <w:lang w:val="fr-FR"/>
          <w:rPrChange w:id="39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39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3996" w:author="Hayfa ZGAYA-BIAU" w:date="2025-06-12T18:32:00Z" w16du:dateUtc="2025-06-12T16:32:00Z">
            <w:rPr>
              <w:rFonts w:ascii="Courier New" w:eastAsia="Courier New" w:hAnsi="Courier New" w:cs="Courier New"/>
              <w:i/>
              <w:color w:val="D6D6DD"/>
              <w:sz w:val="18"/>
              <w:szCs w:val="18"/>
            </w:rPr>
          </w:rPrChange>
        </w:rPr>
        <w:t>desc</w:t>
      </w:r>
      <w:proofErr w:type="spellEnd"/>
      <w:r w:rsidRPr="008F3D9F">
        <w:rPr>
          <w:rFonts w:ascii="Courier New" w:eastAsia="Courier New" w:hAnsi="Courier New" w:cs="Courier New"/>
          <w:color w:val="D6D6DD"/>
          <w:sz w:val="18"/>
          <w:szCs w:val="18"/>
          <w:lang w:val="fr-FR"/>
          <w:rPrChange w:id="399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3998"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3999" w:author="Hayfa ZGAYA-BIAU" w:date="2025-06-12T18:32:00Z" w16du:dateUtc="2025-06-12T16:32:00Z">
            <w:rPr>
              <w:rFonts w:ascii="Courier New" w:eastAsia="Courier New" w:hAnsi="Courier New" w:cs="Courier New"/>
              <w:color w:val="E394DC"/>
              <w:sz w:val="18"/>
              <w:szCs w:val="18"/>
            </w:rPr>
          </w:rPrChange>
        </w:rPr>
        <w:t>"Extracting</w:t>
      </w:r>
      <w:proofErr w:type="spellEnd"/>
      <w:r w:rsidRPr="008F3D9F">
        <w:rPr>
          <w:rFonts w:ascii="Courier New" w:eastAsia="Courier New" w:hAnsi="Courier New" w:cs="Courier New"/>
          <w:color w:val="E394DC"/>
          <w:sz w:val="18"/>
          <w:szCs w:val="18"/>
          <w:lang w:val="fr-FR"/>
          <w:rPrChange w:id="4000" w:author="Hayfa ZGAYA-BIAU" w:date="2025-06-12T18:32:00Z" w16du:dateUtc="2025-06-12T16:32:00Z">
            <w:rPr>
              <w:rFonts w:ascii="Courier New" w:eastAsia="Courier New" w:hAnsi="Courier New" w:cs="Courier New"/>
              <w:color w:val="E394DC"/>
              <w:sz w:val="18"/>
              <w:szCs w:val="18"/>
            </w:rPr>
          </w:rPrChange>
        </w:rPr>
        <w:t xml:space="preserve"> frames </w:t>
      </w:r>
      <w:proofErr w:type="spellStart"/>
      <w:r w:rsidRPr="008F3D9F">
        <w:rPr>
          <w:rFonts w:ascii="Courier New" w:eastAsia="Courier New" w:hAnsi="Courier New" w:cs="Courier New"/>
          <w:color w:val="E394DC"/>
          <w:sz w:val="18"/>
          <w:szCs w:val="18"/>
          <w:lang w:val="fr-FR"/>
          <w:rPrChange w:id="4001"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4002"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4003" w:author="Hayfa ZGAYA-BIAU" w:date="2025-06-12T18:32:00Z" w16du:dateUtc="2025-06-12T16:32:00Z">
            <w:rPr>
              <w:rFonts w:ascii="Courier New" w:eastAsia="Courier New" w:hAnsi="Courier New" w:cs="Courier New"/>
              <w:color w:val="F8C762"/>
              <w:sz w:val="18"/>
              <w:szCs w:val="18"/>
            </w:rPr>
          </w:rPrChange>
        </w:rPr>
        <w:t>{</w:t>
      </w:r>
      <w:proofErr w:type="spellStart"/>
      <w:proofErr w:type="gramStart"/>
      <w:r w:rsidRPr="008F3D9F">
        <w:rPr>
          <w:rFonts w:ascii="Courier New" w:eastAsia="Courier New" w:hAnsi="Courier New" w:cs="Courier New"/>
          <w:color w:val="D1D1D1"/>
          <w:sz w:val="18"/>
          <w:szCs w:val="18"/>
          <w:lang w:val="fr-FR"/>
          <w:rPrChange w:id="4004"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0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006"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0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008" w:author="Hayfa ZGAYA-BIAU" w:date="2025-06-12T18:32:00Z" w16du:dateUtc="2025-06-12T16:32:00Z">
            <w:rPr>
              <w:rFonts w:ascii="Courier New" w:eastAsia="Courier New" w:hAnsi="Courier New" w:cs="Courier New"/>
              <w:color w:val="EBC88D"/>
              <w:sz w:val="18"/>
              <w:szCs w:val="18"/>
            </w:rPr>
          </w:rPrChange>
        </w:rPr>
        <w:t>basename</w:t>
      </w:r>
      <w:proofErr w:type="spellEnd"/>
      <w:r w:rsidRPr="008F3D9F">
        <w:rPr>
          <w:rFonts w:ascii="Courier New" w:eastAsia="Courier New" w:hAnsi="Courier New" w:cs="Courier New"/>
          <w:color w:val="D6D6DD"/>
          <w:sz w:val="18"/>
          <w:szCs w:val="18"/>
          <w:lang w:val="fr-FR"/>
          <w:rPrChange w:id="400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4010" w:author="Hayfa ZGAYA-BIAU" w:date="2025-06-12T18:32:00Z" w16du:dateUtc="2025-06-12T16:32:00Z">
            <w:rPr>
              <w:rFonts w:ascii="Courier New" w:eastAsia="Courier New" w:hAnsi="Courier New" w:cs="Courier New"/>
              <w:i/>
              <w:color w:val="D6D6DD"/>
              <w:sz w:val="18"/>
              <w:szCs w:val="18"/>
            </w:rPr>
          </w:rPrChange>
        </w:rPr>
        <w:t>video_path</w:t>
      </w:r>
      <w:proofErr w:type="spellEnd"/>
      <w:r w:rsidRPr="008F3D9F">
        <w:rPr>
          <w:rFonts w:ascii="Courier New" w:eastAsia="Courier New" w:hAnsi="Courier New" w:cs="Courier New"/>
          <w:color w:val="D6D6DD"/>
          <w:sz w:val="18"/>
          <w:szCs w:val="18"/>
          <w:lang w:val="fr-FR"/>
          <w:rPrChange w:id="40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4012"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4013"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6D6DD"/>
          <w:sz w:val="18"/>
          <w:szCs w:val="18"/>
          <w:lang w:val="fr-FR"/>
          <w:rPrChange w:id="40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15" w:author="Hayfa ZGAYA-BIAU" w:date="2025-06-12T18:32:00Z" w16du:dateUtc="2025-06-12T16:32:00Z">
            <w:rPr>
              <w:rFonts w:ascii="Courier New" w:eastAsia="Courier New" w:hAnsi="Courier New" w:cs="Courier New"/>
              <w:color w:val="D8DEE9"/>
              <w:sz w:val="18"/>
              <w:szCs w:val="18"/>
            </w:rPr>
          </w:rPrChange>
        </w:rPr>
        <w:t>:</w:t>
      </w:r>
      <w:proofErr w:type="gramEnd"/>
    </w:p>
    <w:p w14:paraId="45BA8BD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01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01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18" w:author="Hayfa ZGAYA-BIAU" w:date="2025-06-12T18:32:00Z" w16du:dateUtc="2025-06-12T16:32:00Z">
            <w:rPr>
              <w:rFonts w:ascii="Courier New" w:eastAsia="Courier New" w:hAnsi="Courier New" w:cs="Courier New"/>
              <w:color w:val="94C1FA"/>
              <w:sz w:val="18"/>
              <w:szCs w:val="18"/>
            </w:rPr>
          </w:rPrChange>
        </w:rPr>
        <w:t>ret</w:t>
      </w:r>
      <w:proofErr w:type="spellEnd"/>
      <w:proofErr w:type="gramEnd"/>
      <w:r w:rsidRPr="008F3D9F">
        <w:rPr>
          <w:rFonts w:ascii="Courier New" w:eastAsia="Courier New" w:hAnsi="Courier New" w:cs="Courier New"/>
          <w:color w:val="D6D6DD"/>
          <w:sz w:val="18"/>
          <w:szCs w:val="18"/>
          <w:lang w:val="fr-FR"/>
          <w:rPrChange w:id="40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021"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8DEE9"/>
          <w:sz w:val="18"/>
          <w:szCs w:val="18"/>
          <w:lang w:val="fr-FR"/>
          <w:rPrChange w:id="40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0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2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25"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40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027" w:author="Hayfa ZGAYA-BIAU" w:date="2025-06-12T18:32:00Z" w16du:dateUtc="2025-06-12T16:32:00Z">
            <w:rPr>
              <w:rFonts w:ascii="Courier New" w:eastAsia="Courier New" w:hAnsi="Courier New" w:cs="Courier New"/>
              <w:color w:val="EBC88D"/>
              <w:sz w:val="18"/>
              <w:szCs w:val="18"/>
            </w:rPr>
          </w:rPrChange>
        </w:rPr>
        <w:t>read</w:t>
      </w:r>
      <w:proofErr w:type="spellEnd"/>
      <w:proofErr w:type="gramEnd"/>
      <w:r w:rsidRPr="008F3D9F">
        <w:rPr>
          <w:rFonts w:ascii="Courier New" w:eastAsia="Courier New" w:hAnsi="Courier New" w:cs="Courier New"/>
          <w:color w:val="D6D6DD"/>
          <w:sz w:val="18"/>
          <w:szCs w:val="18"/>
          <w:lang w:val="fr-FR"/>
          <w:rPrChange w:id="4028" w:author="Hayfa ZGAYA-BIAU" w:date="2025-06-12T18:32:00Z" w16du:dateUtc="2025-06-12T16:32:00Z">
            <w:rPr>
              <w:rFonts w:ascii="Courier New" w:eastAsia="Courier New" w:hAnsi="Courier New" w:cs="Courier New"/>
              <w:color w:val="D6D6DD"/>
              <w:sz w:val="18"/>
              <w:szCs w:val="18"/>
            </w:rPr>
          </w:rPrChange>
        </w:rPr>
        <w:t>()</w:t>
      </w:r>
    </w:p>
    <w:p w14:paraId="20941C1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02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03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031"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0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4033"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40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35" w:author="Hayfa ZGAYA-BIAU" w:date="2025-06-12T18:32:00Z" w16du:dateUtc="2025-06-12T16:32:00Z">
            <w:rPr>
              <w:rFonts w:ascii="Courier New" w:eastAsia="Courier New" w:hAnsi="Courier New" w:cs="Courier New"/>
              <w:color w:val="94C1FA"/>
              <w:sz w:val="18"/>
              <w:szCs w:val="18"/>
            </w:rPr>
          </w:rPrChange>
        </w:rPr>
        <w:t>ret</w:t>
      </w:r>
      <w:proofErr w:type="spellEnd"/>
      <w:r w:rsidRPr="008F3D9F">
        <w:rPr>
          <w:rFonts w:ascii="Courier New" w:eastAsia="Courier New" w:hAnsi="Courier New" w:cs="Courier New"/>
          <w:color w:val="D8DEE9"/>
          <w:sz w:val="18"/>
          <w:szCs w:val="18"/>
          <w:lang w:val="fr-FR"/>
          <w:rPrChange w:id="4036" w:author="Hayfa ZGAYA-BIAU" w:date="2025-06-12T18:32:00Z" w16du:dateUtc="2025-06-12T16:32:00Z">
            <w:rPr>
              <w:rFonts w:ascii="Courier New" w:eastAsia="Courier New" w:hAnsi="Courier New" w:cs="Courier New"/>
              <w:color w:val="D8DEE9"/>
              <w:sz w:val="18"/>
              <w:szCs w:val="18"/>
            </w:rPr>
          </w:rPrChange>
        </w:rPr>
        <w:t>:</w:t>
      </w:r>
      <w:proofErr w:type="gramEnd"/>
    </w:p>
    <w:p w14:paraId="6D06556D"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4037"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403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039" w:author="Hayfa ZGAYA-BIAU" w:date="2025-06-12T18:32:00Z" w16du:dateUtc="2025-06-12T16:32:00Z">
            <w:rPr>
              <w:rFonts w:ascii="Courier New" w:eastAsia="Courier New" w:hAnsi="Courier New" w:cs="Courier New"/>
              <w:i/>
              <w:color w:val="83D6C5"/>
              <w:sz w:val="18"/>
              <w:szCs w:val="18"/>
            </w:rPr>
          </w:rPrChange>
        </w:rPr>
        <w:t>break</w:t>
      </w:r>
      <w:proofErr w:type="gramEnd"/>
    </w:p>
    <w:p w14:paraId="270823D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04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0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42"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4043" w:author="Hayfa ZGAYA-BIAU" w:date="2025-06-12T18:32:00Z" w16du:dateUtc="2025-06-12T16:32:00Z">
            <w:rPr>
              <w:rFonts w:ascii="Courier New" w:eastAsia="Courier New" w:hAnsi="Courier New" w:cs="Courier New"/>
              <w:color w:val="94C1FA"/>
              <w:sz w:val="18"/>
              <w:szCs w:val="18"/>
            </w:rPr>
          </w:rPrChange>
        </w:rPr>
        <w:t>_filename</w:t>
      </w:r>
      <w:proofErr w:type="spellEnd"/>
      <w:r w:rsidRPr="008F3D9F">
        <w:rPr>
          <w:rFonts w:ascii="Courier New" w:eastAsia="Courier New" w:hAnsi="Courier New" w:cs="Courier New"/>
          <w:color w:val="D8DEE9"/>
          <w:sz w:val="18"/>
          <w:szCs w:val="18"/>
          <w:lang w:val="fr-FR"/>
          <w:rPrChange w:id="40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0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4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04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0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049"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05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4051"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405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053"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40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4056"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405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F8C762"/>
          <w:sz w:val="18"/>
          <w:szCs w:val="18"/>
          <w:lang w:val="fr-FR"/>
          <w:rPrChange w:id="4058"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4059" w:author="Hayfa ZGAYA-BIAU" w:date="2025-06-12T18:32:00Z" w16du:dateUtc="2025-06-12T16:32:00Z">
            <w:rPr>
              <w:rFonts w:ascii="Courier New" w:eastAsia="Courier New" w:hAnsi="Courier New" w:cs="Courier New"/>
              <w:i/>
              <w:color w:val="D6D6DD"/>
              <w:sz w:val="18"/>
              <w:szCs w:val="18"/>
            </w:rPr>
          </w:rPrChange>
        </w:rPr>
        <w:t>prefix</w:t>
      </w:r>
      <w:proofErr w:type="spellEnd"/>
      <w:r w:rsidRPr="008F3D9F">
        <w:rPr>
          <w:rFonts w:ascii="Courier New" w:eastAsia="Courier New" w:hAnsi="Courier New" w:cs="Courier New"/>
          <w:color w:val="F8C762"/>
          <w:sz w:val="18"/>
          <w:szCs w:val="18"/>
          <w:lang w:val="fr-FR"/>
          <w:rPrChange w:id="4060"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4061" w:author="Hayfa ZGAYA-BIAU" w:date="2025-06-12T18:32:00Z" w16du:dateUtc="2025-06-12T16:32:00Z">
            <w:rPr>
              <w:rFonts w:ascii="Courier New" w:eastAsia="Courier New" w:hAnsi="Courier New" w:cs="Courier New"/>
              <w:color w:val="E394DC"/>
              <w:sz w:val="18"/>
              <w:szCs w:val="18"/>
            </w:rPr>
          </w:rPrChange>
        </w:rPr>
        <w:t>_frame_</w:t>
      </w:r>
      <w:r w:rsidRPr="008F3D9F">
        <w:rPr>
          <w:rFonts w:ascii="Courier New" w:eastAsia="Courier New" w:hAnsi="Courier New" w:cs="Courier New"/>
          <w:color w:val="F8C762"/>
          <w:sz w:val="18"/>
          <w:szCs w:val="18"/>
          <w:lang w:val="fr-FR"/>
          <w:rPrChange w:id="4062"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4063" w:author="Hayfa ZGAYA-BIAU" w:date="2025-06-12T18:32:00Z" w16du:dateUtc="2025-06-12T16:32:00Z">
            <w:rPr>
              <w:rFonts w:ascii="Courier New" w:eastAsia="Courier New" w:hAnsi="Courier New" w:cs="Courier New"/>
              <w:color w:val="94C1FA"/>
              <w:sz w:val="18"/>
              <w:szCs w:val="18"/>
            </w:rPr>
          </w:rPrChange>
        </w:rPr>
        <w:t>frame_count</w:t>
      </w:r>
      <w:proofErr w:type="spellEnd"/>
      <w:r w:rsidRPr="008F3D9F">
        <w:rPr>
          <w:rFonts w:ascii="Courier New" w:eastAsia="Courier New" w:hAnsi="Courier New" w:cs="Courier New"/>
          <w:color w:val="F8C762"/>
          <w:sz w:val="18"/>
          <w:szCs w:val="18"/>
          <w:lang w:val="fr-FR"/>
          <w:rPrChange w:id="4064"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4065" w:author="Hayfa ZGAYA-BIAU" w:date="2025-06-12T18:32:00Z" w16du:dateUtc="2025-06-12T16:32:00Z">
            <w:rPr>
              <w:rFonts w:ascii="Courier New" w:eastAsia="Courier New" w:hAnsi="Courier New" w:cs="Courier New"/>
              <w:color w:val="E394DC"/>
              <w:sz w:val="18"/>
              <w:szCs w:val="18"/>
            </w:rPr>
          </w:rPrChange>
        </w:rPr>
        <w:t>.jpg"</w:t>
      </w:r>
      <w:r w:rsidRPr="008F3D9F">
        <w:rPr>
          <w:rFonts w:ascii="Courier New" w:eastAsia="Courier New" w:hAnsi="Courier New" w:cs="Courier New"/>
          <w:color w:val="D6D6DD"/>
          <w:sz w:val="18"/>
          <w:szCs w:val="18"/>
          <w:lang w:val="fr-FR"/>
          <w:rPrChange w:id="4066" w:author="Hayfa ZGAYA-BIAU" w:date="2025-06-12T18:32:00Z" w16du:dateUtc="2025-06-12T16:32:00Z">
            <w:rPr>
              <w:rFonts w:ascii="Courier New" w:eastAsia="Courier New" w:hAnsi="Courier New" w:cs="Courier New"/>
              <w:color w:val="D6D6DD"/>
              <w:sz w:val="18"/>
              <w:szCs w:val="18"/>
            </w:rPr>
          </w:rPrChange>
        </w:rPr>
        <w:t>)</w:t>
      </w:r>
    </w:p>
    <w:p w14:paraId="7E53E8D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06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0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069"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40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071" w:author="Hayfa ZGAYA-BIAU" w:date="2025-06-12T18:32:00Z" w16du:dateUtc="2025-06-12T16:32:00Z">
            <w:rPr>
              <w:rFonts w:ascii="Courier New" w:eastAsia="Courier New" w:hAnsi="Courier New" w:cs="Courier New"/>
              <w:color w:val="EBC88D"/>
              <w:sz w:val="18"/>
              <w:szCs w:val="18"/>
            </w:rPr>
          </w:rPrChange>
        </w:rPr>
        <w:t>imwrite</w:t>
      </w:r>
      <w:r w:rsidRPr="008F3D9F">
        <w:rPr>
          <w:rFonts w:ascii="Courier New" w:eastAsia="Courier New" w:hAnsi="Courier New" w:cs="Courier New"/>
          <w:color w:val="D6D6DD"/>
          <w:sz w:val="18"/>
          <w:szCs w:val="18"/>
          <w:lang w:val="fr-FR"/>
          <w:rPrChange w:id="407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073" w:author="Hayfa ZGAYA-BIAU" w:date="2025-06-12T18:32:00Z" w16du:dateUtc="2025-06-12T16:32:00Z">
            <w:rPr>
              <w:rFonts w:ascii="Courier New" w:eastAsia="Courier New" w:hAnsi="Courier New" w:cs="Courier New"/>
              <w:color w:val="94C1FA"/>
              <w:sz w:val="18"/>
              <w:szCs w:val="18"/>
            </w:rPr>
          </w:rPrChange>
        </w:rPr>
        <w:t>frame_filename</w:t>
      </w:r>
      <w:proofErr w:type="spellEnd"/>
      <w:r w:rsidRPr="008F3D9F">
        <w:rPr>
          <w:rFonts w:ascii="Courier New" w:eastAsia="Courier New" w:hAnsi="Courier New" w:cs="Courier New"/>
          <w:color w:val="D6D6DD"/>
          <w:sz w:val="18"/>
          <w:szCs w:val="18"/>
          <w:lang w:val="fr-FR"/>
          <w:rPrChange w:id="40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7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076"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40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079"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4080" w:author="Hayfa ZGAYA-BIAU" w:date="2025-06-12T18:32:00Z" w16du:dateUtc="2025-06-12T16:32:00Z">
            <w:rPr>
              <w:rFonts w:ascii="Courier New" w:eastAsia="Courier New" w:hAnsi="Courier New" w:cs="Courier New"/>
              <w:i/>
              <w:color w:val="FFFFFF"/>
              <w:sz w:val="18"/>
              <w:szCs w:val="18"/>
            </w:rPr>
          </w:rPrChange>
        </w:rPr>
        <w:t xml:space="preserve"> Save frame as JPEG file</w:t>
      </w:r>
    </w:p>
    <w:p w14:paraId="7419467D"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4081" w:author="Hayfa ZGAYA-BIAU" w:date="2025-06-12T18:32:00Z" w16du:dateUtc="2025-06-12T16:32:00Z">
            <w:rPr>
              <w:rFonts w:ascii="Courier New" w:eastAsia="Courier New" w:hAnsi="Courier New" w:cs="Courier New"/>
              <w:color w:val="EBC88D"/>
              <w:sz w:val="18"/>
              <w:szCs w:val="18"/>
            </w:rPr>
          </w:rPrChange>
        </w:rPr>
      </w:pPr>
      <w:r w:rsidRPr="008F3D9F">
        <w:rPr>
          <w:rFonts w:ascii="Courier New" w:eastAsia="Courier New" w:hAnsi="Courier New" w:cs="Courier New"/>
          <w:color w:val="D8DEE9"/>
          <w:sz w:val="18"/>
          <w:szCs w:val="18"/>
          <w:lang w:val="fr-FR"/>
          <w:rPrChange w:id="40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83"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4084" w:author="Hayfa ZGAYA-BIAU" w:date="2025-06-12T18:32:00Z" w16du:dateUtc="2025-06-12T16:32:00Z">
            <w:rPr>
              <w:rFonts w:ascii="Courier New" w:eastAsia="Courier New" w:hAnsi="Courier New" w:cs="Courier New"/>
              <w:color w:val="94C1FA"/>
              <w:sz w:val="18"/>
              <w:szCs w:val="18"/>
            </w:rPr>
          </w:rPrChange>
        </w:rPr>
        <w:t>_count</w:t>
      </w:r>
      <w:proofErr w:type="spellEnd"/>
      <w:r w:rsidRPr="008F3D9F">
        <w:rPr>
          <w:rFonts w:ascii="Courier New" w:eastAsia="Courier New" w:hAnsi="Courier New" w:cs="Courier New"/>
          <w:color w:val="D8DEE9"/>
          <w:sz w:val="18"/>
          <w:szCs w:val="18"/>
          <w:lang w:val="fr-FR"/>
          <w:rPrChange w:id="40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0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0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088" w:author="Hayfa ZGAYA-BIAU" w:date="2025-06-12T18:32:00Z" w16du:dateUtc="2025-06-12T16:32:00Z">
            <w:rPr>
              <w:rFonts w:ascii="Courier New" w:eastAsia="Courier New" w:hAnsi="Courier New" w:cs="Courier New"/>
              <w:color w:val="EBC88D"/>
              <w:sz w:val="18"/>
              <w:szCs w:val="18"/>
            </w:rPr>
          </w:rPrChange>
        </w:rPr>
        <w:t>1</w:t>
      </w:r>
    </w:p>
    <w:p w14:paraId="08B2324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08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090" w:author="Hayfa ZGAYA-BIAU" w:date="2025-06-12T18:32:00Z" w16du:dateUtc="2025-06-12T16:32:00Z">
            <w:rPr>
              <w:rFonts w:ascii="Courier New" w:eastAsia="Courier New" w:hAnsi="Courier New" w:cs="Courier New"/>
              <w:color w:val="D8DEE9"/>
              <w:sz w:val="18"/>
              <w:szCs w:val="18"/>
            </w:rPr>
          </w:rPrChange>
        </w:rPr>
        <w:t xml:space="preserve">  </w:t>
      </w:r>
    </w:p>
    <w:p w14:paraId="3740AEC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09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09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093"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40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095" w:author="Hayfa ZGAYA-BIAU" w:date="2025-06-12T18:32:00Z" w16du:dateUtc="2025-06-12T16:32:00Z">
            <w:rPr>
              <w:rFonts w:ascii="Courier New" w:eastAsia="Courier New" w:hAnsi="Courier New" w:cs="Courier New"/>
              <w:color w:val="EBC88D"/>
              <w:sz w:val="18"/>
              <w:szCs w:val="18"/>
            </w:rPr>
          </w:rPrChange>
        </w:rPr>
        <w:t>release</w:t>
      </w:r>
      <w:proofErr w:type="spellEnd"/>
      <w:proofErr w:type="gramEnd"/>
      <w:r w:rsidRPr="008F3D9F">
        <w:rPr>
          <w:rFonts w:ascii="Courier New" w:eastAsia="Courier New" w:hAnsi="Courier New" w:cs="Courier New"/>
          <w:color w:val="D6D6DD"/>
          <w:sz w:val="18"/>
          <w:szCs w:val="18"/>
          <w:lang w:val="fr-FR"/>
          <w:rPrChange w:id="4096" w:author="Hayfa ZGAYA-BIAU" w:date="2025-06-12T18:32:00Z" w16du:dateUtc="2025-06-12T16:32:00Z">
            <w:rPr>
              <w:rFonts w:ascii="Courier New" w:eastAsia="Courier New" w:hAnsi="Courier New" w:cs="Courier New"/>
              <w:color w:val="D6D6DD"/>
              <w:sz w:val="18"/>
              <w:szCs w:val="18"/>
            </w:rPr>
          </w:rPrChange>
        </w:rPr>
        <w:t>()</w:t>
      </w:r>
    </w:p>
    <w:p w14:paraId="477DFD5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0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0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409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410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4101"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4102" w:author="Hayfa ZGAYA-BIAU" w:date="2025-06-12T18:32:00Z" w16du:dateUtc="2025-06-12T16:32:00Z">
            <w:rPr>
              <w:rFonts w:ascii="Courier New" w:eastAsia="Courier New" w:hAnsi="Courier New" w:cs="Courier New"/>
              <w:color w:val="E394DC"/>
              <w:sz w:val="18"/>
              <w:szCs w:val="18"/>
            </w:rPr>
          </w:rPrChange>
        </w:rPr>
        <w:t>"Extracted</w:t>
      </w:r>
      <w:proofErr w:type="spellEnd"/>
      <w:r w:rsidRPr="008F3D9F">
        <w:rPr>
          <w:rFonts w:ascii="Courier New" w:eastAsia="Courier New" w:hAnsi="Courier New" w:cs="Courier New"/>
          <w:color w:val="E394DC"/>
          <w:sz w:val="18"/>
          <w:szCs w:val="18"/>
          <w:lang w:val="fr-FR"/>
          <w:rPrChange w:id="4103"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4104"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4105" w:author="Hayfa ZGAYA-BIAU" w:date="2025-06-12T18:32:00Z" w16du:dateUtc="2025-06-12T16:32:00Z">
            <w:rPr>
              <w:rFonts w:ascii="Courier New" w:eastAsia="Courier New" w:hAnsi="Courier New" w:cs="Courier New"/>
              <w:color w:val="94C1FA"/>
              <w:sz w:val="18"/>
              <w:szCs w:val="18"/>
            </w:rPr>
          </w:rPrChange>
        </w:rPr>
        <w:t>frame_count</w:t>
      </w:r>
      <w:proofErr w:type="spellEnd"/>
      <w:r w:rsidRPr="008F3D9F">
        <w:rPr>
          <w:rFonts w:ascii="Courier New" w:eastAsia="Courier New" w:hAnsi="Courier New" w:cs="Courier New"/>
          <w:color w:val="F8C762"/>
          <w:sz w:val="18"/>
          <w:szCs w:val="18"/>
          <w:lang w:val="fr-FR"/>
          <w:rPrChange w:id="4106"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4107" w:author="Hayfa ZGAYA-BIAU" w:date="2025-06-12T18:32:00Z" w16du:dateUtc="2025-06-12T16:32:00Z">
            <w:rPr>
              <w:rFonts w:ascii="Courier New" w:eastAsia="Courier New" w:hAnsi="Courier New" w:cs="Courier New"/>
              <w:color w:val="E394DC"/>
              <w:sz w:val="18"/>
              <w:szCs w:val="18"/>
            </w:rPr>
          </w:rPrChange>
        </w:rPr>
        <w:t xml:space="preserve"> frames </w:t>
      </w:r>
      <w:proofErr w:type="spellStart"/>
      <w:r w:rsidRPr="008F3D9F">
        <w:rPr>
          <w:rFonts w:ascii="Courier New" w:eastAsia="Courier New" w:hAnsi="Courier New" w:cs="Courier New"/>
          <w:color w:val="E394DC"/>
          <w:sz w:val="18"/>
          <w:szCs w:val="18"/>
          <w:lang w:val="fr-FR"/>
          <w:rPrChange w:id="4108"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4109"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4110"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4111" w:author="Hayfa ZGAYA-BIAU" w:date="2025-06-12T18:32:00Z" w16du:dateUtc="2025-06-12T16:32:00Z">
            <w:rPr>
              <w:rFonts w:ascii="Courier New" w:eastAsia="Courier New" w:hAnsi="Courier New" w:cs="Courier New"/>
              <w:i/>
              <w:color w:val="D6D6DD"/>
              <w:sz w:val="18"/>
              <w:szCs w:val="18"/>
            </w:rPr>
          </w:rPrChange>
        </w:rPr>
        <w:t>video_path</w:t>
      </w:r>
      <w:proofErr w:type="spellEnd"/>
      <w:r w:rsidRPr="008F3D9F">
        <w:rPr>
          <w:rFonts w:ascii="Courier New" w:eastAsia="Courier New" w:hAnsi="Courier New" w:cs="Courier New"/>
          <w:color w:val="F8C762"/>
          <w:sz w:val="18"/>
          <w:szCs w:val="18"/>
          <w:lang w:val="fr-FR"/>
          <w:rPrChange w:id="4112"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411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114" w:author="Hayfa ZGAYA-BIAU" w:date="2025-06-12T18:32:00Z" w16du:dateUtc="2025-06-12T16:32:00Z">
            <w:rPr>
              <w:rFonts w:ascii="Courier New" w:eastAsia="Courier New" w:hAnsi="Courier New" w:cs="Courier New"/>
              <w:color w:val="D6D6DD"/>
              <w:sz w:val="18"/>
              <w:szCs w:val="18"/>
            </w:rPr>
          </w:rPrChange>
        </w:rPr>
        <w:t>)</w:t>
      </w:r>
    </w:p>
    <w:p w14:paraId="476C751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115" w:author="Hayfa ZGAYA-BIAU" w:date="2025-06-12T18:32:00Z" w16du:dateUtc="2025-06-12T16:32:00Z">
            <w:rPr>
              <w:rFonts w:ascii="Courier New" w:eastAsia="Courier New" w:hAnsi="Courier New" w:cs="Courier New"/>
              <w:color w:val="D8DEE9"/>
              <w:sz w:val="18"/>
              <w:szCs w:val="18"/>
            </w:rPr>
          </w:rPrChange>
        </w:rPr>
      </w:pPr>
    </w:p>
    <w:p w14:paraId="26D459E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116"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4117"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411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4119" w:author="Hayfa ZGAYA-BIAU" w:date="2025-06-12T18:32:00Z" w16du:dateUtc="2025-06-12T16:32:00Z">
            <w:rPr>
              <w:rFonts w:ascii="Courier New" w:eastAsia="Courier New" w:hAnsi="Courier New" w:cs="Courier New"/>
              <w:b/>
              <w:color w:val="EFB080"/>
              <w:sz w:val="18"/>
              <w:szCs w:val="18"/>
            </w:rPr>
          </w:rPrChange>
        </w:rPr>
        <w:t>process_all_</w:t>
      </w:r>
      <w:proofErr w:type="gramStart"/>
      <w:r w:rsidRPr="008F3D9F">
        <w:rPr>
          <w:rFonts w:ascii="Courier New" w:eastAsia="Courier New" w:hAnsi="Courier New" w:cs="Courier New"/>
          <w:b/>
          <w:color w:val="EFB080"/>
          <w:sz w:val="18"/>
          <w:szCs w:val="18"/>
          <w:lang w:val="fr-FR"/>
          <w:rPrChange w:id="4120" w:author="Hayfa ZGAYA-BIAU" w:date="2025-06-12T18:32:00Z" w16du:dateUtc="2025-06-12T16:32:00Z">
            <w:rPr>
              <w:rFonts w:ascii="Courier New" w:eastAsia="Courier New" w:hAnsi="Courier New" w:cs="Courier New"/>
              <w:b/>
              <w:color w:val="EFB080"/>
              <w:sz w:val="18"/>
              <w:szCs w:val="18"/>
            </w:rPr>
          </w:rPrChange>
        </w:rPr>
        <w:t>videos</w:t>
      </w:r>
      <w:proofErr w:type="spellEnd"/>
      <w:r w:rsidRPr="008F3D9F">
        <w:rPr>
          <w:rFonts w:ascii="Courier New" w:eastAsia="Courier New" w:hAnsi="Courier New" w:cs="Courier New"/>
          <w:color w:val="D8DEE9"/>
          <w:sz w:val="18"/>
          <w:szCs w:val="18"/>
          <w:lang w:val="fr-FR"/>
          <w:rPrChange w:id="4121"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122" w:author="Hayfa ZGAYA-BIAU" w:date="2025-06-12T18:32:00Z" w16du:dateUtc="2025-06-12T16:32:00Z">
            <w:rPr>
              <w:rFonts w:ascii="Courier New" w:eastAsia="Courier New" w:hAnsi="Courier New" w:cs="Courier New"/>
              <w:i/>
              <w:color w:val="D6D6DD"/>
              <w:sz w:val="18"/>
              <w:szCs w:val="18"/>
            </w:rPr>
          </w:rPrChange>
        </w:rPr>
        <w:t>videos_dir</w:t>
      </w:r>
      <w:proofErr w:type="spellEnd"/>
      <w:r w:rsidRPr="008F3D9F">
        <w:rPr>
          <w:rFonts w:ascii="Courier New" w:eastAsia="Courier New" w:hAnsi="Courier New" w:cs="Courier New"/>
          <w:color w:val="D6D6DD"/>
          <w:sz w:val="18"/>
          <w:szCs w:val="18"/>
          <w:lang w:val="fr-FR"/>
          <w:rPrChange w:id="41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12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125"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412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412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128" w:author="Hayfa ZGAYA-BIAU" w:date="2025-06-12T18:32:00Z" w16du:dateUtc="2025-06-12T16:32:00Z">
            <w:rPr>
              <w:rFonts w:ascii="Courier New" w:eastAsia="Courier New" w:hAnsi="Courier New" w:cs="Courier New"/>
              <w:i/>
              <w:color w:val="D6D6DD"/>
              <w:sz w:val="18"/>
              <w:szCs w:val="18"/>
            </w:rPr>
          </w:rPrChange>
        </w:rPr>
        <w:t>frames_dir</w:t>
      </w:r>
      <w:proofErr w:type="spellEnd"/>
      <w:r w:rsidRPr="008F3D9F">
        <w:rPr>
          <w:rFonts w:ascii="Courier New" w:eastAsia="Courier New" w:hAnsi="Courier New" w:cs="Courier New"/>
          <w:color w:val="D6D6DD"/>
          <w:sz w:val="18"/>
          <w:szCs w:val="18"/>
          <w:lang w:val="fr-FR"/>
          <w:rPrChange w:id="41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130" w:author="Hayfa ZGAYA-BIAU" w:date="2025-06-12T18:32:00Z" w16du:dateUtc="2025-06-12T16:32:00Z">
            <w:rPr>
              <w:rFonts w:ascii="Courier New" w:eastAsia="Courier New" w:hAnsi="Courier New" w:cs="Courier New"/>
              <w:color w:val="E394DC"/>
              <w:sz w:val="18"/>
              <w:szCs w:val="18"/>
            </w:rPr>
          </w:rPrChange>
        </w:rPr>
        <w:t>'frames'</w:t>
      </w:r>
      <w:proofErr w:type="gramStart"/>
      <w:r w:rsidRPr="008F3D9F">
        <w:rPr>
          <w:rFonts w:ascii="Courier New" w:eastAsia="Courier New" w:hAnsi="Courier New" w:cs="Courier New"/>
          <w:color w:val="D8DEE9"/>
          <w:sz w:val="18"/>
          <w:szCs w:val="18"/>
          <w:lang w:val="fr-FR"/>
          <w:rPrChange w:id="4131" w:author="Hayfa ZGAYA-BIAU" w:date="2025-06-12T18:32:00Z" w16du:dateUtc="2025-06-12T16:32:00Z">
            <w:rPr>
              <w:rFonts w:ascii="Courier New" w:eastAsia="Courier New" w:hAnsi="Courier New" w:cs="Courier New"/>
              <w:color w:val="D8DEE9"/>
              <w:sz w:val="18"/>
              <w:szCs w:val="18"/>
            </w:rPr>
          </w:rPrChange>
        </w:rPr>
        <w:t>):</w:t>
      </w:r>
      <w:proofErr w:type="gramEnd"/>
    </w:p>
    <w:p w14:paraId="3B88EFD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3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41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4134" w:author="Hayfa ZGAYA-BIAU" w:date="2025-06-12T18:32:00Z" w16du:dateUtc="2025-06-12T16:32:00Z">
            <w:rPr>
              <w:rFonts w:ascii="Courier New" w:eastAsia="Courier New" w:hAnsi="Courier New" w:cs="Courier New"/>
              <w:color w:val="E394DC"/>
              <w:sz w:val="18"/>
              <w:szCs w:val="18"/>
            </w:rPr>
          </w:rPrChange>
        </w:rPr>
        <w:t>"""</w:t>
      </w:r>
    </w:p>
    <w:p w14:paraId="0F66FD6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3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13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137" w:author="Hayfa ZGAYA-BIAU" w:date="2025-06-12T18:32:00Z" w16du:dateUtc="2025-06-12T16:32:00Z">
            <w:rPr>
              <w:rFonts w:ascii="Courier New" w:eastAsia="Courier New" w:hAnsi="Courier New" w:cs="Courier New"/>
              <w:color w:val="E394DC"/>
              <w:sz w:val="18"/>
              <w:szCs w:val="18"/>
            </w:rPr>
          </w:rPrChange>
        </w:rPr>
        <w:t>Processes</w:t>
      </w:r>
      <w:proofErr w:type="spellEnd"/>
      <w:r w:rsidRPr="008F3D9F">
        <w:rPr>
          <w:rFonts w:ascii="Courier New" w:eastAsia="Courier New" w:hAnsi="Courier New" w:cs="Courier New"/>
          <w:color w:val="E394DC"/>
          <w:sz w:val="18"/>
          <w:szCs w:val="18"/>
          <w:lang w:val="fr-FR"/>
          <w:rPrChange w:id="4138" w:author="Hayfa ZGAYA-BIAU" w:date="2025-06-12T18:32:00Z" w16du:dateUtc="2025-06-12T16:32:00Z">
            <w:rPr>
              <w:rFonts w:ascii="Courier New" w:eastAsia="Courier New" w:hAnsi="Courier New" w:cs="Courier New"/>
              <w:color w:val="E394DC"/>
              <w:sz w:val="18"/>
              <w:szCs w:val="18"/>
            </w:rPr>
          </w:rPrChange>
        </w:rPr>
        <w:t xml:space="preserve"> all </w:t>
      </w:r>
      <w:proofErr w:type="spellStart"/>
      <w:r w:rsidRPr="008F3D9F">
        <w:rPr>
          <w:rFonts w:ascii="Courier New" w:eastAsia="Courier New" w:hAnsi="Courier New" w:cs="Courier New"/>
          <w:color w:val="E394DC"/>
          <w:sz w:val="18"/>
          <w:szCs w:val="18"/>
          <w:lang w:val="fr-FR"/>
          <w:rPrChange w:id="4139"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4140" w:author="Hayfa ZGAYA-BIAU" w:date="2025-06-12T18:32:00Z" w16du:dateUtc="2025-06-12T16:32:00Z">
            <w:rPr>
              <w:rFonts w:ascii="Courier New" w:eastAsia="Courier New" w:hAnsi="Courier New" w:cs="Courier New"/>
              <w:color w:val="E394DC"/>
              <w:sz w:val="18"/>
              <w:szCs w:val="18"/>
            </w:rPr>
          </w:rPrChange>
        </w:rPr>
        <w:t xml:space="preserve"> in the </w:t>
      </w:r>
      <w:proofErr w:type="spellStart"/>
      <w:r w:rsidRPr="008F3D9F">
        <w:rPr>
          <w:rFonts w:ascii="Courier New" w:eastAsia="Courier New" w:hAnsi="Courier New" w:cs="Courier New"/>
          <w:color w:val="E394DC"/>
          <w:sz w:val="18"/>
          <w:szCs w:val="18"/>
          <w:lang w:val="fr-FR"/>
          <w:rPrChange w:id="4141" w:author="Hayfa ZGAYA-BIAU" w:date="2025-06-12T18:32:00Z" w16du:dateUtc="2025-06-12T16:32:00Z">
            <w:rPr>
              <w:rFonts w:ascii="Courier New" w:eastAsia="Courier New" w:hAnsi="Courier New" w:cs="Courier New"/>
              <w:color w:val="E394DC"/>
              <w:sz w:val="18"/>
              <w:szCs w:val="18"/>
            </w:rPr>
          </w:rPrChange>
        </w:rPr>
        <w:t>specified</w:t>
      </w:r>
      <w:proofErr w:type="spellEnd"/>
      <w:r w:rsidRPr="008F3D9F">
        <w:rPr>
          <w:rFonts w:ascii="Courier New" w:eastAsia="Courier New" w:hAnsi="Courier New" w:cs="Courier New"/>
          <w:color w:val="E394DC"/>
          <w:sz w:val="18"/>
          <w:szCs w:val="18"/>
          <w:lang w:val="fr-FR"/>
          <w:rPrChange w:id="4142" w:author="Hayfa ZGAYA-BIAU" w:date="2025-06-12T18:32:00Z" w16du:dateUtc="2025-06-12T16:32:00Z">
            <w:rPr>
              <w:rFonts w:ascii="Courier New" w:eastAsia="Courier New" w:hAnsi="Courier New" w:cs="Courier New"/>
              <w:color w:val="E394DC"/>
              <w:sz w:val="18"/>
              <w:szCs w:val="18"/>
            </w:rPr>
          </w:rPrChange>
        </w:rPr>
        <w:t xml:space="preserve"> directory and </w:t>
      </w:r>
      <w:proofErr w:type="spellStart"/>
      <w:r w:rsidRPr="008F3D9F">
        <w:rPr>
          <w:rFonts w:ascii="Courier New" w:eastAsia="Courier New" w:hAnsi="Courier New" w:cs="Courier New"/>
          <w:color w:val="E394DC"/>
          <w:sz w:val="18"/>
          <w:szCs w:val="18"/>
          <w:lang w:val="fr-FR"/>
          <w:rPrChange w:id="4143" w:author="Hayfa ZGAYA-BIAU" w:date="2025-06-12T18:32:00Z" w16du:dateUtc="2025-06-12T16:32:00Z">
            <w:rPr>
              <w:rFonts w:ascii="Courier New" w:eastAsia="Courier New" w:hAnsi="Courier New" w:cs="Courier New"/>
              <w:color w:val="E394DC"/>
              <w:sz w:val="18"/>
              <w:szCs w:val="18"/>
            </w:rPr>
          </w:rPrChange>
        </w:rPr>
        <w:t>extracts</w:t>
      </w:r>
      <w:proofErr w:type="spellEnd"/>
      <w:r w:rsidRPr="008F3D9F">
        <w:rPr>
          <w:rFonts w:ascii="Courier New" w:eastAsia="Courier New" w:hAnsi="Courier New" w:cs="Courier New"/>
          <w:color w:val="E394DC"/>
          <w:sz w:val="18"/>
          <w:szCs w:val="18"/>
          <w:lang w:val="fr-FR"/>
          <w:rPrChange w:id="4144" w:author="Hayfa ZGAYA-BIAU" w:date="2025-06-12T18:32:00Z" w16du:dateUtc="2025-06-12T16:32:00Z">
            <w:rPr>
              <w:rFonts w:ascii="Courier New" w:eastAsia="Courier New" w:hAnsi="Courier New" w:cs="Courier New"/>
              <w:color w:val="E394DC"/>
              <w:sz w:val="18"/>
              <w:szCs w:val="18"/>
            </w:rPr>
          </w:rPrChange>
        </w:rPr>
        <w:t xml:space="preserve"> frames.</w:t>
      </w:r>
    </w:p>
    <w:p w14:paraId="7D14258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145" w:author="Hayfa ZGAYA-BIAU" w:date="2025-06-12T18:32:00Z" w16du:dateUtc="2025-06-12T16:32:00Z">
            <w:rPr>
              <w:rFonts w:ascii="Courier New" w:eastAsia="Courier New" w:hAnsi="Courier New" w:cs="Courier New"/>
              <w:color w:val="D8DEE9"/>
              <w:sz w:val="18"/>
              <w:szCs w:val="18"/>
            </w:rPr>
          </w:rPrChange>
        </w:rPr>
      </w:pPr>
    </w:p>
    <w:p w14:paraId="08F035A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4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14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148" w:author="Hayfa ZGAYA-BIAU" w:date="2025-06-12T18:32:00Z" w16du:dateUtc="2025-06-12T16:32:00Z">
            <w:rPr>
              <w:rFonts w:ascii="Courier New" w:eastAsia="Courier New" w:hAnsi="Courier New" w:cs="Courier New"/>
              <w:color w:val="E394DC"/>
              <w:sz w:val="18"/>
              <w:szCs w:val="18"/>
            </w:rPr>
          </w:rPrChange>
        </w:rPr>
        <w:t>Args:</w:t>
      </w:r>
      <w:proofErr w:type="gramEnd"/>
    </w:p>
    <w:p w14:paraId="02466B4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4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15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151" w:author="Hayfa ZGAYA-BIAU" w:date="2025-06-12T18:32:00Z" w16du:dateUtc="2025-06-12T16:32:00Z">
            <w:rPr>
              <w:rFonts w:ascii="Courier New" w:eastAsia="Courier New" w:hAnsi="Courier New" w:cs="Courier New"/>
              <w:color w:val="E394DC"/>
              <w:sz w:val="18"/>
              <w:szCs w:val="18"/>
            </w:rPr>
          </w:rPrChange>
        </w:rPr>
        <w:t>videos</w:t>
      </w:r>
      <w:proofErr w:type="gramEnd"/>
      <w:r w:rsidRPr="008F3D9F">
        <w:rPr>
          <w:rFonts w:ascii="Courier New" w:eastAsia="Courier New" w:hAnsi="Courier New" w:cs="Courier New"/>
          <w:color w:val="E394DC"/>
          <w:sz w:val="18"/>
          <w:szCs w:val="18"/>
          <w:lang w:val="fr-FR"/>
          <w:rPrChange w:id="4152"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415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154"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415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156" w:author="Hayfa ZGAYA-BIAU" w:date="2025-06-12T18:32:00Z" w16du:dateUtc="2025-06-12T16:32:00Z">
            <w:rPr>
              <w:rFonts w:ascii="Courier New" w:eastAsia="Courier New" w:hAnsi="Courier New" w:cs="Courier New"/>
              <w:color w:val="E394DC"/>
              <w:sz w:val="18"/>
              <w:szCs w:val="18"/>
            </w:rPr>
          </w:rPrChange>
        </w:rPr>
        <w:t xml:space="preserve"> Directory </w:t>
      </w:r>
      <w:proofErr w:type="spellStart"/>
      <w:r w:rsidRPr="008F3D9F">
        <w:rPr>
          <w:rFonts w:ascii="Courier New" w:eastAsia="Courier New" w:hAnsi="Courier New" w:cs="Courier New"/>
          <w:color w:val="E394DC"/>
          <w:sz w:val="18"/>
          <w:szCs w:val="18"/>
          <w:lang w:val="fr-FR"/>
          <w:rPrChange w:id="4157" w:author="Hayfa ZGAYA-BIAU" w:date="2025-06-12T18:32:00Z" w16du:dateUtc="2025-06-12T16:32:00Z">
            <w:rPr>
              <w:rFonts w:ascii="Courier New" w:eastAsia="Courier New" w:hAnsi="Courier New" w:cs="Courier New"/>
              <w:color w:val="E394DC"/>
              <w:sz w:val="18"/>
              <w:szCs w:val="18"/>
            </w:rPr>
          </w:rPrChange>
        </w:rPr>
        <w:t>containing</w:t>
      </w:r>
      <w:proofErr w:type="spellEnd"/>
      <w:r w:rsidRPr="008F3D9F">
        <w:rPr>
          <w:rFonts w:ascii="Courier New" w:eastAsia="Courier New" w:hAnsi="Courier New" w:cs="Courier New"/>
          <w:color w:val="E394DC"/>
          <w:sz w:val="18"/>
          <w:szCs w:val="18"/>
          <w:lang w:val="fr-FR"/>
          <w:rPrChange w:id="415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159"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4160" w:author="Hayfa ZGAYA-BIAU" w:date="2025-06-12T18:32:00Z" w16du:dateUtc="2025-06-12T16:32:00Z">
            <w:rPr>
              <w:rFonts w:ascii="Courier New" w:eastAsia="Courier New" w:hAnsi="Courier New" w:cs="Courier New"/>
              <w:color w:val="E394DC"/>
              <w:sz w:val="18"/>
              <w:szCs w:val="18"/>
            </w:rPr>
          </w:rPrChange>
        </w:rPr>
        <w:t xml:space="preserve"> files.</w:t>
      </w:r>
    </w:p>
    <w:p w14:paraId="628E846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6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16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163" w:author="Hayfa ZGAYA-BIAU" w:date="2025-06-12T18:32:00Z" w16du:dateUtc="2025-06-12T16:32:00Z">
            <w:rPr>
              <w:rFonts w:ascii="Courier New" w:eastAsia="Courier New" w:hAnsi="Courier New" w:cs="Courier New"/>
              <w:color w:val="E394DC"/>
              <w:sz w:val="18"/>
              <w:szCs w:val="18"/>
            </w:rPr>
          </w:rPrChange>
        </w:rPr>
        <w:t>frames</w:t>
      </w:r>
      <w:proofErr w:type="gramEnd"/>
      <w:r w:rsidRPr="008F3D9F">
        <w:rPr>
          <w:rFonts w:ascii="Courier New" w:eastAsia="Courier New" w:hAnsi="Courier New" w:cs="Courier New"/>
          <w:color w:val="E394DC"/>
          <w:sz w:val="18"/>
          <w:szCs w:val="18"/>
          <w:lang w:val="fr-FR"/>
          <w:rPrChange w:id="4164"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416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166"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416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168" w:author="Hayfa ZGAYA-BIAU" w:date="2025-06-12T18:32:00Z" w16du:dateUtc="2025-06-12T16:32:00Z">
            <w:rPr>
              <w:rFonts w:ascii="Courier New" w:eastAsia="Courier New" w:hAnsi="Courier New" w:cs="Courier New"/>
              <w:color w:val="E394DC"/>
              <w:sz w:val="18"/>
              <w:szCs w:val="18"/>
            </w:rPr>
          </w:rPrChange>
        </w:rPr>
        <w:t xml:space="preserve"> Directory to </w:t>
      </w:r>
      <w:proofErr w:type="spellStart"/>
      <w:r w:rsidRPr="008F3D9F">
        <w:rPr>
          <w:rFonts w:ascii="Courier New" w:eastAsia="Courier New" w:hAnsi="Courier New" w:cs="Courier New"/>
          <w:color w:val="E394DC"/>
          <w:sz w:val="18"/>
          <w:szCs w:val="18"/>
          <w:lang w:val="fr-FR"/>
          <w:rPrChange w:id="4169" w:author="Hayfa ZGAYA-BIAU" w:date="2025-06-12T18:32:00Z" w16du:dateUtc="2025-06-12T16:32:00Z">
            <w:rPr>
              <w:rFonts w:ascii="Courier New" w:eastAsia="Courier New" w:hAnsi="Courier New" w:cs="Courier New"/>
              <w:color w:val="E394DC"/>
              <w:sz w:val="18"/>
              <w:szCs w:val="18"/>
            </w:rPr>
          </w:rPrChange>
        </w:rPr>
        <w:t>save</w:t>
      </w:r>
      <w:proofErr w:type="spellEnd"/>
      <w:r w:rsidRPr="008F3D9F">
        <w:rPr>
          <w:rFonts w:ascii="Courier New" w:eastAsia="Courier New" w:hAnsi="Courier New" w:cs="Courier New"/>
          <w:color w:val="E394DC"/>
          <w:sz w:val="18"/>
          <w:szCs w:val="18"/>
          <w:lang w:val="fr-FR"/>
          <w:rPrChange w:id="417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171" w:author="Hayfa ZGAYA-BIAU" w:date="2025-06-12T18:32:00Z" w16du:dateUtc="2025-06-12T16:32:00Z">
            <w:rPr>
              <w:rFonts w:ascii="Courier New" w:eastAsia="Courier New" w:hAnsi="Courier New" w:cs="Courier New"/>
              <w:color w:val="E394DC"/>
              <w:sz w:val="18"/>
              <w:szCs w:val="18"/>
            </w:rPr>
          </w:rPrChange>
        </w:rPr>
        <w:t>extracted</w:t>
      </w:r>
      <w:proofErr w:type="spellEnd"/>
      <w:r w:rsidRPr="008F3D9F">
        <w:rPr>
          <w:rFonts w:ascii="Courier New" w:eastAsia="Courier New" w:hAnsi="Courier New" w:cs="Courier New"/>
          <w:color w:val="E394DC"/>
          <w:sz w:val="18"/>
          <w:szCs w:val="18"/>
          <w:lang w:val="fr-FR"/>
          <w:rPrChange w:id="4172" w:author="Hayfa ZGAYA-BIAU" w:date="2025-06-12T18:32:00Z" w16du:dateUtc="2025-06-12T16:32:00Z">
            <w:rPr>
              <w:rFonts w:ascii="Courier New" w:eastAsia="Courier New" w:hAnsi="Courier New" w:cs="Courier New"/>
              <w:color w:val="E394DC"/>
              <w:sz w:val="18"/>
              <w:szCs w:val="18"/>
            </w:rPr>
          </w:rPrChange>
        </w:rPr>
        <w:t xml:space="preserve"> frames.</w:t>
      </w:r>
    </w:p>
    <w:p w14:paraId="107ADFD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17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174" w:author="Hayfa ZGAYA-BIAU" w:date="2025-06-12T18:32:00Z" w16du:dateUtc="2025-06-12T16:32:00Z">
            <w:rPr>
              <w:rFonts w:ascii="Courier New" w:eastAsia="Courier New" w:hAnsi="Courier New" w:cs="Courier New"/>
              <w:color w:val="E394DC"/>
              <w:sz w:val="18"/>
              <w:szCs w:val="18"/>
            </w:rPr>
          </w:rPrChange>
        </w:rPr>
        <w:t xml:space="preserve">   """</w:t>
      </w:r>
    </w:p>
    <w:p w14:paraId="54EA9D0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17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17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177"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1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4179"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41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181"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1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183"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1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185"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418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4187" w:author="Hayfa ZGAYA-BIAU" w:date="2025-06-12T18:32:00Z" w16du:dateUtc="2025-06-12T16:32:00Z">
            <w:rPr>
              <w:rFonts w:ascii="Courier New" w:eastAsia="Courier New" w:hAnsi="Courier New" w:cs="Courier New"/>
              <w:i/>
              <w:color w:val="D6D6DD"/>
              <w:sz w:val="18"/>
              <w:szCs w:val="18"/>
            </w:rPr>
          </w:rPrChange>
        </w:rPr>
        <w:t>frames_dir</w:t>
      </w:r>
      <w:proofErr w:type="spellEnd"/>
      <w:proofErr w:type="gramStart"/>
      <w:r w:rsidRPr="008F3D9F">
        <w:rPr>
          <w:rFonts w:ascii="Courier New" w:eastAsia="Courier New" w:hAnsi="Courier New" w:cs="Courier New"/>
          <w:color w:val="D6D6DD"/>
          <w:sz w:val="18"/>
          <w:szCs w:val="18"/>
          <w:lang w:val="fr-FR"/>
          <w:rPrChange w:id="41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189" w:author="Hayfa ZGAYA-BIAU" w:date="2025-06-12T18:32:00Z" w16du:dateUtc="2025-06-12T16:32:00Z">
            <w:rPr>
              <w:rFonts w:ascii="Courier New" w:eastAsia="Courier New" w:hAnsi="Courier New" w:cs="Courier New"/>
              <w:color w:val="D8DEE9"/>
              <w:sz w:val="18"/>
              <w:szCs w:val="18"/>
            </w:rPr>
          </w:rPrChange>
        </w:rPr>
        <w:t>:</w:t>
      </w:r>
      <w:proofErr w:type="gramEnd"/>
    </w:p>
    <w:p w14:paraId="47966EB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19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19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192"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1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194"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419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4196" w:author="Hayfa ZGAYA-BIAU" w:date="2025-06-12T18:32:00Z" w16du:dateUtc="2025-06-12T16:32:00Z">
            <w:rPr>
              <w:rFonts w:ascii="Courier New" w:eastAsia="Courier New" w:hAnsi="Courier New" w:cs="Courier New"/>
              <w:i/>
              <w:color w:val="D6D6DD"/>
              <w:sz w:val="18"/>
              <w:szCs w:val="18"/>
            </w:rPr>
          </w:rPrChange>
        </w:rPr>
        <w:t>frames_dir</w:t>
      </w:r>
      <w:proofErr w:type="spellEnd"/>
      <w:r w:rsidRPr="008F3D9F">
        <w:rPr>
          <w:rFonts w:ascii="Courier New" w:eastAsia="Courier New" w:hAnsi="Courier New" w:cs="Courier New"/>
          <w:color w:val="D6D6DD"/>
          <w:sz w:val="18"/>
          <w:szCs w:val="18"/>
          <w:lang w:val="fr-FR"/>
          <w:rPrChange w:id="4197" w:author="Hayfa ZGAYA-BIAU" w:date="2025-06-12T18:32:00Z" w16du:dateUtc="2025-06-12T16:32:00Z">
            <w:rPr>
              <w:rFonts w:ascii="Courier New" w:eastAsia="Courier New" w:hAnsi="Courier New" w:cs="Courier New"/>
              <w:color w:val="D6D6DD"/>
              <w:sz w:val="18"/>
              <w:szCs w:val="18"/>
            </w:rPr>
          </w:rPrChange>
        </w:rPr>
        <w:t>)</w:t>
      </w:r>
    </w:p>
    <w:p w14:paraId="7122D25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19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199" w:author="Hayfa ZGAYA-BIAU" w:date="2025-06-12T18:32:00Z" w16du:dateUtc="2025-06-12T16:32:00Z">
            <w:rPr>
              <w:rFonts w:ascii="Courier New" w:eastAsia="Courier New" w:hAnsi="Courier New" w:cs="Courier New"/>
              <w:color w:val="D8DEE9"/>
              <w:sz w:val="18"/>
              <w:szCs w:val="18"/>
            </w:rPr>
          </w:rPrChange>
        </w:rPr>
        <w:t xml:space="preserve">  </w:t>
      </w:r>
    </w:p>
    <w:p w14:paraId="5FEBA48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20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2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202" w:author="Hayfa ZGAYA-BIAU" w:date="2025-06-12T18:32:00Z" w16du:dateUtc="2025-06-12T16:32:00Z">
            <w:rPr>
              <w:rFonts w:ascii="Courier New" w:eastAsia="Courier New" w:hAnsi="Courier New" w:cs="Courier New"/>
              <w:color w:val="94C1FA"/>
              <w:sz w:val="18"/>
              <w:szCs w:val="18"/>
            </w:rPr>
          </w:rPrChange>
        </w:rPr>
        <w:t>video</w:t>
      </w:r>
      <w:proofErr w:type="gramEnd"/>
      <w:r w:rsidRPr="008F3D9F">
        <w:rPr>
          <w:rFonts w:ascii="Courier New" w:eastAsia="Courier New" w:hAnsi="Courier New" w:cs="Courier New"/>
          <w:color w:val="94C1FA"/>
          <w:sz w:val="18"/>
          <w:szCs w:val="18"/>
          <w:lang w:val="fr-FR"/>
          <w:rPrChange w:id="4203" w:author="Hayfa ZGAYA-BIAU" w:date="2025-06-12T18:32:00Z" w16du:dateUtc="2025-06-12T16:32:00Z">
            <w:rPr>
              <w:rFonts w:ascii="Courier New" w:eastAsia="Courier New" w:hAnsi="Courier New" w:cs="Courier New"/>
              <w:color w:val="94C1FA"/>
              <w:sz w:val="18"/>
              <w:szCs w:val="18"/>
            </w:rPr>
          </w:rPrChange>
        </w:rPr>
        <w:t>_files</w:t>
      </w:r>
      <w:proofErr w:type="spellEnd"/>
      <w:r w:rsidRPr="008F3D9F">
        <w:rPr>
          <w:rFonts w:ascii="Courier New" w:eastAsia="Courier New" w:hAnsi="Courier New" w:cs="Courier New"/>
          <w:color w:val="D8DEE9"/>
          <w:sz w:val="18"/>
          <w:szCs w:val="18"/>
          <w:lang w:val="fr-FR"/>
          <w:rPrChange w:id="42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2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2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4208"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42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210" w:author="Hayfa ZGAYA-BIAU" w:date="2025-06-12T18:32:00Z" w16du:dateUtc="2025-06-12T16:32:00Z">
            <w:rPr>
              <w:rFonts w:ascii="Courier New" w:eastAsia="Courier New" w:hAnsi="Courier New" w:cs="Courier New"/>
              <w:i/>
              <w:color w:val="83D6C5"/>
              <w:sz w:val="18"/>
              <w:szCs w:val="18"/>
            </w:rPr>
          </w:rPrChange>
        </w:rPr>
        <w:t>for</w:t>
      </w:r>
      <w:r w:rsidRPr="008F3D9F">
        <w:rPr>
          <w:rFonts w:ascii="Courier New" w:eastAsia="Courier New" w:hAnsi="Courier New" w:cs="Courier New"/>
          <w:color w:val="D8DEE9"/>
          <w:sz w:val="18"/>
          <w:szCs w:val="18"/>
          <w:lang w:val="fr-FR"/>
          <w:rPrChange w:id="421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212"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42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214" w:author="Hayfa ZGAYA-BIAU" w:date="2025-06-12T18:32:00Z" w16du:dateUtc="2025-06-12T16:32:00Z">
            <w:rPr>
              <w:rFonts w:ascii="Courier New" w:eastAsia="Courier New" w:hAnsi="Courier New" w:cs="Courier New"/>
              <w:i/>
              <w:color w:val="83D6C5"/>
              <w:sz w:val="18"/>
              <w:szCs w:val="18"/>
            </w:rPr>
          </w:rPrChange>
        </w:rPr>
        <w:t>in</w:t>
      </w:r>
      <w:proofErr w:type="spellEnd"/>
      <w:r w:rsidRPr="008F3D9F">
        <w:rPr>
          <w:rFonts w:ascii="Courier New" w:eastAsia="Courier New" w:hAnsi="Courier New" w:cs="Courier New"/>
          <w:color w:val="D8DEE9"/>
          <w:sz w:val="18"/>
          <w:szCs w:val="18"/>
          <w:lang w:val="fr-FR"/>
          <w:rPrChange w:id="42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216"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2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218"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421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4220" w:author="Hayfa ZGAYA-BIAU" w:date="2025-06-12T18:32:00Z" w16du:dateUtc="2025-06-12T16:32:00Z">
            <w:rPr>
              <w:rFonts w:ascii="Courier New" w:eastAsia="Courier New" w:hAnsi="Courier New" w:cs="Courier New"/>
              <w:i/>
              <w:color w:val="D6D6DD"/>
              <w:sz w:val="18"/>
              <w:szCs w:val="18"/>
            </w:rPr>
          </w:rPrChange>
        </w:rPr>
        <w:t>videos_dir</w:t>
      </w:r>
      <w:proofErr w:type="spellEnd"/>
      <w:r w:rsidRPr="008F3D9F">
        <w:rPr>
          <w:rFonts w:ascii="Courier New" w:eastAsia="Courier New" w:hAnsi="Courier New" w:cs="Courier New"/>
          <w:color w:val="D6D6DD"/>
          <w:sz w:val="18"/>
          <w:szCs w:val="18"/>
          <w:lang w:val="fr-FR"/>
          <w:rPrChange w:id="42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223" w:author="Hayfa ZGAYA-BIAU" w:date="2025-06-12T18:32:00Z" w16du:dateUtc="2025-06-12T16:32:00Z">
            <w:rPr>
              <w:rFonts w:ascii="Courier New" w:eastAsia="Courier New" w:hAnsi="Courier New" w:cs="Courier New"/>
              <w:i/>
              <w:color w:val="83D6C5"/>
              <w:sz w:val="18"/>
              <w:szCs w:val="18"/>
            </w:rPr>
          </w:rPrChange>
        </w:rPr>
        <w:t>if</w:t>
      </w:r>
      <w:r w:rsidRPr="008F3D9F">
        <w:rPr>
          <w:rFonts w:ascii="Courier New" w:eastAsia="Courier New" w:hAnsi="Courier New" w:cs="Courier New"/>
          <w:color w:val="D8DEE9"/>
          <w:sz w:val="18"/>
          <w:szCs w:val="18"/>
          <w:lang w:val="fr-FR"/>
          <w:rPrChange w:id="422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225"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42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227" w:author="Hayfa ZGAYA-BIAU" w:date="2025-06-12T18:32:00Z" w16du:dateUtc="2025-06-12T16:32:00Z">
            <w:rPr>
              <w:rFonts w:ascii="Courier New" w:eastAsia="Courier New" w:hAnsi="Courier New" w:cs="Courier New"/>
              <w:color w:val="EBC88D"/>
              <w:sz w:val="18"/>
              <w:szCs w:val="18"/>
            </w:rPr>
          </w:rPrChange>
        </w:rPr>
        <w:t>endswith</w:t>
      </w:r>
      <w:proofErr w:type="spellEnd"/>
      <w:proofErr w:type="gramEnd"/>
      <w:r w:rsidRPr="008F3D9F">
        <w:rPr>
          <w:rFonts w:ascii="Courier New" w:eastAsia="Courier New" w:hAnsi="Courier New" w:cs="Courier New"/>
          <w:color w:val="D6D6DD"/>
          <w:sz w:val="18"/>
          <w:szCs w:val="18"/>
          <w:lang w:val="fr-FR"/>
          <w:rPrChange w:id="42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22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230" w:author="Hayfa ZGAYA-BIAU" w:date="2025-06-12T18:32:00Z" w16du:dateUtc="2025-06-12T16:32:00Z">
            <w:rPr>
              <w:rFonts w:ascii="Courier New" w:eastAsia="Courier New" w:hAnsi="Courier New" w:cs="Courier New"/>
              <w:color w:val="E394DC"/>
              <w:sz w:val="18"/>
              <w:szCs w:val="18"/>
            </w:rPr>
          </w:rPrChange>
        </w:rPr>
        <w:t>avi</w:t>
      </w:r>
      <w:proofErr w:type="spellEnd"/>
      <w:r w:rsidRPr="008F3D9F">
        <w:rPr>
          <w:rFonts w:ascii="Courier New" w:eastAsia="Courier New" w:hAnsi="Courier New" w:cs="Courier New"/>
          <w:color w:val="E394DC"/>
          <w:sz w:val="18"/>
          <w:szCs w:val="18"/>
          <w:lang w:val="fr-FR"/>
          <w:rPrChange w:id="423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2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4234" w:author="Hayfa ZGAYA-BIAU" w:date="2025-06-12T18:32:00Z" w16du:dateUtc="2025-06-12T16:32:00Z">
            <w:rPr>
              <w:rFonts w:ascii="Courier New" w:eastAsia="Courier New" w:hAnsi="Courier New" w:cs="Courier New"/>
              <w:color w:val="83D6C5"/>
              <w:sz w:val="18"/>
              <w:szCs w:val="18"/>
            </w:rPr>
          </w:rPrChange>
        </w:rPr>
        <w:t>or</w:t>
      </w:r>
      <w:r w:rsidRPr="008F3D9F">
        <w:rPr>
          <w:rFonts w:ascii="Courier New" w:eastAsia="Courier New" w:hAnsi="Courier New" w:cs="Courier New"/>
          <w:color w:val="D8DEE9"/>
          <w:sz w:val="18"/>
          <w:szCs w:val="18"/>
          <w:lang w:val="fr-FR"/>
          <w:rPrChange w:id="423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236"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42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238" w:author="Hayfa ZGAYA-BIAU" w:date="2025-06-12T18:32:00Z" w16du:dateUtc="2025-06-12T16:32:00Z">
            <w:rPr>
              <w:rFonts w:ascii="Courier New" w:eastAsia="Courier New" w:hAnsi="Courier New" w:cs="Courier New"/>
              <w:color w:val="EBC88D"/>
              <w:sz w:val="18"/>
              <w:szCs w:val="18"/>
            </w:rPr>
          </w:rPrChange>
        </w:rPr>
        <w:t>endswith</w:t>
      </w:r>
      <w:proofErr w:type="spellEnd"/>
      <w:proofErr w:type="gramEnd"/>
      <w:r w:rsidRPr="008F3D9F">
        <w:rPr>
          <w:rFonts w:ascii="Courier New" w:eastAsia="Courier New" w:hAnsi="Courier New" w:cs="Courier New"/>
          <w:color w:val="D6D6DD"/>
          <w:sz w:val="18"/>
          <w:szCs w:val="18"/>
          <w:lang w:val="fr-FR"/>
          <w:rPrChange w:id="42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240" w:author="Hayfa ZGAYA-BIAU" w:date="2025-06-12T18:32:00Z" w16du:dateUtc="2025-06-12T16:32:00Z">
            <w:rPr>
              <w:rFonts w:ascii="Courier New" w:eastAsia="Courier New" w:hAnsi="Courier New" w:cs="Courier New"/>
              <w:color w:val="E394DC"/>
              <w:sz w:val="18"/>
              <w:szCs w:val="18"/>
            </w:rPr>
          </w:rPrChange>
        </w:rPr>
        <w:t>'.mp4'</w:t>
      </w:r>
      <w:r w:rsidRPr="008F3D9F">
        <w:rPr>
          <w:rFonts w:ascii="Courier New" w:eastAsia="Courier New" w:hAnsi="Courier New" w:cs="Courier New"/>
          <w:color w:val="D6D6DD"/>
          <w:sz w:val="18"/>
          <w:szCs w:val="18"/>
          <w:lang w:val="fr-FR"/>
          <w:rPrChange w:id="4241" w:author="Hayfa ZGAYA-BIAU" w:date="2025-06-12T18:32:00Z" w16du:dateUtc="2025-06-12T16:32:00Z">
            <w:rPr>
              <w:rFonts w:ascii="Courier New" w:eastAsia="Courier New" w:hAnsi="Courier New" w:cs="Courier New"/>
              <w:color w:val="D6D6DD"/>
              <w:sz w:val="18"/>
              <w:szCs w:val="18"/>
            </w:rPr>
          </w:rPrChange>
        </w:rPr>
        <w:t>)]</w:t>
      </w:r>
    </w:p>
    <w:p w14:paraId="6E148C5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24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243" w:author="Hayfa ZGAYA-BIAU" w:date="2025-06-12T18:32:00Z" w16du:dateUtc="2025-06-12T16:32:00Z">
            <w:rPr>
              <w:rFonts w:ascii="Courier New" w:eastAsia="Courier New" w:hAnsi="Courier New" w:cs="Courier New"/>
              <w:color w:val="D8DEE9"/>
              <w:sz w:val="18"/>
              <w:szCs w:val="18"/>
            </w:rPr>
          </w:rPrChange>
        </w:rPr>
        <w:t xml:space="preserve">  </w:t>
      </w:r>
    </w:p>
    <w:p w14:paraId="2559AF2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24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24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246"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424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248" w:author="Hayfa ZGAYA-BIAU" w:date="2025-06-12T18:32:00Z" w16du:dateUtc="2025-06-12T16:32:00Z">
            <w:rPr>
              <w:rFonts w:ascii="Courier New" w:eastAsia="Courier New" w:hAnsi="Courier New" w:cs="Courier New"/>
              <w:color w:val="94C1FA"/>
              <w:sz w:val="18"/>
              <w:szCs w:val="18"/>
            </w:rPr>
          </w:rPrChange>
        </w:rPr>
        <w:t>video_file</w:t>
      </w:r>
      <w:proofErr w:type="spellEnd"/>
      <w:r w:rsidRPr="008F3D9F">
        <w:rPr>
          <w:rFonts w:ascii="Courier New" w:eastAsia="Courier New" w:hAnsi="Courier New" w:cs="Courier New"/>
          <w:color w:val="D8DEE9"/>
          <w:sz w:val="18"/>
          <w:szCs w:val="18"/>
          <w:lang w:val="fr-FR"/>
          <w:rPrChange w:id="42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250"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425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252" w:author="Hayfa ZGAYA-BIAU" w:date="2025-06-12T18:32:00Z" w16du:dateUtc="2025-06-12T16:32:00Z">
            <w:rPr>
              <w:rFonts w:ascii="Courier New" w:eastAsia="Courier New" w:hAnsi="Courier New" w:cs="Courier New"/>
              <w:color w:val="94C1FA"/>
              <w:sz w:val="18"/>
              <w:szCs w:val="18"/>
            </w:rPr>
          </w:rPrChange>
        </w:rPr>
        <w:t>video_</w:t>
      </w:r>
      <w:proofErr w:type="gramStart"/>
      <w:r w:rsidRPr="008F3D9F">
        <w:rPr>
          <w:rFonts w:ascii="Courier New" w:eastAsia="Courier New" w:hAnsi="Courier New" w:cs="Courier New"/>
          <w:color w:val="94C1FA"/>
          <w:sz w:val="18"/>
          <w:szCs w:val="18"/>
          <w:lang w:val="fr-FR"/>
          <w:rPrChange w:id="4253" w:author="Hayfa ZGAYA-BIAU" w:date="2025-06-12T18:32:00Z" w16du:dateUtc="2025-06-12T16:32:00Z">
            <w:rPr>
              <w:rFonts w:ascii="Courier New" w:eastAsia="Courier New" w:hAnsi="Courier New" w:cs="Courier New"/>
              <w:color w:val="94C1FA"/>
              <w:sz w:val="18"/>
              <w:szCs w:val="18"/>
            </w:rPr>
          </w:rPrChange>
        </w:rPr>
        <w:t>files</w:t>
      </w:r>
      <w:proofErr w:type="spellEnd"/>
      <w:r w:rsidRPr="008F3D9F">
        <w:rPr>
          <w:rFonts w:ascii="Courier New" w:eastAsia="Courier New" w:hAnsi="Courier New" w:cs="Courier New"/>
          <w:color w:val="D8DEE9"/>
          <w:sz w:val="18"/>
          <w:szCs w:val="18"/>
          <w:lang w:val="fr-FR"/>
          <w:rPrChange w:id="4254" w:author="Hayfa ZGAYA-BIAU" w:date="2025-06-12T18:32:00Z" w16du:dateUtc="2025-06-12T16:32:00Z">
            <w:rPr>
              <w:rFonts w:ascii="Courier New" w:eastAsia="Courier New" w:hAnsi="Courier New" w:cs="Courier New"/>
              <w:color w:val="D8DEE9"/>
              <w:sz w:val="18"/>
              <w:szCs w:val="18"/>
            </w:rPr>
          </w:rPrChange>
        </w:rPr>
        <w:t>:</w:t>
      </w:r>
      <w:proofErr w:type="gramEnd"/>
    </w:p>
    <w:p w14:paraId="7CA0CC5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25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2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257" w:author="Hayfa ZGAYA-BIAU" w:date="2025-06-12T18:32:00Z" w16du:dateUtc="2025-06-12T16:32:00Z">
            <w:rPr>
              <w:rFonts w:ascii="Courier New" w:eastAsia="Courier New" w:hAnsi="Courier New" w:cs="Courier New"/>
              <w:color w:val="94C1FA"/>
              <w:sz w:val="18"/>
              <w:szCs w:val="18"/>
            </w:rPr>
          </w:rPrChange>
        </w:rPr>
        <w:t>label</w:t>
      </w:r>
      <w:proofErr w:type="gramEnd"/>
      <w:r w:rsidRPr="008F3D9F">
        <w:rPr>
          <w:rFonts w:ascii="Courier New" w:eastAsia="Courier New" w:hAnsi="Courier New" w:cs="Courier New"/>
          <w:color w:val="D8DEE9"/>
          <w:sz w:val="18"/>
          <w:szCs w:val="18"/>
          <w:lang w:val="fr-FR"/>
          <w:rPrChange w:id="42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2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6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261" w:author="Hayfa ZGAYA-BIAU" w:date="2025-06-12T18:32:00Z" w16du:dateUtc="2025-06-12T16:32:00Z">
            <w:rPr>
              <w:rFonts w:ascii="Courier New" w:eastAsia="Courier New" w:hAnsi="Courier New" w:cs="Courier New"/>
              <w:color w:val="94C1FA"/>
              <w:sz w:val="18"/>
              <w:szCs w:val="18"/>
            </w:rPr>
          </w:rPrChange>
        </w:rPr>
        <w:t>video_</w:t>
      </w:r>
      <w:proofErr w:type="gramStart"/>
      <w:r w:rsidRPr="008F3D9F">
        <w:rPr>
          <w:rFonts w:ascii="Courier New" w:eastAsia="Courier New" w:hAnsi="Courier New" w:cs="Courier New"/>
          <w:color w:val="94C1FA"/>
          <w:sz w:val="18"/>
          <w:szCs w:val="18"/>
          <w:lang w:val="fr-FR"/>
          <w:rPrChange w:id="4262" w:author="Hayfa ZGAYA-BIAU" w:date="2025-06-12T18:32:00Z" w16du:dateUtc="2025-06-12T16:32:00Z">
            <w:rPr>
              <w:rFonts w:ascii="Courier New" w:eastAsia="Courier New" w:hAnsi="Courier New" w:cs="Courier New"/>
              <w:color w:val="94C1FA"/>
              <w:sz w:val="18"/>
              <w:szCs w:val="18"/>
            </w:rPr>
          </w:rPrChange>
        </w:rPr>
        <w:t>file</w:t>
      </w:r>
      <w:r w:rsidRPr="008F3D9F">
        <w:rPr>
          <w:rFonts w:ascii="Courier New" w:eastAsia="Courier New" w:hAnsi="Courier New" w:cs="Courier New"/>
          <w:color w:val="D6D6DD"/>
          <w:sz w:val="18"/>
          <w:szCs w:val="18"/>
          <w:lang w:val="fr-FR"/>
          <w:rPrChange w:id="42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264" w:author="Hayfa ZGAYA-BIAU" w:date="2025-06-12T18:32:00Z" w16du:dateUtc="2025-06-12T16:32:00Z">
            <w:rPr>
              <w:rFonts w:ascii="Courier New" w:eastAsia="Courier New" w:hAnsi="Courier New" w:cs="Courier New"/>
              <w:color w:val="EBC88D"/>
              <w:sz w:val="18"/>
              <w:szCs w:val="18"/>
            </w:rPr>
          </w:rPrChange>
        </w:rPr>
        <w:t>split</w:t>
      </w:r>
      <w:proofErr w:type="spellEnd"/>
      <w:proofErr w:type="gramEnd"/>
      <w:r w:rsidRPr="008F3D9F">
        <w:rPr>
          <w:rFonts w:ascii="Courier New" w:eastAsia="Courier New" w:hAnsi="Courier New" w:cs="Courier New"/>
          <w:color w:val="D6D6DD"/>
          <w:sz w:val="18"/>
          <w:szCs w:val="18"/>
          <w:lang w:val="fr-FR"/>
          <w:rPrChange w:id="42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266" w:author="Hayfa ZGAYA-BIAU" w:date="2025-06-12T18:32:00Z" w16du:dateUtc="2025-06-12T16:32:00Z">
            <w:rPr>
              <w:rFonts w:ascii="Courier New" w:eastAsia="Courier New" w:hAnsi="Courier New" w:cs="Courier New"/>
              <w:color w:val="E394DC"/>
              <w:sz w:val="18"/>
              <w:szCs w:val="18"/>
            </w:rPr>
          </w:rPrChange>
        </w:rPr>
        <w:t>'_</w:t>
      </w:r>
      <w:proofErr w:type="gramStart"/>
      <w:r w:rsidRPr="008F3D9F">
        <w:rPr>
          <w:rFonts w:ascii="Courier New" w:eastAsia="Courier New" w:hAnsi="Courier New" w:cs="Courier New"/>
          <w:color w:val="E394DC"/>
          <w:sz w:val="18"/>
          <w:szCs w:val="18"/>
          <w:lang w:val="fr-FR"/>
          <w:rPrChange w:id="426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26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4269" w:author="Hayfa ZGAYA-BIAU" w:date="2025-06-12T18:32:00Z" w16du:dateUtc="2025-06-12T16:32:00Z">
            <w:rPr>
              <w:rFonts w:ascii="Courier New" w:eastAsia="Courier New" w:hAnsi="Courier New" w:cs="Courier New"/>
              <w:color w:val="EBC88D"/>
              <w:sz w:val="18"/>
              <w:szCs w:val="18"/>
            </w:rPr>
          </w:rPrChange>
        </w:rPr>
        <w:t>0</w:t>
      </w:r>
      <w:proofErr w:type="gramStart"/>
      <w:r w:rsidRPr="008F3D9F">
        <w:rPr>
          <w:rFonts w:ascii="Courier New" w:eastAsia="Courier New" w:hAnsi="Courier New" w:cs="Courier New"/>
          <w:color w:val="D6D6DD"/>
          <w:sz w:val="18"/>
          <w:szCs w:val="18"/>
          <w:lang w:val="fr-FR"/>
          <w:rPrChange w:id="42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272"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427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274" w:author="Hayfa ZGAYA-BIAU" w:date="2025-06-12T18:32:00Z" w16du:dateUtc="2025-06-12T16:32:00Z">
            <w:rPr>
              <w:rFonts w:ascii="Courier New" w:eastAsia="Courier New" w:hAnsi="Courier New" w:cs="Courier New"/>
              <w:i/>
              <w:color w:val="FFFFFF"/>
              <w:sz w:val="18"/>
              <w:szCs w:val="18"/>
            </w:rPr>
          </w:rPrChange>
        </w:rPr>
        <w:t>Assuming</w:t>
      </w:r>
      <w:proofErr w:type="spellEnd"/>
      <w:r w:rsidRPr="008F3D9F">
        <w:rPr>
          <w:rFonts w:ascii="Courier New" w:eastAsia="Courier New" w:hAnsi="Courier New" w:cs="Courier New"/>
          <w:i/>
          <w:color w:val="FFFFFF"/>
          <w:sz w:val="18"/>
          <w:szCs w:val="18"/>
          <w:lang w:val="fr-FR"/>
          <w:rPrChange w:id="427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276" w:author="Hayfa ZGAYA-BIAU" w:date="2025-06-12T18:32:00Z" w16du:dateUtc="2025-06-12T16:32:00Z">
            <w:rPr>
              <w:rFonts w:ascii="Courier New" w:eastAsia="Courier New" w:hAnsi="Courier New" w:cs="Courier New"/>
              <w:i/>
              <w:color w:val="FFFFFF"/>
              <w:sz w:val="18"/>
              <w:szCs w:val="18"/>
            </w:rPr>
          </w:rPrChange>
        </w:rPr>
        <w:t>filename</w:t>
      </w:r>
      <w:proofErr w:type="spellEnd"/>
      <w:r w:rsidRPr="008F3D9F">
        <w:rPr>
          <w:rFonts w:ascii="Courier New" w:eastAsia="Courier New" w:hAnsi="Courier New" w:cs="Courier New"/>
          <w:i/>
          <w:color w:val="FFFFFF"/>
          <w:sz w:val="18"/>
          <w:szCs w:val="18"/>
          <w:lang w:val="fr-FR"/>
          <w:rPrChange w:id="4277" w:author="Hayfa ZGAYA-BIAU" w:date="2025-06-12T18:32:00Z" w16du:dateUtc="2025-06-12T16:32:00Z">
            <w:rPr>
              <w:rFonts w:ascii="Courier New" w:eastAsia="Courier New" w:hAnsi="Courier New" w:cs="Courier New"/>
              <w:i/>
              <w:color w:val="FFFFFF"/>
              <w:sz w:val="18"/>
              <w:szCs w:val="18"/>
            </w:rPr>
          </w:rPrChange>
        </w:rPr>
        <w:t xml:space="preserve"> format 'label_something.avi'</w:t>
      </w:r>
    </w:p>
    <w:p w14:paraId="3FCD3F9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27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27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280" w:author="Hayfa ZGAYA-BIAU" w:date="2025-06-12T18:32:00Z" w16du:dateUtc="2025-06-12T16:32:00Z">
            <w:rPr>
              <w:rFonts w:ascii="Courier New" w:eastAsia="Courier New" w:hAnsi="Courier New" w:cs="Courier New"/>
              <w:color w:val="94C1FA"/>
              <w:sz w:val="18"/>
              <w:szCs w:val="18"/>
            </w:rPr>
          </w:rPrChange>
        </w:rPr>
        <w:t>video</w:t>
      </w:r>
      <w:proofErr w:type="gramEnd"/>
      <w:r w:rsidRPr="008F3D9F">
        <w:rPr>
          <w:rFonts w:ascii="Courier New" w:eastAsia="Courier New" w:hAnsi="Courier New" w:cs="Courier New"/>
          <w:color w:val="94C1FA"/>
          <w:sz w:val="18"/>
          <w:szCs w:val="18"/>
          <w:lang w:val="fr-FR"/>
          <w:rPrChange w:id="4281"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42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2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8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285"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2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287"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288"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4289"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429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291" w:author="Hayfa ZGAYA-BIAU" w:date="2025-06-12T18:32:00Z" w16du:dateUtc="2025-06-12T16:32:00Z">
            <w:rPr>
              <w:rFonts w:ascii="Courier New" w:eastAsia="Courier New" w:hAnsi="Courier New" w:cs="Courier New"/>
              <w:i/>
              <w:color w:val="D6D6DD"/>
              <w:sz w:val="18"/>
              <w:szCs w:val="18"/>
            </w:rPr>
          </w:rPrChange>
        </w:rPr>
        <w:t>videos_dir</w:t>
      </w:r>
      <w:proofErr w:type="spellEnd"/>
      <w:r w:rsidRPr="008F3D9F">
        <w:rPr>
          <w:rFonts w:ascii="Courier New" w:eastAsia="Courier New" w:hAnsi="Courier New" w:cs="Courier New"/>
          <w:color w:val="D6D6DD"/>
          <w:sz w:val="18"/>
          <w:szCs w:val="18"/>
          <w:lang w:val="fr-FR"/>
          <w:rPrChange w:id="42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29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294" w:author="Hayfa ZGAYA-BIAU" w:date="2025-06-12T18:32:00Z" w16du:dateUtc="2025-06-12T16:32:00Z">
            <w:rPr>
              <w:rFonts w:ascii="Courier New" w:eastAsia="Courier New" w:hAnsi="Courier New" w:cs="Courier New"/>
              <w:color w:val="94C1FA"/>
              <w:sz w:val="18"/>
              <w:szCs w:val="18"/>
            </w:rPr>
          </w:rPrChange>
        </w:rPr>
        <w:t>video_file</w:t>
      </w:r>
      <w:proofErr w:type="spellEnd"/>
      <w:r w:rsidRPr="008F3D9F">
        <w:rPr>
          <w:rFonts w:ascii="Courier New" w:eastAsia="Courier New" w:hAnsi="Courier New" w:cs="Courier New"/>
          <w:color w:val="D6D6DD"/>
          <w:sz w:val="18"/>
          <w:szCs w:val="18"/>
          <w:lang w:val="fr-FR"/>
          <w:rPrChange w:id="4295" w:author="Hayfa ZGAYA-BIAU" w:date="2025-06-12T18:32:00Z" w16du:dateUtc="2025-06-12T16:32:00Z">
            <w:rPr>
              <w:rFonts w:ascii="Courier New" w:eastAsia="Courier New" w:hAnsi="Courier New" w:cs="Courier New"/>
              <w:color w:val="D6D6DD"/>
              <w:sz w:val="18"/>
              <w:szCs w:val="18"/>
            </w:rPr>
          </w:rPrChange>
        </w:rPr>
        <w:t>)</w:t>
      </w:r>
    </w:p>
    <w:p w14:paraId="400E417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29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29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298" w:author="Hayfa ZGAYA-BIAU" w:date="2025-06-12T18:32:00Z" w16du:dateUtc="2025-06-12T16:32:00Z">
            <w:rPr>
              <w:rFonts w:ascii="Courier New" w:eastAsia="Courier New" w:hAnsi="Courier New" w:cs="Courier New"/>
              <w:color w:val="94C1FA"/>
              <w:sz w:val="18"/>
              <w:szCs w:val="18"/>
            </w:rPr>
          </w:rPrChange>
        </w:rPr>
        <w:t>output</w:t>
      </w:r>
      <w:proofErr w:type="gramEnd"/>
      <w:r w:rsidRPr="008F3D9F">
        <w:rPr>
          <w:rFonts w:ascii="Courier New" w:eastAsia="Courier New" w:hAnsi="Courier New" w:cs="Courier New"/>
          <w:color w:val="94C1FA"/>
          <w:sz w:val="18"/>
          <w:szCs w:val="18"/>
          <w:lang w:val="fr-FR"/>
          <w:rPrChange w:id="4299" w:author="Hayfa ZGAYA-BIAU" w:date="2025-06-12T18:32:00Z" w16du:dateUtc="2025-06-12T16:32:00Z">
            <w:rPr>
              <w:rFonts w:ascii="Courier New" w:eastAsia="Courier New" w:hAnsi="Courier New" w:cs="Courier New"/>
              <w:color w:val="94C1FA"/>
              <w:sz w:val="18"/>
              <w:szCs w:val="18"/>
            </w:rPr>
          </w:rPrChange>
        </w:rPr>
        <w:t>_subdir</w:t>
      </w:r>
      <w:proofErr w:type="spellEnd"/>
      <w:r w:rsidRPr="008F3D9F">
        <w:rPr>
          <w:rFonts w:ascii="Courier New" w:eastAsia="Courier New" w:hAnsi="Courier New" w:cs="Courier New"/>
          <w:color w:val="D8DEE9"/>
          <w:sz w:val="18"/>
          <w:szCs w:val="18"/>
          <w:lang w:val="fr-FR"/>
          <w:rPrChange w:id="43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3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0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303"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3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305"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306"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4307"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4308"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309" w:author="Hayfa ZGAYA-BIAU" w:date="2025-06-12T18:32:00Z" w16du:dateUtc="2025-06-12T16:32:00Z">
            <w:rPr>
              <w:rFonts w:ascii="Courier New" w:eastAsia="Courier New" w:hAnsi="Courier New" w:cs="Courier New"/>
              <w:i/>
              <w:color w:val="D6D6DD"/>
              <w:sz w:val="18"/>
              <w:szCs w:val="18"/>
            </w:rPr>
          </w:rPrChange>
        </w:rPr>
        <w:t>frames_dir</w:t>
      </w:r>
      <w:proofErr w:type="spellEnd"/>
      <w:r w:rsidRPr="008F3D9F">
        <w:rPr>
          <w:rFonts w:ascii="Courier New" w:eastAsia="Courier New" w:hAnsi="Courier New" w:cs="Courier New"/>
          <w:color w:val="D6D6DD"/>
          <w:sz w:val="18"/>
          <w:szCs w:val="18"/>
          <w:lang w:val="fr-FR"/>
          <w:rPrChange w:id="43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312" w:author="Hayfa ZGAYA-BIAU" w:date="2025-06-12T18:32:00Z" w16du:dateUtc="2025-06-12T16:32:00Z">
            <w:rPr>
              <w:rFonts w:ascii="Courier New" w:eastAsia="Courier New" w:hAnsi="Courier New" w:cs="Courier New"/>
              <w:color w:val="94C1FA"/>
              <w:sz w:val="18"/>
              <w:szCs w:val="18"/>
            </w:rPr>
          </w:rPrChange>
        </w:rPr>
        <w:t>label</w:t>
      </w:r>
      <w:r w:rsidRPr="008F3D9F">
        <w:rPr>
          <w:rFonts w:ascii="Courier New" w:eastAsia="Courier New" w:hAnsi="Courier New" w:cs="Courier New"/>
          <w:color w:val="D6D6DD"/>
          <w:sz w:val="18"/>
          <w:szCs w:val="18"/>
          <w:lang w:val="fr-FR"/>
          <w:rPrChange w:id="4313" w:author="Hayfa ZGAYA-BIAU" w:date="2025-06-12T18:32:00Z" w16du:dateUtc="2025-06-12T16:32:00Z">
            <w:rPr>
              <w:rFonts w:ascii="Courier New" w:eastAsia="Courier New" w:hAnsi="Courier New" w:cs="Courier New"/>
              <w:color w:val="D6D6DD"/>
              <w:sz w:val="18"/>
              <w:szCs w:val="18"/>
            </w:rPr>
          </w:rPrChange>
        </w:rPr>
        <w:t>)</w:t>
      </w:r>
    </w:p>
    <w:p w14:paraId="7DF2BE2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31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315"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gramStart"/>
      <w:r w:rsidRPr="008F3D9F">
        <w:rPr>
          <w:rFonts w:ascii="Courier New" w:eastAsia="Courier New" w:hAnsi="Courier New" w:cs="Courier New"/>
          <w:i/>
          <w:color w:val="83D6C5"/>
          <w:sz w:val="18"/>
          <w:szCs w:val="18"/>
          <w:lang w:val="fr-FR"/>
          <w:rPrChange w:id="4316"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3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4318"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43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320"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3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322"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43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324"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432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326" w:author="Hayfa ZGAYA-BIAU" w:date="2025-06-12T18:32:00Z" w16du:dateUtc="2025-06-12T16:32:00Z">
            <w:rPr>
              <w:rFonts w:ascii="Courier New" w:eastAsia="Courier New" w:hAnsi="Courier New" w:cs="Courier New"/>
              <w:color w:val="94C1FA"/>
              <w:sz w:val="18"/>
              <w:szCs w:val="18"/>
            </w:rPr>
          </w:rPrChange>
        </w:rPr>
        <w:t>output_subdir</w:t>
      </w:r>
      <w:proofErr w:type="spellEnd"/>
      <w:proofErr w:type="gramStart"/>
      <w:r w:rsidRPr="008F3D9F">
        <w:rPr>
          <w:rFonts w:ascii="Courier New" w:eastAsia="Courier New" w:hAnsi="Courier New" w:cs="Courier New"/>
          <w:color w:val="D6D6DD"/>
          <w:sz w:val="18"/>
          <w:szCs w:val="18"/>
          <w:lang w:val="fr-FR"/>
          <w:rPrChange w:id="43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28" w:author="Hayfa ZGAYA-BIAU" w:date="2025-06-12T18:32:00Z" w16du:dateUtc="2025-06-12T16:32:00Z">
            <w:rPr>
              <w:rFonts w:ascii="Courier New" w:eastAsia="Courier New" w:hAnsi="Courier New" w:cs="Courier New"/>
              <w:color w:val="D8DEE9"/>
              <w:sz w:val="18"/>
              <w:szCs w:val="18"/>
            </w:rPr>
          </w:rPrChange>
        </w:rPr>
        <w:t>:</w:t>
      </w:r>
      <w:proofErr w:type="gramEnd"/>
    </w:p>
    <w:p w14:paraId="6476FB3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32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33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4331"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43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333"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433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335" w:author="Hayfa ZGAYA-BIAU" w:date="2025-06-12T18:32:00Z" w16du:dateUtc="2025-06-12T16:32:00Z">
            <w:rPr>
              <w:rFonts w:ascii="Courier New" w:eastAsia="Courier New" w:hAnsi="Courier New" w:cs="Courier New"/>
              <w:color w:val="94C1FA"/>
              <w:sz w:val="18"/>
              <w:szCs w:val="18"/>
            </w:rPr>
          </w:rPrChange>
        </w:rPr>
        <w:t>output_subdir</w:t>
      </w:r>
      <w:proofErr w:type="spellEnd"/>
      <w:r w:rsidRPr="008F3D9F">
        <w:rPr>
          <w:rFonts w:ascii="Courier New" w:eastAsia="Courier New" w:hAnsi="Courier New" w:cs="Courier New"/>
          <w:color w:val="D6D6DD"/>
          <w:sz w:val="18"/>
          <w:szCs w:val="18"/>
          <w:lang w:val="fr-FR"/>
          <w:rPrChange w:id="4336" w:author="Hayfa ZGAYA-BIAU" w:date="2025-06-12T18:32:00Z" w16du:dateUtc="2025-06-12T16:32:00Z">
            <w:rPr>
              <w:rFonts w:ascii="Courier New" w:eastAsia="Courier New" w:hAnsi="Courier New" w:cs="Courier New"/>
              <w:color w:val="D6D6DD"/>
              <w:sz w:val="18"/>
              <w:szCs w:val="18"/>
            </w:rPr>
          </w:rPrChange>
        </w:rPr>
        <w:t>)</w:t>
      </w:r>
    </w:p>
    <w:p w14:paraId="4391889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33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33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4339" w:author="Hayfa ZGAYA-BIAU" w:date="2025-06-12T18:32:00Z" w16du:dateUtc="2025-06-12T16:32:00Z">
            <w:rPr>
              <w:rFonts w:ascii="Courier New" w:eastAsia="Courier New" w:hAnsi="Courier New" w:cs="Courier New"/>
              <w:color w:val="EBC88D"/>
              <w:sz w:val="18"/>
              <w:szCs w:val="18"/>
            </w:rPr>
          </w:rPrChange>
        </w:rPr>
        <w:t>extract</w:t>
      </w:r>
      <w:proofErr w:type="gramEnd"/>
      <w:r w:rsidRPr="008F3D9F">
        <w:rPr>
          <w:rFonts w:ascii="Courier New" w:eastAsia="Courier New" w:hAnsi="Courier New" w:cs="Courier New"/>
          <w:color w:val="EBC88D"/>
          <w:sz w:val="18"/>
          <w:szCs w:val="18"/>
          <w:lang w:val="fr-FR"/>
          <w:rPrChange w:id="4340"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4341" w:author="Hayfa ZGAYA-BIAU" w:date="2025-06-12T18:32:00Z" w16du:dateUtc="2025-06-12T16:32:00Z">
            <w:rPr>
              <w:rFonts w:ascii="Courier New" w:eastAsia="Courier New" w:hAnsi="Courier New" w:cs="Courier New"/>
              <w:color w:val="EBC88D"/>
              <w:sz w:val="18"/>
              <w:szCs w:val="18"/>
            </w:rPr>
          </w:rPrChange>
        </w:rPr>
        <w:t>frames</w:t>
      </w:r>
      <w:proofErr w:type="spellEnd"/>
      <w:r w:rsidRPr="008F3D9F">
        <w:rPr>
          <w:rFonts w:ascii="Courier New" w:eastAsia="Courier New" w:hAnsi="Courier New" w:cs="Courier New"/>
          <w:color w:val="D6D6DD"/>
          <w:sz w:val="18"/>
          <w:szCs w:val="18"/>
          <w:lang w:val="fr-FR"/>
          <w:rPrChange w:id="434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4343" w:author="Hayfa ZGAYA-BIAU" w:date="2025-06-12T18:32:00Z" w16du:dateUtc="2025-06-12T16:32:00Z">
            <w:rPr>
              <w:rFonts w:ascii="Courier New" w:eastAsia="Courier New" w:hAnsi="Courier New" w:cs="Courier New"/>
              <w:color w:val="94C1FA"/>
              <w:sz w:val="18"/>
              <w:szCs w:val="18"/>
            </w:rPr>
          </w:rPrChange>
        </w:rPr>
        <w:t>video_path</w:t>
      </w:r>
      <w:proofErr w:type="spellEnd"/>
      <w:r w:rsidRPr="008F3D9F">
        <w:rPr>
          <w:rFonts w:ascii="Courier New" w:eastAsia="Courier New" w:hAnsi="Courier New" w:cs="Courier New"/>
          <w:color w:val="D6D6DD"/>
          <w:sz w:val="18"/>
          <w:szCs w:val="18"/>
          <w:lang w:val="fr-FR"/>
          <w:rPrChange w:id="43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346"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434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348" w:author="Hayfa ZGAYA-BIAU" w:date="2025-06-12T18:32:00Z" w16du:dateUtc="2025-06-12T16:32:00Z">
            <w:rPr>
              <w:rFonts w:ascii="Courier New" w:eastAsia="Courier New" w:hAnsi="Courier New" w:cs="Courier New"/>
              <w:color w:val="94C1FA"/>
              <w:sz w:val="18"/>
              <w:szCs w:val="18"/>
            </w:rPr>
          </w:rPrChange>
        </w:rPr>
        <w:t>output_subdir</w:t>
      </w:r>
      <w:proofErr w:type="spellEnd"/>
      <w:r w:rsidRPr="008F3D9F">
        <w:rPr>
          <w:rFonts w:ascii="Courier New" w:eastAsia="Courier New" w:hAnsi="Courier New" w:cs="Courier New"/>
          <w:color w:val="D6D6DD"/>
          <w:sz w:val="18"/>
          <w:szCs w:val="18"/>
          <w:lang w:val="fr-FR"/>
          <w:rPrChange w:id="43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5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351" w:author="Hayfa ZGAYA-BIAU" w:date="2025-06-12T18:32:00Z" w16du:dateUtc="2025-06-12T16:32:00Z">
            <w:rPr>
              <w:rFonts w:ascii="Courier New" w:eastAsia="Courier New" w:hAnsi="Courier New" w:cs="Courier New"/>
              <w:i/>
              <w:color w:val="D6D6DD"/>
              <w:sz w:val="18"/>
              <w:szCs w:val="18"/>
            </w:rPr>
          </w:rPrChange>
        </w:rPr>
        <w:t>prefix</w:t>
      </w:r>
      <w:proofErr w:type="spellEnd"/>
      <w:r w:rsidRPr="008F3D9F">
        <w:rPr>
          <w:rFonts w:ascii="Courier New" w:eastAsia="Courier New" w:hAnsi="Courier New" w:cs="Courier New"/>
          <w:color w:val="D6D6DD"/>
          <w:sz w:val="18"/>
          <w:szCs w:val="18"/>
          <w:lang w:val="fr-FR"/>
          <w:rPrChange w:id="435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353" w:author="Hayfa ZGAYA-BIAU" w:date="2025-06-12T18:32:00Z" w16du:dateUtc="2025-06-12T16:32:00Z">
            <w:rPr>
              <w:rFonts w:ascii="Courier New" w:eastAsia="Courier New" w:hAnsi="Courier New" w:cs="Courier New"/>
              <w:color w:val="94C1FA"/>
              <w:sz w:val="18"/>
              <w:szCs w:val="18"/>
            </w:rPr>
          </w:rPrChange>
        </w:rPr>
        <w:t>video_</w:t>
      </w:r>
      <w:proofErr w:type="gramStart"/>
      <w:r w:rsidRPr="008F3D9F">
        <w:rPr>
          <w:rFonts w:ascii="Courier New" w:eastAsia="Courier New" w:hAnsi="Courier New" w:cs="Courier New"/>
          <w:color w:val="94C1FA"/>
          <w:sz w:val="18"/>
          <w:szCs w:val="18"/>
          <w:lang w:val="fr-FR"/>
          <w:rPrChange w:id="4354" w:author="Hayfa ZGAYA-BIAU" w:date="2025-06-12T18:32:00Z" w16du:dateUtc="2025-06-12T16:32:00Z">
            <w:rPr>
              <w:rFonts w:ascii="Courier New" w:eastAsia="Courier New" w:hAnsi="Courier New" w:cs="Courier New"/>
              <w:color w:val="94C1FA"/>
              <w:sz w:val="18"/>
              <w:szCs w:val="18"/>
            </w:rPr>
          </w:rPrChange>
        </w:rPr>
        <w:t>file</w:t>
      </w:r>
      <w:r w:rsidRPr="008F3D9F">
        <w:rPr>
          <w:rFonts w:ascii="Courier New" w:eastAsia="Courier New" w:hAnsi="Courier New" w:cs="Courier New"/>
          <w:color w:val="D6D6DD"/>
          <w:sz w:val="18"/>
          <w:szCs w:val="18"/>
          <w:lang w:val="fr-FR"/>
          <w:rPrChange w:id="43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356" w:author="Hayfa ZGAYA-BIAU" w:date="2025-06-12T18:32:00Z" w16du:dateUtc="2025-06-12T16:32:00Z">
            <w:rPr>
              <w:rFonts w:ascii="Courier New" w:eastAsia="Courier New" w:hAnsi="Courier New" w:cs="Courier New"/>
              <w:color w:val="EBC88D"/>
              <w:sz w:val="18"/>
              <w:szCs w:val="18"/>
            </w:rPr>
          </w:rPrChange>
        </w:rPr>
        <w:t>split</w:t>
      </w:r>
      <w:proofErr w:type="spellEnd"/>
      <w:proofErr w:type="gramEnd"/>
      <w:r w:rsidRPr="008F3D9F">
        <w:rPr>
          <w:rFonts w:ascii="Courier New" w:eastAsia="Courier New" w:hAnsi="Courier New" w:cs="Courier New"/>
          <w:color w:val="D6D6DD"/>
          <w:sz w:val="18"/>
          <w:szCs w:val="18"/>
          <w:lang w:val="fr-FR"/>
          <w:rPrChange w:id="4357"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394DC"/>
          <w:sz w:val="18"/>
          <w:szCs w:val="18"/>
          <w:lang w:val="fr-FR"/>
          <w:rPrChange w:id="435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35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4360"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4361" w:author="Hayfa ZGAYA-BIAU" w:date="2025-06-12T18:32:00Z" w16du:dateUtc="2025-06-12T16:32:00Z">
            <w:rPr>
              <w:rFonts w:ascii="Courier New" w:eastAsia="Courier New" w:hAnsi="Courier New" w:cs="Courier New"/>
              <w:color w:val="D6D6DD"/>
              <w:sz w:val="18"/>
              <w:szCs w:val="18"/>
            </w:rPr>
          </w:rPrChange>
        </w:rPr>
        <w:t>])</w:t>
      </w:r>
    </w:p>
    <w:p w14:paraId="4130CCA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362" w:author="Hayfa ZGAYA-BIAU" w:date="2025-06-12T18:32:00Z" w16du:dateUtc="2025-06-12T16:32:00Z">
            <w:rPr>
              <w:rFonts w:ascii="Courier New" w:eastAsia="Courier New" w:hAnsi="Courier New" w:cs="Courier New"/>
              <w:color w:val="D8DEE9"/>
              <w:sz w:val="18"/>
              <w:szCs w:val="18"/>
            </w:rPr>
          </w:rPrChange>
        </w:rPr>
      </w:pPr>
    </w:p>
    <w:p w14:paraId="0827584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363"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4364"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36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366"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4367"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4368"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43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3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4372"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437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4374" w:author="Hayfa ZGAYA-BIAU" w:date="2025-06-12T18:32:00Z" w16du:dateUtc="2025-06-12T16:32:00Z">
            <w:rPr>
              <w:rFonts w:ascii="Courier New" w:eastAsia="Courier New" w:hAnsi="Courier New" w:cs="Courier New"/>
              <w:color w:val="D8DEE9"/>
              <w:sz w:val="18"/>
              <w:szCs w:val="18"/>
            </w:rPr>
          </w:rPrChange>
        </w:rPr>
        <w:t>:</w:t>
      </w:r>
      <w:proofErr w:type="gramEnd"/>
    </w:p>
    <w:p w14:paraId="6871F46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37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3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4377" w:author="Hayfa ZGAYA-BIAU" w:date="2025-06-12T18:32:00Z" w16du:dateUtc="2025-06-12T16:32:00Z">
            <w:rPr>
              <w:rFonts w:ascii="Courier New" w:eastAsia="Courier New" w:hAnsi="Courier New" w:cs="Courier New"/>
              <w:color w:val="EBC88D"/>
              <w:sz w:val="18"/>
              <w:szCs w:val="18"/>
            </w:rPr>
          </w:rPrChange>
        </w:rPr>
        <w:t>process</w:t>
      </w:r>
      <w:proofErr w:type="gramEnd"/>
      <w:r w:rsidRPr="008F3D9F">
        <w:rPr>
          <w:rFonts w:ascii="Courier New" w:eastAsia="Courier New" w:hAnsi="Courier New" w:cs="Courier New"/>
          <w:color w:val="EBC88D"/>
          <w:sz w:val="18"/>
          <w:szCs w:val="18"/>
          <w:lang w:val="fr-FR"/>
          <w:rPrChange w:id="4378" w:author="Hayfa ZGAYA-BIAU" w:date="2025-06-12T18:32:00Z" w16du:dateUtc="2025-06-12T16:32:00Z">
            <w:rPr>
              <w:rFonts w:ascii="Courier New" w:eastAsia="Courier New" w:hAnsi="Courier New" w:cs="Courier New"/>
              <w:color w:val="EBC88D"/>
              <w:sz w:val="18"/>
              <w:szCs w:val="18"/>
            </w:rPr>
          </w:rPrChange>
        </w:rPr>
        <w:t>_all_</w:t>
      </w:r>
      <w:proofErr w:type="gramStart"/>
      <w:r w:rsidRPr="008F3D9F">
        <w:rPr>
          <w:rFonts w:ascii="Courier New" w:eastAsia="Courier New" w:hAnsi="Courier New" w:cs="Courier New"/>
          <w:color w:val="EBC88D"/>
          <w:sz w:val="18"/>
          <w:szCs w:val="18"/>
          <w:lang w:val="fr-FR"/>
          <w:rPrChange w:id="4379" w:author="Hayfa ZGAYA-BIAU" w:date="2025-06-12T18:32:00Z" w16du:dateUtc="2025-06-12T16:32:00Z">
            <w:rPr>
              <w:rFonts w:ascii="Courier New" w:eastAsia="Courier New" w:hAnsi="Courier New" w:cs="Courier New"/>
              <w:color w:val="EBC88D"/>
              <w:sz w:val="18"/>
              <w:szCs w:val="18"/>
            </w:rPr>
          </w:rPrChange>
        </w:rPr>
        <w:t>videos</w:t>
      </w:r>
      <w:proofErr w:type="spellEnd"/>
      <w:r w:rsidRPr="008F3D9F">
        <w:rPr>
          <w:rFonts w:ascii="Courier New" w:eastAsia="Courier New" w:hAnsi="Courier New" w:cs="Courier New"/>
          <w:color w:val="D6D6DD"/>
          <w:sz w:val="18"/>
          <w:szCs w:val="18"/>
          <w:lang w:val="fr-FR"/>
          <w:rPrChange w:id="438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381" w:author="Hayfa ZGAYA-BIAU" w:date="2025-06-12T18:32:00Z" w16du:dateUtc="2025-06-12T16:32:00Z">
            <w:rPr>
              <w:rFonts w:ascii="Courier New" w:eastAsia="Courier New" w:hAnsi="Courier New" w:cs="Courier New"/>
              <w:i/>
              <w:color w:val="D6D6DD"/>
              <w:sz w:val="18"/>
              <w:szCs w:val="18"/>
            </w:rPr>
          </w:rPrChange>
        </w:rPr>
        <w:t>videos_dir</w:t>
      </w:r>
      <w:proofErr w:type="spellEnd"/>
      <w:r w:rsidRPr="008F3D9F">
        <w:rPr>
          <w:rFonts w:ascii="Courier New" w:eastAsia="Courier New" w:hAnsi="Courier New" w:cs="Courier New"/>
          <w:color w:val="D6D6DD"/>
          <w:sz w:val="18"/>
          <w:szCs w:val="18"/>
          <w:lang w:val="fr-FR"/>
          <w:rPrChange w:id="43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38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384" w:author="Hayfa ZGAYA-BIAU" w:date="2025-06-12T18:32:00Z" w16du:dateUtc="2025-06-12T16:32:00Z">
            <w:rPr>
              <w:rFonts w:ascii="Courier New" w:eastAsia="Courier New" w:hAnsi="Courier New" w:cs="Courier New"/>
              <w:color w:val="E394DC"/>
              <w:sz w:val="18"/>
              <w:szCs w:val="18"/>
            </w:rPr>
          </w:rPrChange>
        </w:rPr>
        <w:t>videos</w:t>
      </w:r>
      <w:proofErr w:type="spellEnd"/>
      <w:r w:rsidRPr="008F3D9F">
        <w:rPr>
          <w:rFonts w:ascii="Courier New" w:eastAsia="Courier New" w:hAnsi="Courier New" w:cs="Courier New"/>
          <w:color w:val="E394DC"/>
          <w:sz w:val="18"/>
          <w:szCs w:val="18"/>
          <w:lang w:val="fr-FR"/>
          <w:rPrChange w:id="438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3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38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388" w:author="Hayfa ZGAYA-BIAU" w:date="2025-06-12T18:32:00Z" w16du:dateUtc="2025-06-12T16:32:00Z">
            <w:rPr>
              <w:rFonts w:ascii="Courier New" w:eastAsia="Courier New" w:hAnsi="Courier New" w:cs="Courier New"/>
              <w:i/>
              <w:color w:val="D6D6DD"/>
              <w:sz w:val="18"/>
              <w:szCs w:val="18"/>
            </w:rPr>
          </w:rPrChange>
        </w:rPr>
        <w:t>frames_dir</w:t>
      </w:r>
      <w:proofErr w:type="spellEnd"/>
      <w:r w:rsidRPr="008F3D9F">
        <w:rPr>
          <w:rFonts w:ascii="Courier New" w:eastAsia="Courier New" w:hAnsi="Courier New" w:cs="Courier New"/>
          <w:color w:val="D6D6DD"/>
          <w:sz w:val="18"/>
          <w:szCs w:val="18"/>
          <w:lang w:val="fr-FR"/>
          <w:rPrChange w:id="43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390" w:author="Hayfa ZGAYA-BIAU" w:date="2025-06-12T18:32:00Z" w16du:dateUtc="2025-06-12T16:32:00Z">
            <w:rPr>
              <w:rFonts w:ascii="Courier New" w:eastAsia="Courier New" w:hAnsi="Courier New" w:cs="Courier New"/>
              <w:color w:val="E394DC"/>
              <w:sz w:val="18"/>
              <w:szCs w:val="18"/>
            </w:rPr>
          </w:rPrChange>
        </w:rPr>
        <w:t>'frames'</w:t>
      </w:r>
      <w:r w:rsidRPr="008F3D9F">
        <w:rPr>
          <w:rFonts w:ascii="Courier New" w:eastAsia="Courier New" w:hAnsi="Courier New" w:cs="Courier New"/>
          <w:color w:val="D6D6DD"/>
          <w:sz w:val="18"/>
          <w:szCs w:val="18"/>
          <w:lang w:val="fr-FR"/>
          <w:rPrChange w:id="4391" w:author="Hayfa ZGAYA-BIAU" w:date="2025-06-12T18:32:00Z" w16du:dateUtc="2025-06-12T16:32:00Z">
            <w:rPr>
              <w:rFonts w:ascii="Courier New" w:eastAsia="Courier New" w:hAnsi="Courier New" w:cs="Courier New"/>
              <w:color w:val="D6D6DD"/>
              <w:sz w:val="18"/>
              <w:szCs w:val="18"/>
            </w:rPr>
          </w:rPrChange>
        </w:rPr>
        <w:t>)</w:t>
      </w:r>
    </w:p>
    <w:p w14:paraId="76B9189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392" w:author="Hayfa ZGAYA-BIAU" w:date="2025-06-12T18:32:00Z" w16du:dateUtc="2025-06-12T16:32:00Z">
            <w:rPr>
              <w:rFonts w:ascii="Courier New" w:eastAsia="Courier New" w:hAnsi="Courier New" w:cs="Courier New"/>
              <w:color w:val="D8DEE9"/>
              <w:sz w:val="18"/>
              <w:szCs w:val="18"/>
            </w:rPr>
          </w:rPrChange>
        </w:rPr>
      </w:pPr>
    </w:p>
    <w:p w14:paraId="35F1FDAD" w14:textId="77777777" w:rsidR="00F0408B" w:rsidRPr="008F3D9F" w:rsidRDefault="00F0408B">
      <w:pPr>
        <w:rPr>
          <w:sz w:val="16"/>
          <w:szCs w:val="16"/>
          <w:lang w:val="fr-FR"/>
          <w:rPrChange w:id="4393" w:author="Hayfa ZGAYA-BIAU" w:date="2025-06-12T18:32:00Z" w16du:dateUtc="2025-06-12T16:32:00Z">
            <w:rPr>
              <w:sz w:val="16"/>
              <w:szCs w:val="16"/>
            </w:rPr>
          </w:rPrChange>
        </w:rPr>
      </w:pPr>
    </w:p>
    <w:p w14:paraId="1F9DA9FF" w14:textId="77777777" w:rsidR="00F0408B" w:rsidRPr="008F3D9F" w:rsidRDefault="00F0408B">
      <w:pPr>
        <w:rPr>
          <w:sz w:val="16"/>
          <w:szCs w:val="16"/>
          <w:lang w:val="fr-FR"/>
          <w:rPrChange w:id="4394" w:author="Hayfa ZGAYA-BIAU" w:date="2025-06-12T18:32:00Z" w16du:dateUtc="2025-06-12T16:32:00Z">
            <w:rPr>
              <w:sz w:val="16"/>
              <w:szCs w:val="16"/>
            </w:rPr>
          </w:rPrChange>
        </w:rPr>
      </w:pPr>
    </w:p>
    <w:p w14:paraId="7E8F4E6F" w14:textId="77777777" w:rsidR="00F0408B" w:rsidRPr="008F3D9F" w:rsidRDefault="00000000">
      <w:pPr>
        <w:pStyle w:val="Titre3"/>
        <w:rPr>
          <w:lang w:val="fr-FR"/>
          <w:rPrChange w:id="4395" w:author="Hayfa ZGAYA-BIAU" w:date="2025-06-12T18:32:00Z" w16du:dateUtc="2025-06-12T16:32:00Z">
            <w:rPr/>
          </w:rPrChange>
        </w:rPr>
      </w:pPr>
      <w:bookmarkStart w:id="4396" w:name="_rrgyna2nuo6v" w:colFirst="0" w:colLast="0"/>
      <w:bookmarkEnd w:id="4396"/>
      <w:r w:rsidRPr="008F3D9F">
        <w:rPr>
          <w:lang w:val="fr-FR"/>
          <w:rPrChange w:id="4397" w:author="Hayfa ZGAYA-BIAU" w:date="2025-06-12T18:32:00Z" w16du:dateUtc="2025-06-12T16:32:00Z">
            <w:rPr/>
          </w:rPrChange>
        </w:rPr>
        <w:t xml:space="preserve">16.2. Prétraitement des </w:t>
      </w:r>
      <w:proofErr w:type="gramStart"/>
      <w:r w:rsidRPr="008F3D9F">
        <w:rPr>
          <w:lang w:val="fr-FR"/>
          <w:rPrChange w:id="4398" w:author="Hayfa ZGAYA-BIAU" w:date="2025-06-12T18:32:00Z" w16du:dateUtc="2025-06-12T16:32:00Z">
            <w:rPr/>
          </w:rPrChange>
        </w:rPr>
        <w:t>données:</w:t>
      </w:r>
      <w:proofErr w:type="gramEnd"/>
    </w:p>
    <w:p w14:paraId="5AC0FE5F" w14:textId="77777777" w:rsidR="00F0408B" w:rsidRPr="008F3D9F" w:rsidRDefault="00F0408B">
      <w:pPr>
        <w:rPr>
          <w:sz w:val="16"/>
          <w:szCs w:val="16"/>
          <w:lang w:val="fr-FR"/>
          <w:rPrChange w:id="4399" w:author="Hayfa ZGAYA-BIAU" w:date="2025-06-12T18:32:00Z" w16du:dateUtc="2025-06-12T16:32:00Z">
            <w:rPr>
              <w:sz w:val="16"/>
              <w:szCs w:val="16"/>
            </w:rPr>
          </w:rPrChange>
        </w:rPr>
      </w:pPr>
    </w:p>
    <w:p w14:paraId="38EB5AB4"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4400"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4401" w:author="Hayfa ZGAYA-BIAU" w:date="2025-06-12T18:32:00Z" w16du:dateUtc="2025-06-12T16:32:00Z">
            <w:rPr>
              <w:rFonts w:ascii="Courier New" w:eastAsia="Courier New" w:hAnsi="Courier New" w:cs="Courier New"/>
              <w:b/>
              <w:i/>
              <w:color w:val="FFFFFF"/>
              <w:sz w:val="30"/>
              <w:szCs w:val="30"/>
            </w:rPr>
          </w:rPrChange>
        </w:rPr>
        <w:t># data_preprocessing_sequences.py</w:t>
      </w:r>
    </w:p>
    <w:p w14:paraId="38037D3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402" w:author="Hayfa ZGAYA-BIAU" w:date="2025-06-12T18:32:00Z" w16du:dateUtc="2025-06-12T16:32:00Z">
            <w:rPr>
              <w:rFonts w:ascii="Courier New" w:eastAsia="Courier New" w:hAnsi="Courier New" w:cs="Courier New"/>
              <w:color w:val="D8DEE9"/>
              <w:sz w:val="18"/>
              <w:szCs w:val="18"/>
            </w:rPr>
          </w:rPrChange>
        </w:rPr>
      </w:pPr>
    </w:p>
    <w:p w14:paraId="78E767F1"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03"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4404"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44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406" w:author="Hayfa ZGAYA-BIAU" w:date="2025-06-12T18:32:00Z" w16du:dateUtc="2025-06-12T16:32:00Z">
            <w:rPr>
              <w:rFonts w:ascii="Courier New" w:eastAsia="Courier New" w:hAnsi="Courier New" w:cs="Courier New"/>
              <w:color w:val="D1D1D1"/>
              <w:sz w:val="18"/>
              <w:szCs w:val="18"/>
            </w:rPr>
          </w:rPrChange>
        </w:rPr>
        <w:t>os</w:t>
      </w:r>
    </w:p>
    <w:p w14:paraId="608B74E5"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0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440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44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410" w:author="Hayfa ZGAYA-BIAU" w:date="2025-06-12T18:32:00Z" w16du:dateUtc="2025-06-12T16:32:00Z">
            <w:rPr>
              <w:rFonts w:ascii="Courier New" w:eastAsia="Courier New" w:hAnsi="Courier New" w:cs="Courier New"/>
              <w:color w:val="D1D1D1"/>
              <w:sz w:val="18"/>
              <w:szCs w:val="18"/>
            </w:rPr>
          </w:rPrChange>
        </w:rPr>
        <w:t>cv2</w:t>
      </w:r>
    </w:p>
    <w:p w14:paraId="6110680E"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1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441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441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14" w:author="Hayfa ZGAYA-BIAU" w:date="2025-06-12T18:32:00Z" w16du:dateUtc="2025-06-12T16:32:00Z">
            <w:rPr>
              <w:rFonts w:ascii="Courier New" w:eastAsia="Courier New" w:hAnsi="Courier New" w:cs="Courier New"/>
              <w:color w:val="D1D1D1"/>
              <w:sz w:val="18"/>
              <w:szCs w:val="18"/>
            </w:rPr>
          </w:rPrChange>
        </w:rPr>
        <w:t>dlib</w:t>
      </w:r>
      <w:proofErr w:type="spellEnd"/>
    </w:p>
    <w:p w14:paraId="4D74CC62"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15"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4416"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441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18"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44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420"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442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22" w:author="Hayfa ZGAYA-BIAU" w:date="2025-06-12T18:32:00Z" w16du:dateUtc="2025-06-12T16:32:00Z">
            <w:rPr>
              <w:rFonts w:ascii="Courier New" w:eastAsia="Courier New" w:hAnsi="Courier New" w:cs="Courier New"/>
              <w:color w:val="D1D1D1"/>
              <w:sz w:val="18"/>
              <w:szCs w:val="18"/>
            </w:rPr>
          </w:rPrChange>
        </w:rPr>
        <w:t>np</w:t>
      </w:r>
      <w:proofErr w:type="spellEnd"/>
    </w:p>
    <w:p w14:paraId="14D1A9A4"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23" w:author="Hayfa ZGAYA-BIAU" w:date="2025-06-12T18:32:00Z" w16du:dateUtc="2025-06-12T16:32:00Z">
            <w:rPr>
              <w:rFonts w:ascii="Courier New" w:eastAsia="Courier New" w:hAnsi="Courier New" w:cs="Courier New"/>
              <w:color w:val="D1D1D1"/>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4424"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442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26" w:author="Hayfa ZGAYA-BIAU" w:date="2025-06-12T18:32:00Z" w16du:dateUtc="2025-06-12T16:32:00Z">
            <w:rPr>
              <w:rFonts w:ascii="Courier New" w:eastAsia="Courier New" w:hAnsi="Courier New" w:cs="Courier New"/>
              <w:color w:val="D1D1D1"/>
              <w:sz w:val="18"/>
              <w:szCs w:val="18"/>
            </w:rPr>
          </w:rPrChange>
        </w:rPr>
        <w:t>imutils</w:t>
      </w:r>
      <w:proofErr w:type="spellEnd"/>
      <w:r w:rsidRPr="008F3D9F">
        <w:rPr>
          <w:rFonts w:ascii="Courier New" w:eastAsia="Courier New" w:hAnsi="Courier New" w:cs="Courier New"/>
          <w:color w:val="D8DEE9"/>
          <w:sz w:val="18"/>
          <w:szCs w:val="18"/>
          <w:lang w:val="fr-FR"/>
          <w:rPrChange w:id="44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428"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442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30" w:author="Hayfa ZGAYA-BIAU" w:date="2025-06-12T18:32:00Z" w16du:dateUtc="2025-06-12T16:32:00Z">
            <w:rPr>
              <w:rFonts w:ascii="Courier New" w:eastAsia="Courier New" w:hAnsi="Courier New" w:cs="Courier New"/>
              <w:color w:val="D1D1D1"/>
              <w:sz w:val="18"/>
              <w:szCs w:val="18"/>
            </w:rPr>
          </w:rPrChange>
        </w:rPr>
        <w:t>face_utils</w:t>
      </w:r>
      <w:proofErr w:type="spellEnd"/>
    </w:p>
    <w:p w14:paraId="4A65AA7B"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4431"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4432"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443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434" w:author="Hayfa ZGAYA-BIAU" w:date="2025-06-12T18:32:00Z" w16du:dateUtc="2025-06-12T16:32:00Z">
            <w:rPr>
              <w:rFonts w:ascii="Courier New" w:eastAsia="Courier New" w:hAnsi="Courier New" w:cs="Courier New"/>
              <w:color w:val="D1D1D1"/>
              <w:sz w:val="18"/>
              <w:szCs w:val="18"/>
            </w:rPr>
          </w:rPrChange>
        </w:rPr>
        <w:t>tqdm</w:t>
      </w:r>
      <w:proofErr w:type="spellEnd"/>
      <w:r w:rsidRPr="008F3D9F">
        <w:rPr>
          <w:rFonts w:ascii="Courier New" w:eastAsia="Courier New" w:hAnsi="Courier New" w:cs="Courier New"/>
          <w:color w:val="D8DEE9"/>
          <w:sz w:val="18"/>
          <w:szCs w:val="18"/>
          <w:lang w:val="fr-FR"/>
          <w:rPrChange w:id="44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4436"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443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4438" w:author="Hayfa ZGAYA-BIAU" w:date="2025-06-12T18:32:00Z" w16du:dateUtc="2025-06-12T16:32:00Z">
            <w:rPr>
              <w:rFonts w:ascii="Courier New" w:eastAsia="Courier New" w:hAnsi="Courier New" w:cs="Courier New"/>
              <w:color w:val="EBC88D"/>
              <w:sz w:val="18"/>
              <w:szCs w:val="18"/>
            </w:rPr>
          </w:rPrChange>
        </w:rPr>
        <w:t>tqdm</w:t>
      </w:r>
      <w:proofErr w:type="spellEnd"/>
    </w:p>
    <w:p w14:paraId="394A0979"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4439"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4440"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44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442" w:author="Hayfa ZGAYA-BIAU" w:date="2025-06-12T18:32:00Z" w16du:dateUtc="2025-06-12T16:32:00Z">
            <w:rPr>
              <w:rFonts w:ascii="Courier New" w:eastAsia="Courier New" w:hAnsi="Courier New" w:cs="Courier New"/>
              <w:color w:val="D1D1D1"/>
              <w:sz w:val="18"/>
              <w:szCs w:val="18"/>
            </w:rPr>
          </w:rPrChange>
        </w:rPr>
        <w:t>pickle</w:t>
      </w:r>
    </w:p>
    <w:p w14:paraId="685A4A2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443" w:author="Hayfa ZGAYA-BIAU" w:date="2025-06-12T18:32:00Z" w16du:dateUtc="2025-06-12T16:32:00Z">
            <w:rPr>
              <w:rFonts w:ascii="Courier New" w:eastAsia="Courier New" w:hAnsi="Courier New" w:cs="Courier New"/>
              <w:color w:val="D8DEE9"/>
              <w:sz w:val="18"/>
              <w:szCs w:val="18"/>
            </w:rPr>
          </w:rPrChange>
        </w:rPr>
      </w:pPr>
    </w:p>
    <w:p w14:paraId="6ADBF39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444"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4445"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444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4447" w:author="Hayfa ZGAYA-BIAU" w:date="2025-06-12T18:32:00Z" w16du:dateUtc="2025-06-12T16:32:00Z">
            <w:rPr>
              <w:rFonts w:ascii="Courier New" w:eastAsia="Courier New" w:hAnsi="Courier New" w:cs="Courier New"/>
              <w:b/>
              <w:color w:val="EFB080"/>
              <w:sz w:val="18"/>
              <w:szCs w:val="18"/>
            </w:rPr>
          </w:rPrChange>
        </w:rPr>
        <w:t>get_facial_</w:t>
      </w:r>
      <w:proofErr w:type="gramStart"/>
      <w:r w:rsidRPr="008F3D9F">
        <w:rPr>
          <w:rFonts w:ascii="Courier New" w:eastAsia="Courier New" w:hAnsi="Courier New" w:cs="Courier New"/>
          <w:b/>
          <w:color w:val="EFB080"/>
          <w:sz w:val="18"/>
          <w:szCs w:val="18"/>
          <w:lang w:val="fr-FR"/>
          <w:rPrChange w:id="4448" w:author="Hayfa ZGAYA-BIAU" w:date="2025-06-12T18:32:00Z" w16du:dateUtc="2025-06-12T16:32:00Z">
            <w:rPr>
              <w:rFonts w:ascii="Courier New" w:eastAsia="Courier New" w:hAnsi="Courier New" w:cs="Courier New"/>
              <w:b/>
              <w:color w:val="EFB080"/>
              <w:sz w:val="18"/>
              <w:szCs w:val="18"/>
            </w:rPr>
          </w:rPrChange>
        </w:rPr>
        <w:t>landmarks</w:t>
      </w:r>
      <w:proofErr w:type="spellEnd"/>
      <w:r w:rsidRPr="008F3D9F">
        <w:rPr>
          <w:rFonts w:ascii="Courier New" w:eastAsia="Courier New" w:hAnsi="Courier New" w:cs="Courier New"/>
          <w:color w:val="D8DEE9"/>
          <w:sz w:val="18"/>
          <w:szCs w:val="18"/>
          <w:lang w:val="fr-FR"/>
          <w:rPrChange w:id="4449"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4450"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8DEE9"/>
          <w:sz w:val="18"/>
          <w:szCs w:val="18"/>
          <w:lang w:val="fr-FR"/>
          <w:rPrChange w:id="445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452"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8DEE9"/>
          <w:sz w:val="18"/>
          <w:szCs w:val="18"/>
          <w:lang w:val="fr-FR"/>
          <w:rPrChange w:id="445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4454" w:author="Hayfa ZGAYA-BIAU" w:date="2025-06-12T18:32:00Z" w16du:dateUtc="2025-06-12T16:32:00Z">
            <w:rPr>
              <w:rFonts w:ascii="Courier New" w:eastAsia="Courier New" w:hAnsi="Courier New" w:cs="Courier New"/>
              <w:i/>
              <w:color w:val="D6D6DD"/>
              <w:sz w:val="18"/>
              <w:szCs w:val="18"/>
            </w:rPr>
          </w:rPrChange>
        </w:rPr>
        <w:t>image</w:t>
      </w:r>
      <w:proofErr w:type="gramStart"/>
      <w:r w:rsidRPr="008F3D9F">
        <w:rPr>
          <w:rFonts w:ascii="Courier New" w:eastAsia="Courier New" w:hAnsi="Courier New" w:cs="Courier New"/>
          <w:color w:val="D8DEE9"/>
          <w:sz w:val="18"/>
          <w:szCs w:val="18"/>
          <w:lang w:val="fr-FR"/>
          <w:rPrChange w:id="4455" w:author="Hayfa ZGAYA-BIAU" w:date="2025-06-12T18:32:00Z" w16du:dateUtc="2025-06-12T16:32:00Z">
            <w:rPr>
              <w:rFonts w:ascii="Courier New" w:eastAsia="Courier New" w:hAnsi="Courier New" w:cs="Courier New"/>
              <w:color w:val="D8DEE9"/>
              <w:sz w:val="18"/>
              <w:szCs w:val="18"/>
            </w:rPr>
          </w:rPrChange>
        </w:rPr>
        <w:t>):</w:t>
      </w:r>
      <w:proofErr w:type="gramEnd"/>
    </w:p>
    <w:p w14:paraId="131DBD6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5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44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4458" w:author="Hayfa ZGAYA-BIAU" w:date="2025-06-12T18:32:00Z" w16du:dateUtc="2025-06-12T16:32:00Z">
            <w:rPr>
              <w:rFonts w:ascii="Courier New" w:eastAsia="Courier New" w:hAnsi="Courier New" w:cs="Courier New"/>
              <w:color w:val="E394DC"/>
              <w:sz w:val="18"/>
              <w:szCs w:val="18"/>
            </w:rPr>
          </w:rPrChange>
        </w:rPr>
        <w:t>"""</w:t>
      </w:r>
    </w:p>
    <w:p w14:paraId="76F708E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5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6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461" w:author="Hayfa ZGAYA-BIAU" w:date="2025-06-12T18:32:00Z" w16du:dateUtc="2025-06-12T16:32:00Z">
            <w:rPr>
              <w:rFonts w:ascii="Courier New" w:eastAsia="Courier New" w:hAnsi="Courier New" w:cs="Courier New"/>
              <w:color w:val="E394DC"/>
              <w:sz w:val="18"/>
              <w:szCs w:val="18"/>
            </w:rPr>
          </w:rPrChange>
        </w:rPr>
        <w:t>Detects</w:t>
      </w:r>
      <w:proofErr w:type="spellEnd"/>
      <w:r w:rsidRPr="008F3D9F">
        <w:rPr>
          <w:rFonts w:ascii="Courier New" w:eastAsia="Courier New" w:hAnsi="Courier New" w:cs="Courier New"/>
          <w:color w:val="E394DC"/>
          <w:sz w:val="18"/>
          <w:szCs w:val="18"/>
          <w:lang w:val="fr-FR"/>
          <w:rPrChange w:id="4462" w:author="Hayfa ZGAYA-BIAU" w:date="2025-06-12T18:32:00Z" w16du:dateUtc="2025-06-12T16:32:00Z">
            <w:rPr>
              <w:rFonts w:ascii="Courier New" w:eastAsia="Courier New" w:hAnsi="Courier New" w:cs="Courier New"/>
              <w:color w:val="E394DC"/>
              <w:sz w:val="18"/>
              <w:szCs w:val="18"/>
            </w:rPr>
          </w:rPrChange>
        </w:rPr>
        <w:t xml:space="preserve"> facial </w:t>
      </w:r>
      <w:proofErr w:type="spellStart"/>
      <w:r w:rsidRPr="008F3D9F">
        <w:rPr>
          <w:rFonts w:ascii="Courier New" w:eastAsia="Courier New" w:hAnsi="Courier New" w:cs="Courier New"/>
          <w:color w:val="E394DC"/>
          <w:sz w:val="18"/>
          <w:szCs w:val="18"/>
          <w:lang w:val="fr-FR"/>
          <w:rPrChange w:id="4463"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4464" w:author="Hayfa ZGAYA-BIAU" w:date="2025-06-12T18:32:00Z" w16du:dateUtc="2025-06-12T16:32:00Z">
            <w:rPr>
              <w:rFonts w:ascii="Courier New" w:eastAsia="Courier New" w:hAnsi="Courier New" w:cs="Courier New"/>
              <w:color w:val="E394DC"/>
              <w:sz w:val="18"/>
              <w:szCs w:val="18"/>
            </w:rPr>
          </w:rPrChange>
        </w:rPr>
        <w:t xml:space="preserve"> in an image.</w:t>
      </w:r>
    </w:p>
    <w:p w14:paraId="7E1E725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465" w:author="Hayfa ZGAYA-BIAU" w:date="2025-06-12T18:32:00Z" w16du:dateUtc="2025-06-12T16:32:00Z">
            <w:rPr>
              <w:rFonts w:ascii="Courier New" w:eastAsia="Courier New" w:hAnsi="Courier New" w:cs="Courier New"/>
              <w:color w:val="D8DEE9"/>
              <w:sz w:val="18"/>
              <w:szCs w:val="18"/>
            </w:rPr>
          </w:rPrChange>
        </w:rPr>
      </w:pPr>
    </w:p>
    <w:p w14:paraId="71166D2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6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6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468" w:author="Hayfa ZGAYA-BIAU" w:date="2025-06-12T18:32:00Z" w16du:dateUtc="2025-06-12T16:32:00Z">
            <w:rPr>
              <w:rFonts w:ascii="Courier New" w:eastAsia="Courier New" w:hAnsi="Courier New" w:cs="Courier New"/>
              <w:color w:val="E394DC"/>
              <w:sz w:val="18"/>
              <w:szCs w:val="18"/>
            </w:rPr>
          </w:rPrChange>
        </w:rPr>
        <w:t>Args:</w:t>
      </w:r>
      <w:proofErr w:type="gramEnd"/>
    </w:p>
    <w:p w14:paraId="0466EF8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6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70"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471" w:author="Hayfa ZGAYA-BIAU" w:date="2025-06-12T18:32:00Z" w16du:dateUtc="2025-06-12T16:32:00Z">
            <w:rPr>
              <w:rFonts w:ascii="Courier New" w:eastAsia="Courier New" w:hAnsi="Courier New" w:cs="Courier New"/>
              <w:color w:val="E394DC"/>
              <w:sz w:val="18"/>
              <w:szCs w:val="18"/>
            </w:rPr>
          </w:rPrChange>
        </w:rPr>
        <w:t>detector:</w:t>
      </w:r>
      <w:proofErr w:type="gramEnd"/>
      <w:r w:rsidRPr="008F3D9F">
        <w:rPr>
          <w:rFonts w:ascii="Courier New" w:eastAsia="Courier New" w:hAnsi="Courier New" w:cs="Courier New"/>
          <w:color w:val="E394DC"/>
          <w:sz w:val="18"/>
          <w:szCs w:val="18"/>
          <w:lang w:val="fr-FR"/>
          <w:rPrChange w:id="447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473"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4474" w:author="Hayfa ZGAYA-BIAU" w:date="2025-06-12T18:32:00Z" w16du:dateUtc="2025-06-12T16:32:00Z">
            <w:rPr>
              <w:rFonts w:ascii="Courier New" w:eastAsia="Courier New" w:hAnsi="Courier New" w:cs="Courier New"/>
              <w:color w:val="E394DC"/>
              <w:sz w:val="18"/>
              <w:szCs w:val="18"/>
            </w:rPr>
          </w:rPrChange>
        </w:rPr>
        <w:t xml:space="preserve"> face detector.</w:t>
      </w:r>
    </w:p>
    <w:p w14:paraId="7C00C17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7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7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477"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447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47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480"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448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482"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448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484"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4485" w:author="Hayfa ZGAYA-BIAU" w:date="2025-06-12T18:32:00Z" w16du:dateUtc="2025-06-12T16:32:00Z">
            <w:rPr>
              <w:rFonts w:ascii="Courier New" w:eastAsia="Courier New" w:hAnsi="Courier New" w:cs="Courier New"/>
              <w:color w:val="E394DC"/>
              <w:sz w:val="18"/>
              <w:szCs w:val="18"/>
            </w:rPr>
          </w:rPrChange>
        </w:rPr>
        <w:t>.</w:t>
      </w:r>
    </w:p>
    <w:p w14:paraId="440B233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8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8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488" w:author="Hayfa ZGAYA-BIAU" w:date="2025-06-12T18:32:00Z" w16du:dateUtc="2025-06-12T16:32:00Z">
            <w:rPr>
              <w:rFonts w:ascii="Courier New" w:eastAsia="Courier New" w:hAnsi="Courier New" w:cs="Courier New"/>
              <w:color w:val="E394DC"/>
              <w:sz w:val="18"/>
              <w:szCs w:val="18"/>
            </w:rPr>
          </w:rPrChange>
        </w:rPr>
        <w:t>image</w:t>
      </w:r>
      <w:proofErr w:type="gramEnd"/>
      <w:r w:rsidRPr="008F3D9F">
        <w:rPr>
          <w:rFonts w:ascii="Courier New" w:eastAsia="Courier New" w:hAnsi="Courier New" w:cs="Courier New"/>
          <w:color w:val="E394DC"/>
          <w:sz w:val="18"/>
          <w:szCs w:val="18"/>
          <w:lang w:val="fr-FR"/>
          <w:rPrChange w:id="448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490"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449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492" w:author="Hayfa ZGAYA-BIAU" w:date="2025-06-12T18:32:00Z" w16du:dateUtc="2025-06-12T16:32:00Z">
            <w:rPr>
              <w:rFonts w:ascii="Courier New" w:eastAsia="Courier New" w:hAnsi="Courier New" w:cs="Courier New"/>
              <w:color w:val="E394DC"/>
              <w:sz w:val="18"/>
              <w:szCs w:val="18"/>
            </w:rPr>
          </w:rPrChange>
        </w:rPr>
        <w:t xml:space="preserve"> Input image.</w:t>
      </w:r>
    </w:p>
    <w:p w14:paraId="7A52A9CD"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493" w:author="Hayfa ZGAYA-BIAU" w:date="2025-06-12T18:32:00Z" w16du:dateUtc="2025-06-12T16:32:00Z">
            <w:rPr>
              <w:rFonts w:ascii="Courier New" w:eastAsia="Courier New" w:hAnsi="Courier New" w:cs="Courier New"/>
              <w:color w:val="D8DEE9"/>
              <w:sz w:val="18"/>
              <w:szCs w:val="18"/>
            </w:rPr>
          </w:rPrChange>
        </w:rPr>
      </w:pPr>
    </w:p>
    <w:p w14:paraId="50491FD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9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9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496"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4497" w:author="Hayfa ZGAYA-BIAU" w:date="2025-06-12T18:32:00Z" w16du:dateUtc="2025-06-12T16:32:00Z">
            <w:rPr>
              <w:rFonts w:ascii="Courier New" w:eastAsia="Courier New" w:hAnsi="Courier New" w:cs="Courier New"/>
              <w:color w:val="E394DC"/>
              <w:sz w:val="18"/>
              <w:szCs w:val="18"/>
            </w:rPr>
          </w:rPrChange>
        </w:rPr>
        <w:t>:</w:t>
      </w:r>
      <w:proofErr w:type="gramEnd"/>
    </w:p>
    <w:p w14:paraId="2057A3C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49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499"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500" w:author="Hayfa ZGAYA-BIAU" w:date="2025-06-12T18:32:00Z" w16du:dateUtc="2025-06-12T16:32:00Z">
            <w:rPr>
              <w:rFonts w:ascii="Courier New" w:eastAsia="Courier New" w:hAnsi="Courier New" w:cs="Courier New"/>
              <w:color w:val="E394DC"/>
              <w:sz w:val="18"/>
              <w:szCs w:val="18"/>
            </w:rPr>
          </w:rPrChange>
        </w:rPr>
        <w:t>dict:</w:t>
      </w:r>
      <w:proofErr w:type="gramEnd"/>
      <w:r w:rsidRPr="008F3D9F">
        <w:rPr>
          <w:rFonts w:ascii="Courier New" w:eastAsia="Courier New" w:hAnsi="Courier New" w:cs="Courier New"/>
          <w:color w:val="E394DC"/>
          <w:sz w:val="18"/>
          <w:szCs w:val="18"/>
          <w:lang w:val="fr-FR"/>
          <w:rPrChange w:id="450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502" w:author="Hayfa ZGAYA-BIAU" w:date="2025-06-12T18:32:00Z" w16du:dateUtc="2025-06-12T16:32:00Z">
            <w:rPr>
              <w:rFonts w:ascii="Courier New" w:eastAsia="Courier New" w:hAnsi="Courier New" w:cs="Courier New"/>
              <w:color w:val="E394DC"/>
              <w:sz w:val="18"/>
              <w:szCs w:val="18"/>
            </w:rPr>
          </w:rPrChange>
        </w:rPr>
        <w:t>Coordinates</w:t>
      </w:r>
      <w:proofErr w:type="spellEnd"/>
      <w:r w:rsidRPr="008F3D9F">
        <w:rPr>
          <w:rFonts w:ascii="Courier New" w:eastAsia="Courier New" w:hAnsi="Courier New" w:cs="Courier New"/>
          <w:color w:val="E394DC"/>
          <w:sz w:val="18"/>
          <w:szCs w:val="18"/>
          <w:lang w:val="fr-FR"/>
          <w:rPrChange w:id="4503" w:author="Hayfa ZGAYA-BIAU" w:date="2025-06-12T18:32:00Z" w16du:dateUtc="2025-06-12T16:32:00Z">
            <w:rPr>
              <w:rFonts w:ascii="Courier New" w:eastAsia="Courier New" w:hAnsi="Courier New" w:cs="Courier New"/>
              <w:color w:val="E394DC"/>
              <w:sz w:val="18"/>
              <w:szCs w:val="18"/>
            </w:rPr>
          </w:rPrChange>
        </w:rPr>
        <w:t xml:space="preserve"> of </w:t>
      </w:r>
      <w:proofErr w:type="spellStart"/>
      <w:r w:rsidRPr="008F3D9F">
        <w:rPr>
          <w:rFonts w:ascii="Courier New" w:eastAsia="Courier New" w:hAnsi="Courier New" w:cs="Courier New"/>
          <w:color w:val="E394DC"/>
          <w:sz w:val="18"/>
          <w:szCs w:val="18"/>
          <w:lang w:val="fr-FR"/>
          <w:rPrChange w:id="4504" w:author="Hayfa ZGAYA-BIAU" w:date="2025-06-12T18:32:00Z" w16du:dateUtc="2025-06-12T16:32:00Z">
            <w:rPr>
              <w:rFonts w:ascii="Courier New" w:eastAsia="Courier New" w:hAnsi="Courier New" w:cs="Courier New"/>
              <w:color w:val="E394DC"/>
              <w:sz w:val="18"/>
              <w:szCs w:val="18"/>
            </w:rPr>
          </w:rPrChange>
        </w:rPr>
        <w:t>eyes</w:t>
      </w:r>
      <w:proofErr w:type="spellEnd"/>
      <w:r w:rsidRPr="008F3D9F">
        <w:rPr>
          <w:rFonts w:ascii="Courier New" w:eastAsia="Courier New" w:hAnsi="Courier New" w:cs="Courier New"/>
          <w:color w:val="E394DC"/>
          <w:sz w:val="18"/>
          <w:szCs w:val="18"/>
          <w:lang w:val="fr-FR"/>
          <w:rPrChange w:id="4505"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4506" w:author="Hayfa ZGAYA-BIAU" w:date="2025-06-12T18:32:00Z" w16du:dateUtc="2025-06-12T16:32:00Z">
            <w:rPr>
              <w:rFonts w:ascii="Courier New" w:eastAsia="Courier New" w:hAnsi="Courier New" w:cs="Courier New"/>
              <w:color w:val="E394DC"/>
              <w:sz w:val="18"/>
              <w:szCs w:val="18"/>
            </w:rPr>
          </w:rPrChange>
        </w:rPr>
        <w:t>eyebrows</w:t>
      </w:r>
      <w:proofErr w:type="spellEnd"/>
      <w:r w:rsidRPr="008F3D9F">
        <w:rPr>
          <w:rFonts w:ascii="Courier New" w:eastAsia="Courier New" w:hAnsi="Courier New" w:cs="Courier New"/>
          <w:color w:val="E394DC"/>
          <w:sz w:val="18"/>
          <w:szCs w:val="18"/>
          <w:lang w:val="fr-FR"/>
          <w:rPrChange w:id="4507" w:author="Hayfa ZGAYA-BIAU" w:date="2025-06-12T18:32:00Z" w16du:dateUtc="2025-06-12T16:32:00Z">
            <w:rPr>
              <w:rFonts w:ascii="Courier New" w:eastAsia="Courier New" w:hAnsi="Courier New" w:cs="Courier New"/>
              <w:color w:val="E394DC"/>
              <w:sz w:val="18"/>
              <w:szCs w:val="18"/>
            </w:rPr>
          </w:rPrChange>
        </w:rPr>
        <w:t>.</w:t>
      </w:r>
    </w:p>
    <w:p w14:paraId="5D32918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50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509" w:author="Hayfa ZGAYA-BIAU" w:date="2025-06-12T18:32:00Z" w16du:dateUtc="2025-06-12T16:32:00Z">
            <w:rPr>
              <w:rFonts w:ascii="Courier New" w:eastAsia="Courier New" w:hAnsi="Courier New" w:cs="Courier New"/>
              <w:color w:val="E394DC"/>
              <w:sz w:val="18"/>
              <w:szCs w:val="18"/>
            </w:rPr>
          </w:rPrChange>
        </w:rPr>
        <w:t xml:space="preserve">   """</w:t>
      </w:r>
    </w:p>
    <w:p w14:paraId="78060DD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51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51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512" w:author="Hayfa ZGAYA-BIAU" w:date="2025-06-12T18:32:00Z" w16du:dateUtc="2025-06-12T16:32:00Z">
            <w:rPr>
              <w:rFonts w:ascii="Courier New" w:eastAsia="Courier New" w:hAnsi="Courier New" w:cs="Courier New"/>
              <w:color w:val="94C1FA"/>
              <w:sz w:val="18"/>
              <w:szCs w:val="18"/>
            </w:rPr>
          </w:rPrChange>
        </w:rPr>
        <w:t>gray</w:t>
      </w:r>
      <w:proofErr w:type="gramEnd"/>
      <w:r w:rsidRPr="008F3D9F">
        <w:rPr>
          <w:rFonts w:ascii="Courier New" w:eastAsia="Courier New" w:hAnsi="Courier New" w:cs="Courier New"/>
          <w:color w:val="D8DEE9"/>
          <w:sz w:val="18"/>
          <w:szCs w:val="18"/>
          <w:lang w:val="fr-FR"/>
          <w:rPrChange w:id="45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5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516"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45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518" w:author="Hayfa ZGAYA-BIAU" w:date="2025-06-12T18:32:00Z" w16du:dateUtc="2025-06-12T16:32:00Z">
            <w:rPr>
              <w:rFonts w:ascii="Courier New" w:eastAsia="Courier New" w:hAnsi="Courier New" w:cs="Courier New"/>
              <w:color w:val="EBC88D"/>
              <w:sz w:val="18"/>
              <w:szCs w:val="18"/>
            </w:rPr>
          </w:rPrChange>
        </w:rPr>
        <w:t>cvtColor</w:t>
      </w:r>
      <w:r w:rsidRPr="008F3D9F">
        <w:rPr>
          <w:rFonts w:ascii="Courier New" w:eastAsia="Courier New" w:hAnsi="Courier New" w:cs="Courier New"/>
          <w:color w:val="D6D6DD"/>
          <w:sz w:val="18"/>
          <w:szCs w:val="18"/>
          <w:lang w:val="fr-FR"/>
          <w:rPrChange w:id="45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i/>
          <w:color w:val="D6D6DD"/>
          <w:sz w:val="18"/>
          <w:szCs w:val="18"/>
          <w:lang w:val="fr-FR"/>
          <w:rPrChange w:id="4520"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45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52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45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4525" w:author="Hayfa ZGAYA-BIAU" w:date="2025-06-12T18:32:00Z" w16du:dateUtc="2025-06-12T16:32:00Z">
            <w:rPr>
              <w:rFonts w:ascii="Courier New" w:eastAsia="Courier New" w:hAnsi="Courier New" w:cs="Courier New"/>
              <w:color w:val="AA9BF5"/>
              <w:sz w:val="18"/>
              <w:szCs w:val="18"/>
            </w:rPr>
          </w:rPrChange>
        </w:rPr>
        <w:t>COLOR_BGR2GRAY</w:t>
      </w:r>
      <w:r w:rsidRPr="008F3D9F">
        <w:rPr>
          <w:rFonts w:ascii="Courier New" w:eastAsia="Courier New" w:hAnsi="Courier New" w:cs="Courier New"/>
          <w:color w:val="D6D6DD"/>
          <w:sz w:val="18"/>
          <w:szCs w:val="18"/>
          <w:lang w:val="fr-FR"/>
          <w:rPrChange w:id="4526" w:author="Hayfa ZGAYA-BIAU" w:date="2025-06-12T18:32:00Z" w16du:dateUtc="2025-06-12T16:32:00Z">
            <w:rPr>
              <w:rFonts w:ascii="Courier New" w:eastAsia="Courier New" w:hAnsi="Courier New" w:cs="Courier New"/>
              <w:color w:val="D6D6DD"/>
              <w:sz w:val="18"/>
              <w:szCs w:val="18"/>
            </w:rPr>
          </w:rPrChange>
        </w:rPr>
        <w:t>)</w:t>
      </w:r>
    </w:p>
    <w:p w14:paraId="1B4E89A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52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52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529" w:author="Hayfa ZGAYA-BIAU" w:date="2025-06-12T18:32:00Z" w16du:dateUtc="2025-06-12T16:32:00Z">
            <w:rPr>
              <w:rFonts w:ascii="Courier New" w:eastAsia="Courier New" w:hAnsi="Courier New" w:cs="Courier New"/>
              <w:color w:val="94C1FA"/>
              <w:sz w:val="18"/>
              <w:szCs w:val="18"/>
            </w:rPr>
          </w:rPrChange>
        </w:rPr>
        <w:t>rects</w:t>
      </w:r>
      <w:proofErr w:type="spellEnd"/>
      <w:proofErr w:type="gramEnd"/>
      <w:r w:rsidRPr="008F3D9F">
        <w:rPr>
          <w:rFonts w:ascii="Courier New" w:eastAsia="Courier New" w:hAnsi="Courier New" w:cs="Courier New"/>
          <w:color w:val="D8DEE9"/>
          <w:sz w:val="18"/>
          <w:szCs w:val="18"/>
          <w:lang w:val="fr-FR"/>
          <w:rPrChange w:id="45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5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3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4533"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6D6DD"/>
          <w:sz w:val="18"/>
          <w:szCs w:val="18"/>
          <w:lang w:val="fr-FR"/>
          <w:rPrChange w:id="453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4535" w:author="Hayfa ZGAYA-BIAU" w:date="2025-06-12T18:32:00Z" w16du:dateUtc="2025-06-12T16:32:00Z">
            <w:rPr>
              <w:rFonts w:ascii="Courier New" w:eastAsia="Courier New" w:hAnsi="Courier New" w:cs="Courier New"/>
              <w:color w:val="94C1FA"/>
              <w:sz w:val="18"/>
              <w:szCs w:val="18"/>
            </w:rPr>
          </w:rPrChange>
        </w:rPr>
        <w:t>gray</w:t>
      </w:r>
      <w:r w:rsidRPr="008F3D9F">
        <w:rPr>
          <w:rFonts w:ascii="Courier New" w:eastAsia="Courier New" w:hAnsi="Courier New" w:cs="Courier New"/>
          <w:color w:val="D6D6DD"/>
          <w:sz w:val="18"/>
          <w:szCs w:val="18"/>
          <w:lang w:val="fr-FR"/>
          <w:rPrChange w:id="45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538"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4539" w:author="Hayfa ZGAYA-BIAU" w:date="2025-06-12T18:32:00Z" w16du:dateUtc="2025-06-12T16:32:00Z">
            <w:rPr>
              <w:rFonts w:ascii="Courier New" w:eastAsia="Courier New" w:hAnsi="Courier New" w:cs="Courier New"/>
              <w:color w:val="D6D6DD"/>
              <w:sz w:val="18"/>
              <w:szCs w:val="18"/>
            </w:rPr>
          </w:rPrChange>
        </w:rPr>
        <w:t>)</w:t>
      </w:r>
    </w:p>
    <w:p w14:paraId="2F030E7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54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541" w:author="Hayfa ZGAYA-BIAU" w:date="2025-06-12T18:32:00Z" w16du:dateUtc="2025-06-12T16:32:00Z">
            <w:rPr>
              <w:rFonts w:ascii="Courier New" w:eastAsia="Courier New" w:hAnsi="Courier New" w:cs="Courier New"/>
              <w:color w:val="D8DEE9"/>
              <w:sz w:val="18"/>
              <w:szCs w:val="18"/>
            </w:rPr>
          </w:rPrChange>
        </w:rPr>
        <w:t xml:space="preserve">  </w:t>
      </w:r>
    </w:p>
    <w:p w14:paraId="234E429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54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54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544"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5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4546"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454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548" w:author="Hayfa ZGAYA-BIAU" w:date="2025-06-12T18:32:00Z" w16du:dateUtc="2025-06-12T16:32:00Z">
            <w:rPr>
              <w:rFonts w:ascii="Courier New" w:eastAsia="Courier New" w:hAnsi="Courier New" w:cs="Courier New"/>
              <w:color w:val="94C1FA"/>
              <w:sz w:val="18"/>
              <w:szCs w:val="18"/>
            </w:rPr>
          </w:rPrChange>
        </w:rPr>
        <w:t>rects</w:t>
      </w:r>
      <w:proofErr w:type="spellEnd"/>
      <w:r w:rsidRPr="008F3D9F">
        <w:rPr>
          <w:rFonts w:ascii="Courier New" w:eastAsia="Courier New" w:hAnsi="Courier New" w:cs="Courier New"/>
          <w:color w:val="D6D6DD"/>
          <w:sz w:val="18"/>
          <w:szCs w:val="18"/>
          <w:lang w:val="fr-FR"/>
          <w:rPrChange w:id="45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5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5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4553"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8DEE9"/>
          <w:sz w:val="18"/>
          <w:szCs w:val="18"/>
          <w:lang w:val="fr-FR"/>
          <w:rPrChange w:id="4554" w:author="Hayfa ZGAYA-BIAU" w:date="2025-06-12T18:32:00Z" w16du:dateUtc="2025-06-12T16:32:00Z">
            <w:rPr>
              <w:rFonts w:ascii="Courier New" w:eastAsia="Courier New" w:hAnsi="Courier New" w:cs="Courier New"/>
              <w:color w:val="D8DEE9"/>
              <w:sz w:val="18"/>
              <w:szCs w:val="18"/>
            </w:rPr>
          </w:rPrChange>
        </w:rPr>
        <w:t>:</w:t>
      </w:r>
      <w:proofErr w:type="gramEnd"/>
    </w:p>
    <w:p w14:paraId="0C5E965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55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5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557"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455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4559"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45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561"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4562" w:author="Hayfa ZGAYA-BIAU" w:date="2025-06-12T18:32:00Z" w16du:dateUtc="2025-06-12T16:32:00Z">
            <w:rPr>
              <w:rFonts w:ascii="Courier New" w:eastAsia="Courier New" w:hAnsi="Courier New" w:cs="Courier New"/>
              <w:i/>
              <w:color w:val="FFFFFF"/>
              <w:sz w:val="18"/>
              <w:szCs w:val="18"/>
            </w:rPr>
          </w:rPrChange>
        </w:rPr>
        <w:t xml:space="preserve"> No face </w:t>
      </w:r>
      <w:proofErr w:type="spellStart"/>
      <w:r w:rsidRPr="008F3D9F">
        <w:rPr>
          <w:rFonts w:ascii="Courier New" w:eastAsia="Courier New" w:hAnsi="Courier New" w:cs="Courier New"/>
          <w:i/>
          <w:color w:val="FFFFFF"/>
          <w:sz w:val="18"/>
          <w:szCs w:val="18"/>
          <w:lang w:val="fr-FR"/>
          <w:rPrChange w:id="4563" w:author="Hayfa ZGAYA-BIAU" w:date="2025-06-12T18:32:00Z" w16du:dateUtc="2025-06-12T16:32:00Z">
            <w:rPr>
              <w:rFonts w:ascii="Courier New" w:eastAsia="Courier New" w:hAnsi="Courier New" w:cs="Courier New"/>
              <w:i/>
              <w:color w:val="FFFFFF"/>
              <w:sz w:val="18"/>
              <w:szCs w:val="18"/>
            </w:rPr>
          </w:rPrChange>
        </w:rPr>
        <w:t>detected</w:t>
      </w:r>
      <w:proofErr w:type="spellEnd"/>
    </w:p>
    <w:p w14:paraId="23BB6E5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56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565" w:author="Hayfa ZGAYA-BIAU" w:date="2025-06-12T18:32:00Z" w16du:dateUtc="2025-06-12T16:32:00Z">
            <w:rPr>
              <w:rFonts w:ascii="Courier New" w:eastAsia="Courier New" w:hAnsi="Courier New" w:cs="Courier New"/>
              <w:color w:val="D8DEE9"/>
              <w:sz w:val="18"/>
              <w:szCs w:val="18"/>
            </w:rPr>
          </w:rPrChange>
        </w:rPr>
        <w:t xml:space="preserve">  </w:t>
      </w:r>
    </w:p>
    <w:p w14:paraId="6885B3E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56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5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56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569" w:author="Hayfa ZGAYA-BIAU" w:date="2025-06-12T18:32:00Z" w16du:dateUtc="2025-06-12T16:32:00Z">
            <w:rPr>
              <w:rFonts w:ascii="Courier New" w:eastAsia="Courier New" w:hAnsi="Courier New" w:cs="Courier New"/>
              <w:i/>
              <w:color w:val="FFFFFF"/>
              <w:sz w:val="18"/>
              <w:szCs w:val="18"/>
            </w:rPr>
          </w:rPrChange>
        </w:rPr>
        <w:t>Assuming</w:t>
      </w:r>
      <w:proofErr w:type="spellEnd"/>
      <w:r w:rsidRPr="008F3D9F">
        <w:rPr>
          <w:rFonts w:ascii="Courier New" w:eastAsia="Courier New" w:hAnsi="Courier New" w:cs="Courier New"/>
          <w:i/>
          <w:color w:val="FFFFFF"/>
          <w:sz w:val="18"/>
          <w:szCs w:val="18"/>
          <w:lang w:val="fr-FR"/>
          <w:rPrChange w:id="4570" w:author="Hayfa ZGAYA-BIAU" w:date="2025-06-12T18:32:00Z" w16du:dateUtc="2025-06-12T16:32:00Z">
            <w:rPr>
              <w:rFonts w:ascii="Courier New" w:eastAsia="Courier New" w:hAnsi="Courier New" w:cs="Courier New"/>
              <w:i/>
              <w:color w:val="FFFFFF"/>
              <w:sz w:val="18"/>
              <w:szCs w:val="18"/>
            </w:rPr>
          </w:rPrChange>
        </w:rPr>
        <w:t xml:space="preserve"> the first </w:t>
      </w:r>
      <w:proofErr w:type="spellStart"/>
      <w:r w:rsidRPr="008F3D9F">
        <w:rPr>
          <w:rFonts w:ascii="Courier New" w:eastAsia="Courier New" w:hAnsi="Courier New" w:cs="Courier New"/>
          <w:i/>
          <w:color w:val="FFFFFF"/>
          <w:sz w:val="18"/>
          <w:szCs w:val="18"/>
          <w:lang w:val="fr-FR"/>
          <w:rPrChange w:id="4571" w:author="Hayfa ZGAYA-BIAU" w:date="2025-06-12T18:32:00Z" w16du:dateUtc="2025-06-12T16:32:00Z">
            <w:rPr>
              <w:rFonts w:ascii="Courier New" w:eastAsia="Courier New" w:hAnsi="Courier New" w:cs="Courier New"/>
              <w:i/>
              <w:color w:val="FFFFFF"/>
              <w:sz w:val="18"/>
              <w:szCs w:val="18"/>
            </w:rPr>
          </w:rPrChange>
        </w:rPr>
        <w:t>detected</w:t>
      </w:r>
      <w:proofErr w:type="spellEnd"/>
      <w:r w:rsidRPr="008F3D9F">
        <w:rPr>
          <w:rFonts w:ascii="Courier New" w:eastAsia="Courier New" w:hAnsi="Courier New" w:cs="Courier New"/>
          <w:i/>
          <w:color w:val="FFFFFF"/>
          <w:sz w:val="18"/>
          <w:szCs w:val="18"/>
          <w:lang w:val="fr-FR"/>
          <w:rPrChange w:id="4572" w:author="Hayfa ZGAYA-BIAU" w:date="2025-06-12T18:32:00Z" w16du:dateUtc="2025-06-12T16:32:00Z">
            <w:rPr>
              <w:rFonts w:ascii="Courier New" w:eastAsia="Courier New" w:hAnsi="Courier New" w:cs="Courier New"/>
              <w:i/>
              <w:color w:val="FFFFFF"/>
              <w:sz w:val="18"/>
              <w:szCs w:val="18"/>
            </w:rPr>
          </w:rPrChange>
        </w:rPr>
        <w:t xml:space="preserve"> face </w:t>
      </w:r>
      <w:proofErr w:type="spellStart"/>
      <w:r w:rsidRPr="008F3D9F">
        <w:rPr>
          <w:rFonts w:ascii="Courier New" w:eastAsia="Courier New" w:hAnsi="Courier New" w:cs="Courier New"/>
          <w:i/>
          <w:color w:val="FFFFFF"/>
          <w:sz w:val="18"/>
          <w:szCs w:val="18"/>
          <w:lang w:val="fr-FR"/>
          <w:rPrChange w:id="4573" w:author="Hayfa ZGAYA-BIAU" w:date="2025-06-12T18:32:00Z" w16du:dateUtc="2025-06-12T16:32:00Z">
            <w:rPr>
              <w:rFonts w:ascii="Courier New" w:eastAsia="Courier New" w:hAnsi="Courier New" w:cs="Courier New"/>
              <w:i/>
              <w:color w:val="FFFFFF"/>
              <w:sz w:val="18"/>
              <w:szCs w:val="18"/>
            </w:rPr>
          </w:rPrChange>
        </w:rPr>
        <w:t>is</w:t>
      </w:r>
      <w:proofErr w:type="spellEnd"/>
      <w:r w:rsidRPr="008F3D9F">
        <w:rPr>
          <w:rFonts w:ascii="Courier New" w:eastAsia="Courier New" w:hAnsi="Courier New" w:cs="Courier New"/>
          <w:i/>
          <w:color w:val="FFFFFF"/>
          <w:sz w:val="18"/>
          <w:szCs w:val="18"/>
          <w:lang w:val="fr-FR"/>
          <w:rPrChange w:id="4574"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4575" w:author="Hayfa ZGAYA-BIAU" w:date="2025-06-12T18:32:00Z" w16du:dateUtc="2025-06-12T16:32:00Z">
            <w:rPr>
              <w:rFonts w:ascii="Courier New" w:eastAsia="Courier New" w:hAnsi="Courier New" w:cs="Courier New"/>
              <w:i/>
              <w:color w:val="FFFFFF"/>
              <w:sz w:val="18"/>
              <w:szCs w:val="18"/>
            </w:rPr>
          </w:rPrChange>
        </w:rPr>
        <w:t>target</w:t>
      </w:r>
      <w:proofErr w:type="spellEnd"/>
    </w:p>
    <w:p w14:paraId="6C54C2F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57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577"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4578" w:author="Hayfa ZGAYA-BIAU" w:date="2025-06-12T18:32:00Z" w16du:dateUtc="2025-06-12T16:32:00Z">
            <w:rPr>
              <w:rFonts w:ascii="Courier New" w:eastAsia="Courier New" w:hAnsi="Courier New" w:cs="Courier New"/>
              <w:color w:val="94C1FA"/>
              <w:sz w:val="18"/>
              <w:szCs w:val="18"/>
            </w:rPr>
          </w:rPrChange>
        </w:rPr>
        <w:t>rect</w:t>
      </w:r>
      <w:proofErr w:type="spellEnd"/>
      <w:proofErr w:type="gramEnd"/>
      <w:r w:rsidRPr="008F3D9F">
        <w:rPr>
          <w:rFonts w:ascii="Courier New" w:eastAsia="Courier New" w:hAnsi="Courier New" w:cs="Courier New"/>
          <w:color w:val="D8DEE9"/>
          <w:sz w:val="18"/>
          <w:szCs w:val="18"/>
          <w:lang w:val="fr-FR"/>
          <w:rPrChange w:id="45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5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582" w:author="Hayfa ZGAYA-BIAU" w:date="2025-06-12T18:32:00Z" w16du:dateUtc="2025-06-12T16:32:00Z">
            <w:rPr>
              <w:rFonts w:ascii="Courier New" w:eastAsia="Courier New" w:hAnsi="Courier New" w:cs="Courier New"/>
              <w:color w:val="94C1FA"/>
              <w:sz w:val="18"/>
              <w:szCs w:val="18"/>
            </w:rPr>
          </w:rPrChange>
        </w:rPr>
        <w:t>rects</w:t>
      </w:r>
      <w:proofErr w:type="spellEnd"/>
      <w:r w:rsidRPr="008F3D9F">
        <w:rPr>
          <w:rFonts w:ascii="Courier New" w:eastAsia="Courier New" w:hAnsi="Courier New" w:cs="Courier New"/>
          <w:color w:val="D6D6DD"/>
          <w:sz w:val="18"/>
          <w:szCs w:val="18"/>
          <w:lang w:val="fr-FR"/>
          <w:rPrChange w:id="458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4584"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4585" w:author="Hayfa ZGAYA-BIAU" w:date="2025-06-12T18:32:00Z" w16du:dateUtc="2025-06-12T16:32:00Z">
            <w:rPr>
              <w:rFonts w:ascii="Courier New" w:eastAsia="Courier New" w:hAnsi="Courier New" w:cs="Courier New"/>
              <w:color w:val="D6D6DD"/>
              <w:sz w:val="18"/>
              <w:szCs w:val="18"/>
            </w:rPr>
          </w:rPrChange>
        </w:rPr>
        <w:t>]</w:t>
      </w:r>
    </w:p>
    <w:p w14:paraId="0AC89A8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58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58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588" w:author="Hayfa ZGAYA-BIAU" w:date="2025-06-12T18:32:00Z" w16du:dateUtc="2025-06-12T16:32:00Z">
            <w:rPr>
              <w:rFonts w:ascii="Courier New" w:eastAsia="Courier New" w:hAnsi="Courier New" w:cs="Courier New"/>
              <w:color w:val="94C1FA"/>
              <w:sz w:val="18"/>
              <w:szCs w:val="18"/>
            </w:rPr>
          </w:rPrChange>
        </w:rPr>
        <w:t>shape</w:t>
      </w:r>
      <w:proofErr w:type="spellEnd"/>
      <w:proofErr w:type="gramEnd"/>
      <w:r w:rsidRPr="008F3D9F">
        <w:rPr>
          <w:rFonts w:ascii="Courier New" w:eastAsia="Courier New" w:hAnsi="Courier New" w:cs="Courier New"/>
          <w:color w:val="D8DEE9"/>
          <w:sz w:val="18"/>
          <w:szCs w:val="18"/>
          <w:lang w:val="fr-FR"/>
          <w:rPrChange w:id="45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5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9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4592"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6D6DD"/>
          <w:sz w:val="18"/>
          <w:szCs w:val="18"/>
          <w:lang w:val="fr-FR"/>
          <w:rPrChange w:id="459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4594" w:author="Hayfa ZGAYA-BIAU" w:date="2025-06-12T18:32:00Z" w16du:dateUtc="2025-06-12T16:32:00Z">
            <w:rPr>
              <w:rFonts w:ascii="Courier New" w:eastAsia="Courier New" w:hAnsi="Courier New" w:cs="Courier New"/>
              <w:color w:val="94C1FA"/>
              <w:sz w:val="18"/>
              <w:szCs w:val="18"/>
            </w:rPr>
          </w:rPrChange>
        </w:rPr>
        <w:t>gray</w:t>
      </w:r>
      <w:r w:rsidRPr="008F3D9F">
        <w:rPr>
          <w:rFonts w:ascii="Courier New" w:eastAsia="Courier New" w:hAnsi="Courier New" w:cs="Courier New"/>
          <w:color w:val="D6D6DD"/>
          <w:sz w:val="18"/>
          <w:szCs w:val="18"/>
          <w:lang w:val="fr-FR"/>
          <w:rPrChange w:id="45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59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597" w:author="Hayfa ZGAYA-BIAU" w:date="2025-06-12T18:32:00Z" w16du:dateUtc="2025-06-12T16:32:00Z">
            <w:rPr>
              <w:rFonts w:ascii="Courier New" w:eastAsia="Courier New" w:hAnsi="Courier New" w:cs="Courier New"/>
              <w:color w:val="94C1FA"/>
              <w:sz w:val="18"/>
              <w:szCs w:val="18"/>
            </w:rPr>
          </w:rPrChange>
        </w:rPr>
        <w:t>rect</w:t>
      </w:r>
      <w:proofErr w:type="spellEnd"/>
      <w:r w:rsidRPr="008F3D9F">
        <w:rPr>
          <w:rFonts w:ascii="Courier New" w:eastAsia="Courier New" w:hAnsi="Courier New" w:cs="Courier New"/>
          <w:color w:val="D6D6DD"/>
          <w:sz w:val="18"/>
          <w:szCs w:val="18"/>
          <w:lang w:val="fr-FR"/>
          <w:rPrChange w:id="4598" w:author="Hayfa ZGAYA-BIAU" w:date="2025-06-12T18:32:00Z" w16du:dateUtc="2025-06-12T16:32:00Z">
            <w:rPr>
              <w:rFonts w:ascii="Courier New" w:eastAsia="Courier New" w:hAnsi="Courier New" w:cs="Courier New"/>
              <w:color w:val="D6D6DD"/>
              <w:sz w:val="18"/>
              <w:szCs w:val="18"/>
            </w:rPr>
          </w:rPrChange>
        </w:rPr>
        <w:t>)</w:t>
      </w:r>
    </w:p>
    <w:p w14:paraId="4CDE1A2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59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60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01" w:author="Hayfa ZGAYA-BIAU" w:date="2025-06-12T18:32:00Z" w16du:dateUtc="2025-06-12T16:32:00Z">
            <w:rPr>
              <w:rFonts w:ascii="Courier New" w:eastAsia="Courier New" w:hAnsi="Courier New" w:cs="Courier New"/>
              <w:color w:val="94C1FA"/>
              <w:sz w:val="18"/>
              <w:szCs w:val="18"/>
            </w:rPr>
          </w:rPrChange>
        </w:rPr>
        <w:t>shape</w:t>
      </w:r>
      <w:proofErr w:type="spellEnd"/>
      <w:proofErr w:type="gramEnd"/>
      <w:r w:rsidRPr="008F3D9F">
        <w:rPr>
          <w:rFonts w:ascii="Courier New" w:eastAsia="Courier New" w:hAnsi="Courier New" w:cs="Courier New"/>
          <w:color w:val="D8DEE9"/>
          <w:sz w:val="18"/>
          <w:szCs w:val="18"/>
          <w:lang w:val="fr-FR"/>
          <w:rPrChange w:id="46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6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4605" w:author="Hayfa ZGAYA-BIAU" w:date="2025-06-12T18:32:00Z" w16du:dateUtc="2025-06-12T16:32:00Z">
            <w:rPr>
              <w:rFonts w:ascii="Courier New" w:eastAsia="Courier New" w:hAnsi="Courier New" w:cs="Courier New"/>
              <w:color w:val="D1D1D1"/>
              <w:sz w:val="18"/>
              <w:szCs w:val="18"/>
            </w:rPr>
          </w:rPrChange>
        </w:rPr>
        <w:t>face_</w:t>
      </w:r>
      <w:proofErr w:type="gramStart"/>
      <w:r w:rsidRPr="008F3D9F">
        <w:rPr>
          <w:rFonts w:ascii="Courier New" w:eastAsia="Courier New" w:hAnsi="Courier New" w:cs="Courier New"/>
          <w:color w:val="D1D1D1"/>
          <w:sz w:val="18"/>
          <w:szCs w:val="18"/>
          <w:lang w:val="fr-FR"/>
          <w:rPrChange w:id="4606" w:author="Hayfa ZGAYA-BIAU" w:date="2025-06-12T18:32:00Z" w16du:dateUtc="2025-06-12T16:32:00Z">
            <w:rPr>
              <w:rFonts w:ascii="Courier New" w:eastAsia="Courier New" w:hAnsi="Courier New" w:cs="Courier New"/>
              <w:color w:val="D1D1D1"/>
              <w:sz w:val="18"/>
              <w:szCs w:val="18"/>
            </w:rPr>
          </w:rPrChange>
        </w:rPr>
        <w:t>utils</w:t>
      </w:r>
      <w:r w:rsidRPr="008F3D9F">
        <w:rPr>
          <w:rFonts w:ascii="Courier New" w:eastAsia="Courier New" w:hAnsi="Courier New" w:cs="Courier New"/>
          <w:color w:val="D6D6DD"/>
          <w:sz w:val="18"/>
          <w:szCs w:val="18"/>
          <w:lang w:val="fr-FR"/>
          <w:rPrChange w:id="46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608" w:author="Hayfa ZGAYA-BIAU" w:date="2025-06-12T18:32:00Z" w16du:dateUtc="2025-06-12T16:32:00Z">
            <w:rPr>
              <w:rFonts w:ascii="Courier New" w:eastAsia="Courier New" w:hAnsi="Courier New" w:cs="Courier New"/>
              <w:color w:val="EBC88D"/>
              <w:sz w:val="18"/>
              <w:szCs w:val="18"/>
            </w:rPr>
          </w:rPrChange>
        </w:rPr>
        <w:t>shape</w:t>
      </w:r>
      <w:proofErr w:type="gramEnd"/>
      <w:r w:rsidRPr="008F3D9F">
        <w:rPr>
          <w:rFonts w:ascii="Courier New" w:eastAsia="Courier New" w:hAnsi="Courier New" w:cs="Courier New"/>
          <w:color w:val="EBC88D"/>
          <w:sz w:val="18"/>
          <w:szCs w:val="18"/>
          <w:lang w:val="fr-FR"/>
          <w:rPrChange w:id="4609" w:author="Hayfa ZGAYA-BIAU" w:date="2025-06-12T18:32:00Z" w16du:dateUtc="2025-06-12T16:32:00Z">
            <w:rPr>
              <w:rFonts w:ascii="Courier New" w:eastAsia="Courier New" w:hAnsi="Courier New" w:cs="Courier New"/>
              <w:color w:val="EBC88D"/>
              <w:sz w:val="18"/>
              <w:szCs w:val="18"/>
            </w:rPr>
          </w:rPrChange>
        </w:rPr>
        <w:t>_to_np</w:t>
      </w:r>
      <w:proofErr w:type="spellEnd"/>
      <w:r w:rsidRPr="008F3D9F">
        <w:rPr>
          <w:rFonts w:ascii="Courier New" w:eastAsia="Courier New" w:hAnsi="Courier New" w:cs="Courier New"/>
          <w:color w:val="D6D6DD"/>
          <w:sz w:val="18"/>
          <w:szCs w:val="18"/>
          <w:lang w:val="fr-FR"/>
          <w:rPrChange w:id="461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611"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4612" w:author="Hayfa ZGAYA-BIAU" w:date="2025-06-12T18:32:00Z" w16du:dateUtc="2025-06-12T16:32:00Z">
            <w:rPr>
              <w:rFonts w:ascii="Courier New" w:eastAsia="Courier New" w:hAnsi="Courier New" w:cs="Courier New"/>
              <w:color w:val="D6D6DD"/>
              <w:sz w:val="18"/>
              <w:szCs w:val="18"/>
            </w:rPr>
          </w:rPrChange>
        </w:rPr>
        <w:t>)</w:t>
      </w:r>
    </w:p>
    <w:p w14:paraId="7F9EC2A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61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614" w:author="Hayfa ZGAYA-BIAU" w:date="2025-06-12T18:32:00Z" w16du:dateUtc="2025-06-12T16:32:00Z">
            <w:rPr>
              <w:rFonts w:ascii="Courier New" w:eastAsia="Courier New" w:hAnsi="Courier New" w:cs="Courier New"/>
              <w:color w:val="D8DEE9"/>
              <w:sz w:val="18"/>
              <w:szCs w:val="18"/>
            </w:rPr>
          </w:rPrChange>
        </w:rPr>
        <w:t xml:space="preserve">  </w:t>
      </w:r>
    </w:p>
    <w:p w14:paraId="089D809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61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61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17"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8DEE9"/>
          <w:sz w:val="18"/>
          <w:szCs w:val="18"/>
          <w:lang w:val="fr-FR"/>
          <w:rPrChange w:id="46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6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20" w:author="Hayfa ZGAYA-BIAU" w:date="2025-06-12T18:32:00Z" w16du:dateUtc="2025-06-12T16:32:00Z">
            <w:rPr>
              <w:rFonts w:ascii="Courier New" w:eastAsia="Courier New" w:hAnsi="Courier New" w:cs="Courier New"/>
              <w:color w:val="D8DEE9"/>
              <w:sz w:val="18"/>
              <w:szCs w:val="18"/>
            </w:rPr>
          </w:rPrChange>
        </w:rPr>
        <w:t xml:space="preserve"> {}</w:t>
      </w:r>
    </w:p>
    <w:p w14:paraId="1D5BF70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62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6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62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24"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462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26" w:author="Hayfa ZGAYA-BIAU" w:date="2025-06-12T18:32:00Z" w16du:dateUtc="2025-06-12T16:32:00Z">
            <w:rPr>
              <w:rFonts w:ascii="Courier New" w:eastAsia="Courier New" w:hAnsi="Courier New" w:cs="Courier New"/>
              <w:i/>
              <w:color w:val="FFFFFF"/>
              <w:sz w:val="18"/>
              <w:szCs w:val="18"/>
            </w:rPr>
          </w:rPrChange>
        </w:rPr>
        <w:t>landmarks</w:t>
      </w:r>
      <w:proofErr w:type="spellEnd"/>
      <w:r w:rsidRPr="008F3D9F">
        <w:rPr>
          <w:rFonts w:ascii="Courier New" w:eastAsia="Courier New" w:hAnsi="Courier New" w:cs="Courier New"/>
          <w:i/>
          <w:color w:val="FFFFFF"/>
          <w:sz w:val="18"/>
          <w:szCs w:val="18"/>
          <w:lang w:val="fr-FR"/>
          <w:rPrChange w:id="4627"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4628"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4629" w:author="Hayfa ZGAYA-BIAU" w:date="2025-06-12T18:32:00Z" w16du:dateUtc="2025-06-12T16:32:00Z">
            <w:rPr>
              <w:rFonts w:ascii="Courier New" w:eastAsia="Courier New" w:hAnsi="Courier New" w:cs="Courier New"/>
              <w:i/>
              <w:color w:val="FFFFFF"/>
              <w:sz w:val="18"/>
              <w:szCs w:val="18"/>
            </w:rPr>
          </w:rPrChange>
        </w:rPr>
        <w:t xml:space="preserve"> and right </w:t>
      </w:r>
      <w:proofErr w:type="spellStart"/>
      <w:r w:rsidRPr="008F3D9F">
        <w:rPr>
          <w:rFonts w:ascii="Courier New" w:eastAsia="Courier New" w:hAnsi="Courier New" w:cs="Courier New"/>
          <w:i/>
          <w:color w:val="FFFFFF"/>
          <w:sz w:val="18"/>
          <w:szCs w:val="18"/>
          <w:lang w:val="fr-FR"/>
          <w:rPrChange w:id="4630" w:author="Hayfa ZGAYA-BIAU" w:date="2025-06-12T18:32:00Z" w16du:dateUtc="2025-06-12T16:32:00Z">
            <w:rPr>
              <w:rFonts w:ascii="Courier New" w:eastAsia="Courier New" w:hAnsi="Courier New" w:cs="Courier New"/>
              <w:i/>
              <w:color w:val="FFFFFF"/>
              <w:sz w:val="18"/>
              <w:szCs w:val="18"/>
            </w:rPr>
          </w:rPrChange>
        </w:rPr>
        <w:t>eyes</w:t>
      </w:r>
      <w:proofErr w:type="spellEnd"/>
      <w:r w:rsidRPr="008F3D9F">
        <w:rPr>
          <w:rFonts w:ascii="Courier New" w:eastAsia="Courier New" w:hAnsi="Courier New" w:cs="Courier New"/>
          <w:i/>
          <w:color w:val="FFFFFF"/>
          <w:sz w:val="18"/>
          <w:szCs w:val="18"/>
          <w:lang w:val="fr-FR"/>
          <w:rPrChange w:id="4631" w:author="Hayfa ZGAYA-BIAU" w:date="2025-06-12T18:32:00Z" w16du:dateUtc="2025-06-12T16:32:00Z">
            <w:rPr>
              <w:rFonts w:ascii="Courier New" w:eastAsia="Courier New" w:hAnsi="Courier New" w:cs="Courier New"/>
              <w:i/>
              <w:color w:val="FFFFFF"/>
              <w:sz w:val="18"/>
              <w:szCs w:val="18"/>
            </w:rPr>
          </w:rPrChange>
        </w:rPr>
        <w:t xml:space="preserve"> and </w:t>
      </w:r>
      <w:proofErr w:type="spellStart"/>
      <w:r w:rsidRPr="008F3D9F">
        <w:rPr>
          <w:rFonts w:ascii="Courier New" w:eastAsia="Courier New" w:hAnsi="Courier New" w:cs="Courier New"/>
          <w:i/>
          <w:color w:val="FFFFFF"/>
          <w:sz w:val="18"/>
          <w:szCs w:val="18"/>
          <w:lang w:val="fr-FR"/>
          <w:rPrChange w:id="4632" w:author="Hayfa ZGAYA-BIAU" w:date="2025-06-12T18:32:00Z" w16du:dateUtc="2025-06-12T16:32:00Z">
            <w:rPr>
              <w:rFonts w:ascii="Courier New" w:eastAsia="Courier New" w:hAnsi="Courier New" w:cs="Courier New"/>
              <w:i/>
              <w:color w:val="FFFFFF"/>
              <w:sz w:val="18"/>
              <w:szCs w:val="18"/>
            </w:rPr>
          </w:rPrChange>
        </w:rPr>
        <w:t>eyebrows</w:t>
      </w:r>
      <w:proofErr w:type="spellEnd"/>
    </w:p>
    <w:p w14:paraId="6C219CC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63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6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35"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46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63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638"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463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6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64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4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44"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46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646" w:author="Hayfa ZGAYA-BIAU" w:date="2025-06-12T18:32:00Z" w16du:dateUtc="2025-06-12T16:32:00Z">
            <w:rPr>
              <w:rFonts w:ascii="Courier New" w:eastAsia="Courier New" w:hAnsi="Courier New" w:cs="Courier New"/>
              <w:color w:val="EBC88D"/>
              <w:sz w:val="18"/>
              <w:szCs w:val="18"/>
            </w:rPr>
          </w:rPrChange>
        </w:rPr>
        <w:t>36</w:t>
      </w:r>
      <w:r w:rsidRPr="008F3D9F">
        <w:rPr>
          <w:rFonts w:ascii="Courier New" w:eastAsia="Courier New" w:hAnsi="Courier New" w:cs="Courier New"/>
          <w:color w:val="D8DEE9"/>
          <w:sz w:val="18"/>
          <w:szCs w:val="18"/>
          <w:lang w:val="fr-FR"/>
          <w:rPrChange w:id="4647"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4648" w:author="Hayfa ZGAYA-BIAU" w:date="2025-06-12T18:32:00Z" w16du:dateUtc="2025-06-12T16:32:00Z">
            <w:rPr>
              <w:rFonts w:ascii="Courier New" w:eastAsia="Courier New" w:hAnsi="Courier New" w:cs="Courier New"/>
              <w:color w:val="EBC88D"/>
              <w:sz w:val="18"/>
              <w:szCs w:val="18"/>
            </w:rPr>
          </w:rPrChange>
        </w:rPr>
        <w:t>42</w:t>
      </w:r>
      <w:r w:rsidRPr="008F3D9F">
        <w:rPr>
          <w:rFonts w:ascii="Courier New" w:eastAsia="Courier New" w:hAnsi="Courier New" w:cs="Courier New"/>
          <w:color w:val="D6D6DD"/>
          <w:sz w:val="18"/>
          <w:szCs w:val="18"/>
          <w:lang w:val="fr-FR"/>
          <w:rPrChange w:id="46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65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52"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465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54" w:author="Hayfa ZGAYA-BIAU" w:date="2025-06-12T18:32:00Z" w16du:dateUtc="2025-06-12T16:32:00Z">
            <w:rPr>
              <w:rFonts w:ascii="Courier New" w:eastAsia="Courier New" w:hAnsi="Courier New" w:cs="Courier New"/>
              <w:i/>
              <w:color w:val="FFFFFF"/>
              <w:sz w:val="18"/>
              <w:szCs w:val="18"/>
            </w:rPr>
          </w:rPrChange>
        </w:rPr>
        <w:t>eye</w:t>
      </w:r>
      <w:proofErr w:type="spellEnd"/>
      <w:r w:rsidRPr="008F3D9F">
        <w:rPr>
          <w:rFonts w:ascii="Courier New" w:eastAsia="Courier New" w:hAnsi="Courier New" w:cs="Courier New"/>
          <w:i/>
          <w:color w:val="FFFFFF"/>
          <w:sz w:val="18"/>
          <w:szCs w:val="18"/>
          <w:lang w:val="fr-FR"/>
          <w:rPrChange w:id="465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56"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6087EC6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65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65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59"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46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66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662"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466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6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6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6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6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68"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46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670" w:author="Hayfa ZGAYA-BIAU" w:date="2025-06-12T18:32:00Z" w16du:dateUtc="2025-06-12T16:32:00Z">
            <w:rPr>
              <w:rFonts w:ascii="Courier New" w:eastAsia="Courier New" w:hAnsi="Courier New" w:cs="Courier New"/>
              <w:color w:val="EBC88D"/>
              <w:sz w:val="18"/>
              <w:szCs w:val="18"/>
            </w:rPr>
          </w:rPrChange>
        </w:rPr>
        <w:t>42</w:t>
      </w:r>
      <w:r w:rsidRPr="008F3D9F">
        <w:rPr>
          <w:rFonts w:ascii="Courier New" w:eastAsia="Courier New" w:hAnsi="Courier New" w:cs="Courier New"/>
          <w:color w:val="D8DEE9"/>
          <w:sz w:val="18"/>
          <w:szCs w:val="18"/>
          <w:lang w:val="fr-FR"/>
          <w:rPrChange w:id="4671"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4672" w:author="Hayfa ZGAYA-BIAU" w:date="2025-06-12T18:32:00Z" w16du:dateUtc="2025-06-12T16:32:00Z">
            <w:rPr>
              <w:rFonts w:ascii="Courier New" w:eastAsia="Courier New" w:hAnsi="Courier New" w:cs="Courier New"/>
              <w:color w:val="EBC88D"/>
              <w:sz w:val="18"/>
              <w:szCs w:val="18"/>
            </w:rPr>
          </w:rPrChange>
        </w:rPr>
        <w:t>48</w:t>
      </w:r>
      <w:r w:rsidRPr="008F3D9F">
        <w:rPr>
          <w:rFonts w:ascii="Courier New" w:eastAsia="Courier New" w:hAnsi="Courier New" w:cs="Courier New"/>
          <w:color w:val="D6D6DD"/>
          <w:sz w:val="18"/>
          <w:szCs w:val="18"/>
          <w:lang w:val="fr-FR"/>
          <w:rPrChange w:id="46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675" w:author="Hayfa ZGAYA-BIAU" w:date="2025-06-12T18:32:00Z" w16du:dateUtc="2025-06-12T16:32:00Z">
            <w:rPr>
              <w:rFonts w:ascii="Courier New" w:eastAsia="Courier New" w:hAnsi="Courier New" w:cs="Courier New"/>
              <w:i/>
              <w:color w:val="FFFFFF"/>
              <w:sz w:val="18"/>
              <w:szCs w:val="18"/>
            </w:rPr>
          </w:rPrChange>
        </w:rPr>
        <w:t xml:space="preserve"># Right </w:t>
      </w:r>
      <w:proofErr w:type="spellStart"/>
      <w:r w:rsidRPr="008F3D9F">
        <w:rPr>
          <w:rFonts w:ascii="Courier New" w:eastAsia="Courier New" w:hAnsi="Courier New" w:cs="Courier New"/>
          <w:i/>
          <w:color w:val="FFFFFF"/>
          <w:sz w:val="18"/>
          <w:szCs w:val="18"/>
          <w:lang w:val="fr-FR"/>
          <w:rPrChange w:id="4676" w:author="Hayfa ZGAYA-BIAU" w:date="2025-06-12T18:32:00Z" w16du:dateUtc="2025-06-12T16:32:00Z">
            <w:rPr>
              <w:rFonts w:ascii="Courier New" w:eastAsia="Courier New" w:hAnsi="Courier New" w:cs="Courier New"/>
              <w:i/>
              <w:color w:val="FFFFFF"/>
              <w:sz w:val="18"/>
              <w:szCs w:val="18"/>
            </w:rPr>
          </w:rPrChange>
        </w:rPr>
        <w:t>eye</w:t>
      </w:r>
      <w:proofErr w:type="spellEnd"/>
      <w:r w:rsidRPr="008F3D9F">
        <w:rPr>
          <w:rFonts w:ascii="Courier New" w:eastAsia="Courier New" w:hAnsi="Courier New" w:cs="Courier New"/>
          <w:i/>
          <w:color w:val="FFFFFF"/>
          <w:sz w:val="18"/>
          <w:szCs w:val="18"/>
          <w:lang w:val="fr-FR"/>
          <w:rPrChange w:id="467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78"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59845C1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67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6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81"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46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68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684"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468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6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6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690"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46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692" w:author="Hayfa ZGAYA-BIAU" w:date="2025-06-12T18:32:00Z" w16du:dateUtc="2025-06-12T16:32:00Z">
            <w:rPr>
              <w:rFonts w:ascii="Courier New" w:eastAsia="Courier New" w:hAnsi="Courier New" w:cs="Courier New"/>
              <w:color w:val="EBC88D"/>
              <w:sz w:val="18"/>
              <w:szCs w:val="18"/>
            </w:rPr>
          </w:rPrChange>
        </w:rPr>
        <w:t>17</w:t>
      </w:r>
      <w:r w:rsidRPr="008F3D9F">
        <w:rPr>
          <w:rFonts w:ascii="Courier New" w:eastAsia="Courier New" w:hAnsi="Courier New" w:cs="Courier New"/>
          <w:color w:val="D8DEE9"/>
          <w:sz w:val="18"/>
          <w:szCs w:val="18"/>
          <w:lang w:val="fr-FR"/>
          <w:rPrChange w:id="469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4694" w:author="Hayfa ZGAYA-BIAU" w:date="2025-06-12T18:32:00Z" w16du:dateUtc="2025-06-12T16:32:00Z">
            <w:rPr>
              <w:rFonts w:ascii="Courier New" w:eastAsia="Courier New" w:hAnsi="Courier New" w:cs="Courier New"/>
              <w:color w:val="EBC88D"/>
              <w:sz w:val="18"/>
              <w:szCs w:val="18"/>
            </w:rPr>
          </w:rPrChange>
        </w:rPr>
        <w:t>22</w:t>
      </w:r>
      <w:proofErr w:type="gramStart"/>
      <w:r w:rsidRPr="008F3D9F">
        <w:rPr>
          <w:rFonts w:ascii="Courier New" w:eastAsia="Courier New" w:hAnsi="Courier New" w:cs="Courier New"/>
          <w:color w:val="D6D6DD"/>
          <w:sz w:val="18"/>
          <w:szCs w:val="18"/>
          <w:lang w:val="fr-FR"/>
          <w:rPrChange w:id="46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6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697"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469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699"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470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701" w:author="Hayfa ZGAYA-BIAU" w:date="2025-06-12T18:32:00Z" w16du:dateUtc="2025-06-12T16:32:00Z">
            <w:rPr>
              <w:rFonts w:ascii="Courier New" w:eastAsia="Courier New" w:hAnsi="Courier New" w:cs="Courier New"/>
              <w:i/>
              <w:color w:val="FFFFFF"/>
              <w:sz w:val="18"/>
              <w:szCs w:val="18"/>
            </w:rPr>
          </w:rPrChange>
        </w:rPr>
        <w:t>eyebrow</w:t>
      </w:r>
      <w:proofErr w:type="spellEnd"/>
      <w:r w:rsidRPr="008F3D9F">
        <w:rPr>
          <w:rFonts w:ascii="Courier New" w:eastAsia="Courier New" w:hAnsi="Courier New" w:cs="Courier New"/>
          <w:i/>
          <w:color w:val="FFFFFF"/>
          <w:sz w:val="18"/>
          <w:szCs w:val="18"/>
          <w:lang w:val="fr-FR"/>
          <w:rPrChange w:id="470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703"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45CCEAA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70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70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706"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47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70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709"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471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47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7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7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71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715"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47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717" w:author="Hayfa ZGAYA-BIAU" w:date="2025-06-12T18:32:00Z" w16du:dateUtc="2025-06-12T16:32:00Z">
            <w:rPr>
              <w:rFonts w:ascii="Courier New" w:eastAsia="Courier New" w:hAnsi="Courier New" w:cs="Courier New"/>
              <w:color w:val="EBC88D"/>
              <w:sz w:val="18"/>
              <w:szCs w:val="18"/>
            </w:rPr>
          </w:rPrChange>
        </w:rPr>
        <w:t>22</w:t>
      </w:r>
      <w:r w:rsidRPr="008F3D9F">
        <w:rPr>
          <w:rFonts w:ascii="Courier New" w:eastAsia="Courier New" w:hAnsi="Courier New" w:cs="Courier New"/>
          <w:color w:val="D8DEE9"/>
          <w:sz w:val="18"/>
          <w:szCs w:val="18"/>
          <w:lang w:val="fr-FR"/>
          <w:rPrChange w:id="471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4719" w:author="Hayfa ZGAYA-BIAU" w:date="2025-06-12T18:32:00Z" w16du:dateUtc="2025-06-12T16:32:00Z">
            <w:rPr>
              <w:rFonts w:ascii="Courier New" w:eastAsia="Courier New" w:hAnsi="Courier New" w:cs="Courier New"/>
              <w:color w:val="EBC88D"/>
              <w:sz w:val="18"/>
              <w:szCs w:val="18"/>
            </w:rPr>
          </w:rPrChange>
        </w:rPr>
        <w:t>27</w:t>
      </w:r>
      <w:r w:rsidRPr="008F3D9F">
        <w:rPr>
          <w:rFonts w:ascii="Courier New" w:eastAsia="Courier New" w:hAnsi="Courier New" w:cs="Courier New"/>
          <w:color w:val="D6D6DD"/>
          <w:sz w:val="18"/>
          <w:szCs w:val="18"/>
          <w:lang w:val="fr-FR"/>
          <w:rPrChange w:id="47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7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722" w:author="Hayfa ZGAYA-BIAU" w:date="2025-06-12T18:32:00Z" w16du:dateUtc="2025-06-12T16:32:00Z">
            <w:rPr>
              <w:rFonts w:ascii="Courier New" w:eastAsia="Courier New" w:hAnsi="Courier New" w:cs="Courier New"/>
              <w:i/>
              <w:color w:val="FFFFFF"/>
              <w:sz w:val="18"/>
              <w:szCs w:val="18"/>
            </w:rPr>
          </w:rPrChange>
        </w:rPr>
        <w:t xml:space="preserve"># Right </w:t>
      </w:r>
      <w:proofErr w:type="spellStart"/>
      <w:r w:rsidRPr="008F3D9F">
        <w:rPr>
          <w:rFonts w:ascii="Courier New" w:eastAsia="Courier New" w:hAnsi="Courier New" w:cs="Courier New"/>
          <w:i/>
          <w:color w:val="FFFFFF"/>
          <w:sz w:val="18"/>
          <w:szCs w:val="18"/>
          <w:lang w:val="fr-FR"/>
          <w:rPrChange w:id="4723" w:author="Hayfa ZGAYA-BIAU" w:date="2025-06-12T18:32:00Z" w16du:dateUtc="2025-06-12T16:32:00Z">
            <w:rPr>
              <w:rFonts w:ascii="Courier New" w:eastAsia="Courier New" w:hAnsi="Courier New" w:cs="Courier New"/>
              <w:i/>
              <w:color w:val="FFFFFF"/>
              <w:sz w:val="18"/>
              <w:szCs w:val="18"/>
            </w:rPr>
          </w:rPrChange>
        </w:rPr>
        <w:t>eyebrow</w:t>
      </w:r>
      <w:proofErr w:type="spellEnd"/>
      <w:r w:rsidRPr="008F3D9F">
        <w:rPr>
          <w:rFonts w:ascii="Courier New" w:eastAsia="Courier New" w:hAnsi="Courier New" w:cs="Courier New"/>
          <w:i/>
          <w:color w:val="FFFFFF"/>
          <w:sz w:val="18"/>
          <w:szCs w:val="18"/>
          <w:lang w:val="fr-FR"/>
          <w:rPrChange w:id="472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725"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61536A9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72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727" w:author="Hayfa ZGAYA-BIAU" w:date="2025-06-12T18:32:00Z" w16du:dateUtc="2025-06-12T16:32:00Z">
            <w:rPr>
              <w:rFonts w:ascii="Courier New" w:eastAsia="Courier New" w:hAnsi="Courier New" w:cs="Courier New"/>
              <w:color w:val="D8DEE9"/>
              <w:sz w:val="18"/>
              <w:szCs w:val="18"/>
            </w:rPr>
          </w:rPrChange>
        </w:rPr>
        <w:t xml:space="preserve">  </w:t>
      </w:r>
    </w:p>
    <w:p w14:paraId="582C7C0B"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4728"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472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730"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473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4732" w:author="Hayfa ZGAYA-BIAU" w:date="2025-06-12T18:32:00Z" w16du:dateUtc="2025-06-12T16:32:00Z">
            <w:rPr>
              <w:rFonts w:ascii="Courier New" w:eastAsia="Courier New" w:hAnsi="Courier New" w:cs="Courier New"/>
              <w:color w:val="94C1FA"/>
              <w:sz w:val="18"/>
              <w:szCs w:val="18"/>
            </w:rPr>
          </w:rPrChange>
        </w:rPr>
        <w:t>landmarks</w:t>
      </w:r>
      <w:proofErr w:type="spellEnd"/>
    </w:p>
    <w:p w14:paraId="3D9F886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733" w:author="Hayfa ZGAYA-BIAU" w:date="2025-06-12T18:32:00Z" w16du:dateUtc="2025-06-12T16:32:00Z">
            <w:rPr>
              <w:rFonts w:ascii="Courier New" w:eastAsia="Courier New" w:hAnsi="Courier New" w:cs="Courier New"/>
              <w:color w:val="D8DEE9"/>
              <w:sz w:val="18"/>
              <w:szCs w:val="18"/>
            </w:rPr>
          </w:rPrChange>
        </w:rPr>
      </w:pPr>
    </w:p>
    <w:p w14:paraId="2C40285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734"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4735"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473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4737" w:author="Hayfa ZGAYA-BIAU" w:date="2025-06-12T18:32:00Z" w16du:dateUtc="2025-06-12T16:32:00Z">
            <w:rPr>
              <w:rFonts w:ascii="Courier New" w:eastAsia="Courier New" w:hAnsi="Courier New" w:cs="Courier New"/>
              <w:b/>
              <w:color w:val="EFB080"/>
              <w:sz w:val="18"/>
              <w:szCs w:val="18"/>
            </w:rPr>
          </w:rPrChange>
        </w:rPr>
        <w:t>extract_</w:t>
      </w:r>
      <w:proofErr w:type="gramStart"/>
      <w:r w:rsidRPr="008F3D9F">
        <w:rPr>
          <w:rFonts w:ascii="Courier New" w:eastAsia="Courier New" w:hAnsi="Courier New" w:cs="Courier New"/>
          <w:b/>
          <w:color w:val="EFB080"/>
          <w:sz w:val="18"/>
          <w:szCs w:val="18"/>
          <w:lang w:val="fr-FR"/>
          <w:rPrChange w:id="4738" w:author="Hayfa ZGAYA-BIAU" w:date="2025-06-12T18:32:00Z" w16du:dateUtc="2025-06-12T16:32:00Z">
            <w:rPr>
              <w:rFonts w:ascii="Courier New" w:eastAsia="Courier New" w:hAnsi="Courier New" w:cs="Courier New"/>
              <w:b/>
              <w:color w:val="EFB080"/>
              <w:sz w:val="18"/>
              <w:szCs w:val="18"/>
            </w:rPr>
          </w:rPrChange>
        </w:rPr>
        <w:t>roi</w:t>
      </w:r>
      <w:proofErr w:type="spellEnd"/>
      <w:r w:rsidRPr="008F3D9F">
        <w:rPr>
          <w:rFonts w:ascii="Courier New" w:eastAsia="Courier New" w:hAnsi="Courier New" w:cs="Courier New"/>
          <w:color w:val="D8DEE9"/>
          <w:sz w:val="18"/>
          <w:szCs w:val="18"/>
          <w:lang w:val="fr-FR"/>
          <w:rPrChange w:id="4739"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4740"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8DEE9"/>
          <w:sz w:val="18"/>
          <w:szCs w:val="18"/>
          <w:lang w:val="fr-FR"/>
          <w:rPrChange w:id="474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742" w:author="Hayfa ZGAYA-BIAU" w:date="2025-06-12T18:32:00Z" w16du:dateUtc="2025-06-12T16:32:00Z">
            <w:rPr>
              <w:rFonts w:ascii="Courier New" w:eastAsia="Courier New" w:hAnsi="Courier New" w:cs="Courier New"/>
              <w:i/>
              <w:color w:val="D6D6DD"/>
              <w:sz w:val="18"/>
              <w:szCs w:val="18"/>
            </w:rPr>
          </w:rPrChange>
        </w:rPr>
        <w:t>landmarks</w:t>
      </w:r>
      <w:proofErr w:type="spellEnd"/>
      <w:r w:rsidRPr="008F3D9F">
        <w:rPr>
          <w:rFonts w:ascii="Courier New" w:eastAsia="Courier New" w:hAnsi="Courier New" w:cs="Courier New"/>
          <w:color w:val="D8DEE9"/>
          <w:sz w:val="18"/>
          <w:szCs w:val="18"/>
          <w:lang w:val="fr-FR"/>
          <w:rPrChange w:id="474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744" w:author="Hayfa ZGAYA-BIAU" w:date="2025-06-12T18:32:00Z" w16du:dateUtc="2025-06-12T16:32:00Z">
            <w:rPr>
              <w:rFonts w:ascii="Courier New" w:eastAsia="Courier New" w:hAnsi="Courier New" w:cs="Courier New"/>
              <w:i/>
              <w:color w:val="D6D6DD"/>
              <w:sz w:val="18"/>
              <w:szCs w:val="18"/>
            </w:rPr>
          </w:rPrChange>
        </w:rPr>
        <w:t>region</w:t>
      </w:r>
      <w:proofErr w:type="spellEnd"/>
      <w:r w:rsidRPr="008F3D9F">
        <w:rPr>
          <w:rFonts w:ascii="Courier New" w:eastAsia="Courier New" w:hAnsi="Courier New" w:cs="Courier New"/>
          <w:color w:val="D6D6DD"/>
          <w:sz w:val="18"/>
          <w:szCs w:val="18"/>
          <w:lang w:val="fr-FR"/>
          <w:rPrChange w:id="47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474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4747"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474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47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750"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47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752" w:author="Hayfa ZGAYA-BIAU" w:date="2025-06-12T18:32:00Z" w16du:dateUtc="2025-06-12T16:32:00Z">
            <w:rPr>
              <w:rFonts w:ascii="Courier New" w:eastAsia="Courier New" w:hAnsi="Courier New" w:cs="Courier New"/>
              <w:color w:val="EBC88D"/>
              <w:sz w:val="18"/>
              <w:szCs w:val="18"/>
            </w:rPr>
          </w:rPrChange>
        </w:rPr>
        <w:t>5</w:t>
      </w:r>
      <w:proofErr w:type="gramStart"/>
      <w:r w:rsidRPr="008F3D9F">
        <w:rPr>
          <w:rFonts w:ascii="Courier New" w:eastAsia="Courier New" w:hAnsi="Courier New" w:cs="Courier New"/>
          <w:color w:val="D8DEE9"/>
          <w:sz w:val="18"/>
          <w:szCs w:val="18"/>
          <w:lang w:val="fr-FR"/>
          <w:rPrChange w:id="4753" w:author="Hayfa ZGAYA-BIAU" w:date="2025-06-12T18:32:00Z" w16du:dateUtc="2025-06-12T16:32:00Z">
            <w:rPr>
              <w:rFonts w:ascii="Courier New" w:eastAsia="Courier New" w:hAnsi="Courier New" w:cs="Courier New"/>
              <w:color w:val="D8DEE9"/>
              <w:sz w:val="18"/>
              <w:szCs w:val="18"/>
            </w:rPr>
          </w:rPrChange>
        </w:rPr>
        <w:t>):</w:t>
      </w:r>
      <w:proofErr w:type="gramEnd"/>
    </w:p>
    <w:p w14:paraId="34594EE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5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47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4756" w:author="Hayfa ZGAYA-BIAU" w:date="2025-06-12T18:32:00Z" w16du:dateUtc="2025-06-12T16:32:00Z">
            <w:rPr>
              <w:rFonts w:ascii="Courier New" w:eastAsia="Courier New" w:hAnsi="Courier New" w:cs="Courier New"/>
              <w:color w:val="E394DC"/>
              <w:sz w:val="18"/>
              <w:szCs w:val="18"/>
            </w:rPr>
          </w:rPrChange>
        </w:rPr>
        <w:t>"""</w:t>
      </w:r>
    </w:p>
    <w:p w14:paraId="6135BD7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5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75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759" w:author="Hayfa ZGAYA-BIAU" w:date="2025-06-12T18:32:00Z" w16du:dateUtc="2025-06-12T16:32:00Z">
            <w:rPr>
              <w:rFonts w:ascii="Courier New" w:eastAsia="Courier New" w:hAnsi="Courier New" w:cs="Courier New"/>
              <w:color w:val="E394DC"/>
              <w:sz w:val="18"/>
              <w:szCs w:val="18"/>
            </w:rPr>
          </w:rPrChange>
        </w:rPr>
        <w:t>Extracts</w:t>
      </w:r>
      <w:proofErr w:type="spellEnd"/>
      <w:r w:rsidRPr="008F3D9F">
        <w:rPr>
          <w:rFonts w:ascii="Courier New" w:eastAsia="Courier New" w:hAnsi="Courier New" w:cs="Courier New"/>
          <w:color w:val="E394DC"/>
          <w:sz w:val="18"/>
          <w:szCs w:val="18"/>
          <w:lang w:val="fr-FR"/>
          <w:rPrChange w:id="4760" w:author="Hayfa ZGAYA-BIAU" w:date="2025-06-12T18:32:00Z" w16du:dateUtc="2025-06-12T16:32:00Z">
            <w:rPr>
              <w:rFonts w:ascii="Courier New" w:eastAsia="Courier New" w:hAnsi="Courier New" w:cs="Courier New"/>
              <w:color w:val="E394DC"/>
              <w:sz w:val="18"/>
              <w:szCs w:val="18"/>
            </w:rPr>
          </w:rPrChange>
        </w:rPr>
        <w:t xml:space="preserve"> a </w:t>
      </w:r>
      <w:proofErr w:type="spellStart"/>
      <w:r w:rsidRPr="008F3D9F">
        <w:rPr>
          <w:rFonts w:ascii="Courier New" w:eastAsia="Courier New" w:hAnsi="Courier New" w:cs="Courier New"/>
          <w:color w:val="E394DC"/>
          <w:sz w:val="18"/>
          <w:szCs w:val="18"/>
          <w:lang w:val="fr-FR"/>
          <w:rPrChange w:id="4761" w:author="Hayfa ZGAYA-BIAU" w:date="2025-06-12T18:32:00Z" w16du:dateUtc="2025-06-12T16:32:00Z">
            <w:rPr>
              <w:rFonts w:ascii="Courier New" w:eastAsia="Courier New" w:hAnsi="Courier New" w:cs="Courier New"/>
              <w:color w:val="E394DC"/>
              <w:sz w:val="18"/>
              <w:szCs w:val="18"/>
            </w:rPr>
          </w:rPrChange>
        </w:rPr>
        <w:t>region</w:t>
      </w:r>
      <w:proofErr w:type="spellEnd"/>
      <w:r w:rsidRPr="008F3D9F">
        <w:rPr>
          <w:rFonts w:ascii="Courier New" w:eastAsia="Courier New" w:hAnsi="Courier New" w:cs="Courier New"/>
          <w:color w:val="E394DC"/>
          <w:sz w:val="18"/>
          <w:szCs w:val="18"/>
          <w:lang w:val="fr-FR"/>
          <w:rPrChange w:id="4762" w:author="Hayfa ZGAYA-BIAU" w:date="2025-06-12T18:32:00Z" w16du:dateUtc="2025-06-12T16:32:00Z">
            <w:rPr>
              <w:rFonts w:ascii="Courier New" w:eastAsia="Courier New" w:hAnsi="Courier New" w:cs="Courier New"/>
              <w:color w:val="E394DC"/>
              <w:sz w:val="18"/>
              <w:szCs w:val="18"/>
            </w:rPr>
          </w:rPrChange>
        </w:rPr>
        <w:t xml:space="preserve"> of </w:t>
      </w:r>
      <w:proofErr w:type="spellStart"/>
      <w:r w:rsidRPr="008F3D9F">
        <w:rPr>
          <w:rFonts w:ascii="Courier New" w:eastAsia="Courier New" w:hAnsi="Courier New" w:cs="Courier New"/>
          <w:color w:val="E394DC"/>
          <w:sz w:val="18"/>
          <w:szCs w:val="18"/>
          <w:lang w:val="fr-FR"/>
          <w:rPrChange w:id="4763" w:author="Hayfa ZGAYA-BIAU" w:date="2025-06-12T18:32:00Z" w16du:dateUtc="2025-06-12T16:32:00Z">
            <w:rPr>
              <w:rFonts w:ascii="Courier New" w:eastAsia="Courier New" w:hAnsi="Courier New" w:cs="Courier New"/>
              <w:color w:val="E394DC"/>
              <w:sz w:val="18"/>
              <w:szCs w:val="18"/>
            </w:rPr>
          </w:rPrChange>
        </w:rPr>
        <w:t>interest</w:t>
      </w:r>
      <w:proofErr w:type="spellEnd"/>
      <w:r w:rsidRPr="008F3D9F">
        <w:rPr>
          <w:rFonts w:ascii="Courier New" w:eastAsia="Courier New" w:hAnsi="Courier New" w:cs="Courier New"/>
          <w:color w:val="E394DC"/>
          <w:sz w:val="18"/>
          <w:szCs w:val="18"/>
          <w:lang w:val="fr-FR"/>
          <w:rPrChange w:id="4764" w:author="Hayfa ZGAYA-BIAU" w:date="2025-06-12T18:32:00Z" w16du:dateUtc="2025-06-12T16:32:00Z">
            <w:rPr>
              <w:rFonts w:ascii="Courier New" w:eastAsia="Courier New" w:hAnsi="Courier New" w:cs="Courier New"/>
              <w:color w:val="E394DC"/>
              <w:sz w:val="18"/>
              <w:szCs w:val="18"/>
            </w:rPr>
          </w:rPrChange>
        </w:rPr>
        <w:t xml:space="preserve"> (ROI) </w:t>
      </w:r>
      <w:proofErr w:type="spellStart"/>
      <w:r w:rsidRPr="008F3D9F">
        <w:rPr>
          <w:rFonts w:ascii="Courier New" w:eastAsia="Courier New" w:hAnsi="Courier New" w:cs="Courier New"/>
          <w:color w:val="E394DC"/>
          <w:sz w:val="18"/>
          <w:szCs w:val="18"/>
          <w:lang w:val="fr-FR"/>
          <w:rPrChange w:id="4765"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4766" w:author="Hayfa ZGAYA-BIAU" w:date="2025-06-12T18:32:00Z" w16du:dateUtc="2025-06-12T16:32:00Z">
            <w:rPr>
              <w:rFonts w:ascii="Courier New" w:eastAsia="Courier New" w:hAnsi="Courier New" w:cs="Courier New"/>
              <w:color w:val="E394DC"/>
              <w:sz w:val="18"/>
              <w:szCs w:val="18"/>
            </w:rPr>
          </w:rPrChange>
        </w:rPr>
        <w:t xml:space="preserve"> the image </w:t>
      </w:r>
      <w:proofErr w:type="spellStart"/>
      <w:r w:rsidRPr="008F3D9F">
        <w:rPr>
          <w:rFonts w:ascii="Courier New" w:eastAsia="Courier New" w:hAnsi="Courier New" w:cs="Courier New"/>
          <w:color w:val="E394DC"/>
          <w:sz w:val="18"/>
          <w:szCs w:val="18"/>
          <w:lang w:val="fr-FR"/>
          <w:rPrChange w:id="4767" w:author="Hayfa ZGAYA-BIAU" w:date="2025-06-12T18:32:00Z" w16du:dateUtc="2025-06-12T16:32:00Z">
            <w:rPr>
              <w:rFonts w:ascii="Courier New" w:eastAsia="Courier New" w:hAnsi="Courier New" w:cs="Courier New"/>
              <w:color w:val="E394DC"/>
              <w:sz w:val="18"/>
              <w:szCs w:val="18"/>
            </w:rPr>
          </w:rPrChange>
        </w:rPr>
        <w:t>based</w:t>
      </w:r>
      <w:proofErr w:type="spellEnd"/>
      <w:r w:rsidRPr="008F3D9F">
        <w:rPr>
          <w:rFonts w:ascii="Courier New" w:eastAsia="Courier New" w:hAnsi="Courier New" w:cs="Courier New"/>
          <w:color w:val="E394DC"/>
          <w:sz w:val="18"/>
          <w:szCs w:val="18"/>
          <w:lang w:val="fr-FR"/>
          <w:rPrChange w:id="4768" w:author="Hayfa ZGAYA-BIAU" w:date="2025-06-12T18:32:00Z" w16du:dateUtc="2025-06-12T16:32:00Z">
            <w:rPr>
              <w:rFonts w:ascii="Courier New" w:eastAsia="Courier New" w:hAnsi="Courier New" w:cs="Courier New"/>
              <w:color w:val="E394DC"/>
              <w:sz w:val="18"/>
              <w:szCs w:val="18"/>
            </w:rPr>
          </w:rPrChange>
        </w:rPr>
        <w:t xml:space="preserve"> on </w:t>
      </w:r>
      <w:proofErr w:type="spellStart"/>
      <w:r w:rsidRPr="008F3D9F">
        <w:rPr>
          <w:rFonts w:ascii="Courier New" w:eastAsia="Courier New" w:hAnsi="Courier New" w:cs="Courier New"/>
          <w:color w:val="E394DC"/>
          <w:sz w:val="18"/>
          <w:szCs w:val="18"/>
          <w:lang w:val="fr-FR"/>
          <w:rPrChange w:id="4769"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4770" w:author="Hayfa ZGAYA-BIAU" w:date="2025-06-12T18:32:00Z" w16du:dateUtc="2025-06-12T16:32:00Z">
            <w:rPr>
              <w:rFonts w:ascii="Courier New" w:eastAsia="Courier New" w:hAnsi="Courier New" w:cs="Courier New"/>
              <w:color w:val="E394DC"/>
              <w:sz w:val="18"/>
              <w:szCs w:val="18"/>
            </w:rPr>
          </w:rPrChange>
        </w:rPr>
        <w:t>.</w:t>
      </w:r>
    </w:p>
    <w:p w14:paraId="65B1DF6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771" w:author="Hayfa ZGAYA-BIAU" w:date="2025-06-12T18:32:00Z" w16du:dateUtc="2025-06-12T16:32:00Z">
            <w:rPr>
              <w:rFonts w:ascii="Courier New" w:eastAsia="Courier New" w:hAnsi="Courier New" w:cs="Courier New"/>
              <w:color w:val="D8DEE9"/>
              <w:sz w:val="18"/>
              <w:szCs w:val="18"/>
            </w:rPr>
          </w:rPrChange>
        </w:rPr>
      </w:pPr>
    </w:p>
    <w:p w14:paraId="73D58C6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7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77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774" w:author="Hayfa ZGAYA-BIAU" w:date="2025-06-12T18:32:00Z" w16du:dateUtc="2025-06-12T16:32:00Z">
            <w:rPr>
              <w:rFonts w:ascii="Courier New" w:eastAsia="Courier New" w:hAnsi="Courier New" w:cs="Courier New"/>
              <w:color w:val="E394DC"/>
              <w:sz w:val="18"/>
              <w:szCs w:val="18"/>
            </w:rPr>
          </w:rPrChange>
        </w:rPr>
        <w:t>Args:</w:t>
      </w:r>
      <w:proofErr w:type="gramEnd"/>
    </w:p>
    <w:p w14:paraId="6279090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7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776"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4777" w:author="Hayfa ZGAYA-BIAU" w:date="2025-06-12T18:32:00Z" w16du:dateUtc="2025-06-12T16:32:00Z">
            <w:rPr>
              <w:rFonts w:ascii="Courier New" w:eastAsia="Courier New" w:hAnsi="Courier New" w:cs="Courier New"/>
              <w:color w:val="E394DC"/>
              <w:sz w:val="18"/>
              <w:szCs w:val="18"/>
            </w:rPr>
          </w:rPrChange>
        </w:rPr>
        <w:t>image</w:t>
      </w:r>
      <w:proofErr w:type="gramEnd"/>
      <w:r w:rsidRPr="008F3D9F">
        <w:rPr>
          <w:rFonts w:ascii="Courier New" w:eastAsia="Courier New" w:hAnsi="Courier New" w:cs="Courier New"/>
          <w:color w:val="E394DC"/>
          <w:sz w:val="18"/>
          <w:szCs w:val="18"/>
          <w:lang w:val="fr-FR"/>
          <w:rPrChange w:id="477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779"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478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781" w:author="Hayfa ZGAYA-BIAU" w:date="2025-06-12T18:32:00Z" w16du:dateUtc="2025-06-12T16:32:00Z">
            <w:rPr>
              <w:rFonts w:ascii="Courier New" w:eastAsia="Courier New" w:hAnsi="Courier New" w:cs="Courier New"/>
              <w:color w:val="E394DC"/>
              <w:sz w:val="18"/>
              <w:szCs w:val="18"/>
            </w:rPr>
          </w:rPrChange>
        </w:rPr>
        <w:t xml:space="preserve"> Input image.</w:t>
      </w:r>
    </w:p>
    <w:p w14:paraId="585C9D9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8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78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784" w:author="Hayfa ZGAYA-BIAU" w:date="2025-06-12T18:32:00Z" w16du:dateUtc="2025-06-12T16:32:00Z">
            <w:rPr>
              <w:rFonts w:ascii="Courier New" w:eastAsia="Courier New" w:hAnsi="Courier New" w:cs="Courier New"/>
              <w:color w:val="E394DC"/>
              <w:sz w:val="18"/>
              <w:szCs w:val="18"/>
            </w:rPr>
          </w:rPrChange>
        </w:rPr>
        <w:t>landmarks</w:t>
      </w:r>
      <w:proofErr w:type="spellEnd"/>
      <w:proofErr w:type="gramEnd"/>
      <w:r w:rsidRPr="008F3D9F">
        <w:rPr>
          <w:rFonts w:ascii="Courier New" w:eastAsia="Courier New" w:hAnsi="Courier New" w:cs="Courier New"/>
          <w:color w:val="E394DC"/>
          <w:sz w:val="18"/>
          <w:szCs w:val="18"/>
          <w:lang w:val="fr-FR"/>
          <w:rPrChange w:id="4785"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478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787" w:author="Hayfa ZGAYA-BIAU" w:date="2025-06-12T18:32:00Z" w16du:dateUtc="2025-06-12T16:32:00Z">
            <w:rPr>
              <w:rFonts w:ascii="Courier New" w:eastAsia="Courier New" w:hAnsi="Courier New" w:cs="Courier New"/>
              <w:color w:val="E394DC"/>
              <w:sz w:val="18"/>
              <w:szCs w:val="18"/>
            </w:rPr>
          </w:rPrChange>
        </w:rPr>
        <w:t xml:space="preserve"> Facial </w:t>
      </w:r>
      <w:proofErr w:type="spellStart"/>
      <w:r w:rsidRPr="008F3D9F">
        <w:rPr>
          <w:rFonts w:ascii="Courier New" w:eastAsia="Courier New" w:hAnsi="Courier New" w:cs="Courier New"/>
          <w:color w:val="E394DC"/>
          <w:sz w:val="18"/>
          <w:szCs w:val="18"/>
          <w:lang w:val="fr-FR"/>
          <w:rPrChange w:id="4788"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4789" w:author="Hayfa ZGAYA-BIAU" w:date="2025-06-12T18:32:00Z" w16du:dateUtc="2025-06-12T16:32:00Z">
            <w:rPr>
              <w:rFonts w:ascii="Courier New" w:eastAsia="Courier New" w:hAnsi="Courier New" w:cs="Courier New"/>
              <w:color w:val="E394DC"/>
              <w:sz w:val="18"/>
              <w:szCs w:val="18"/>
            </w:rPr>
          </w:rPrChange>
        </w:rPr>
        <w:t>.</w:t>
      </w:r>
    </w:p>
    <w:p w14:paraId="7415DB2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79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79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792" w:author="Hayfa ZGAYA-BIAU" w:date="2025-06-12T18:32:00Z" w16du:dateUtc="2025-06-12T16:32:00Z">
            <w:rPr>
              <w:rFonts w:ascii="Courier New" w:eastAsia="Courier New" w:hAnsi="Courier New" w:cs="Courier New"/>
              <w:color w:val="E394DC"/>
              <w:sz w:val="18"/>
              <w:szCs w:val="18"/>
            </w:rPr>
          </w:rPrChange>
        </w:rPr>
        <w:t>region</w:t>
      </w:r>
      <w:proofErr w:type="spellEnd"/>
      <w:proofErr w:type="gramEnd"/>
      <w:r w:rsidRPr="008F3D9F">
        <w:rPr>
          <w:rFonts w:ascii="Courier New" w:eastAsia="Courier New" w:hAnsi="Courier New" w:cs="Courier New"/>
          <w:color w:val="E394DC"/>
          <w:sz w:val="18"/>
          <w:szCs w:val="18"/>
          <w:lang w:val="fr-FR"/>
          <w:rPrChange w:id="479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794"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479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79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797" w:author="Hayfa ZGAYA-BIAU" w:date="2025-06-12T18:32:00Z" w16du:dateUtc="2025-06-12T16:32:00Z">
            <w:rPr>
              <w:rFonts w:ascii="Courier New" w:eastAsia="Courier New" w:hAnsi="Courier New" w:cs="Courier New"/>
              <w:color w:val="E394DC"/>
              <w:sz w:val="18"/>
              <w:szCs w:val="18"/>
            </w:rPr>
          </w:rPrChange>
        </w:rPr>
        <w:t>Region</w:t>
      </w:r>
      <w:proofErr w:type="spellEnd"/>
      <w:r w:rsidRPr="008F3D9F">
        <w:rPr>
          <w:rFonts w:ascii="Courier New" w:eastAsia="Courier New" w:hAnsi="Courier New" w:cs="Courier New"/>
          <w:color w:val="E394DC"/>
          <w:sz w:val="18"/>
          <w:szCs w:val="18"/>
          <w:lang w:val="fr-FR"/>
          <w:rPrChange w:id="4798" w:author="Hayfa ZGAYA-BIAU" w:date="2025-06-12T18:32:00Z" w16du:dateUtc="2025-06-12T16:32:00Z">
            <w:rPr>
              <w:rFonts w:ascii="Courier New" w:eastAsia="Courier New" w:hAnsi="Courier New" w:cs="Courier New"/>
              <w:color w:val="E394DC"/>
              <w:sz w:val="18"/>
              <w:szCs w:val="18"/>
            </w:rPr>
          </w:rPrChange>
        </w:rPr>
        <w:t xml:space="preserve"> to </w:t>
      </w:r>
      <w:proofErr w:type="spellStart"/>
      <w:r w:rsidRPr="008F3D9F">
        <w:rPr>
          <w:rFonts w:ascii="Courier New" w:eastAsia="Courier New" w:hAnsi="Courier New" w:cs="Courier New"/>
          <w:color w:val="E394DC"/>
          <w:sz w:val="18"/>
          <w:szCs w:val="18"/>
          <w:lang w:val="fr-FR"/>
          <w:rPrChange w:id="4799" w:author="Hayfa ZGAYA-BIAU" w:date="2025-06-12T18:32:00Z" w16du:dateUtc="2025-06-12T16:32:00Z">
            <w:rPr>
              <w:rFonts w:ascii="Courier New" w:eastAsia="Courier New" w:hAnsi="Courier New" w:cs="Courier New"/>
              <w:color w:val="E394DC"/>
              <w:sz w:val="18"/>
              <w:szCs w:val="18"/>
            </w:rPr>
          </w:rPrChange>
        </w:rPr>
        <w:t>extract</w:t>
      </w:r>
      <w:proofErr w:type="spellEnd"/>
      <w:r w:rsidRPr="008F3D9F">
        <w:rPr>
          <w:rFonts w:ascii="Courier New" w:eastAsia="Courier New" w:hAnsi="Courier New" w:cs="Courier New"/>
          <w:color w:val="E394DC"/>
          <w:sz w:val="18"/>
          <w:szCs w:val="18"/>
          <w:lang w:val="fr-FR"/>
          <w:rPrChange w:id="480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801"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4802"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4803"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4804"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4805"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4806"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4807"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4808" w:author="Hayfa ZGAYA-BIAU" w:date="2025-06-12T18:32:00Z" w16du:dateUtc="2025-06-12T16:32:00Z">
            <w:rPr>
              <w:rFonts w:ascii="Courier New" w:eastAsia="Courier New" w:hAnsi="Courier New" w:cs="Courier New"/>
              <w:color w:val="E394DC"/>
              <w:sz w:val="18"/>
              <w:szCs w:val="18"/>
            </w:rPr>
          </w:rPrChange>
        </w:rPr>
        <w:t>').</w:t>
      </w:r>
    </w:p>
    <w:p w14:paraId="0586583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80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81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811" w:author="Hayfa ZGAYA-BIAU" w:date="2025-06-12T18:32:00Z" w16du:dateUtc="2025-06-12T16:32:00Z">
            <w:rPr>
              <w:rFonts w:ascii="Courier New" w:eastAsia="Courier New" w:hAnsi="Courier New" w:cs="Courier New"/>
              <w:color w:val="E394DC"/>
              <w:sz w:val="18"/>
              <w:szCs w:val="18"/>
            </w:rPr>
          </w:rPrChange>
        </w:rPr>
        <w:t>padding</w:t>
      </w:r>
      <w:proofErr w:type="spellEnd"/>
      <w:proofErr w:type="gramEnd"/>
      <w:r w:rsidRPr="008F3D9F">
        <w:rPr>
          <w:rFonts w:ascii="Courier New" w:eastAsia="Courier New" w:hAnsi="Courier New" w:cs="Courier New"/>
          <w:color w:val="E394DC"/>
          <w:sz w:val="18"/>
          <w:szCs w:val="18"/>
          <w:lang w:val="fr-FR"/>
          <w:rPrChange w:id="481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813"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481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481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816" w:author="Hayfa ZGAYA-BIAU" w:date="2025-06-12T18:32:00Z" w16du:dateUtc="2025-06-12T16:32:00Z">
            <w:rPr>
              <w:rFonts w:ascii="Courier New" w:eastAsia="Courier New" w:hAnsi="Courier New" w:cs="Courier New"/>
              <w:color w:val="E394DC"/>
              <w:sz w:val="18"/>
              <w:szCs w:val="18"/>
            </w:rPr>
          </w:rPrChange>
        </w:rPr>
        <w:t>Padding</w:t>
      </w:r>
      <w:proofErr w:type="spellEnd"/>
      <w:r w:rsidRPr="008F3D9F">
        <w:rPr>
          <w:rFonts w:ascii="Courier New" w:eastAsia="Courier New" w:hAnsi="Courier New" w:cs="Courier New"/>
          <w:color w:val="E394DC"/>
          <w:sz w:val="18"/>
          <w:szCs w:val="18"/>
          <w:lang w:val="fr-FR"/>
          <w:rPrChange w:id="481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818" w:author="Hayfa ZGAYA-BIAU" w:date="2025-06-12T18:32:00Z" w16du:dateUtc="2025-06-12T16:32:00Z">
            <w:rPr>
              <w:rFonts w:ascii="Courier New" w:eastAsia="Courier New" w:hAnsi="Courier New" w:cs="Courier New"/>
              <w:color w:val="E394DC"/>
              <w:sz w:val="18"/>
              <w:szCs w:val="18"/>
            </w:rPr>
          </w:rPrChange>
        </w:rPr>
        <w:t>around</w:t>
      </w:r>
      <w:proofErr w:type="spellEnd"/>
      <w:r w:rsidRPr="008F3D9F">
        <w:rPr>
          <w:rFonts w:ascii="Courier New" w:eastAsia="Courier New" w:hAnsi="Courier New" w:cs="Courier New"/>
          <w:color w:val="E394DC"/>
          <w:sz w:val="18"/>
          <w:szCs w:val="18"/>
          <w:lang w:val="fr-FR"/>
          <w:rPrChange w:id="4819" w:author="Hayfa ZGAYA-BIAU" w:date="2025-06-12T18:32:00Z" w16du:dateUtc="2025-06-12T16:32:00Z">
            <w:rPr>
              <w:rFonts w:ascii="Courier New" w:eastAsia="Courier New" w:hAnsi="Courier New" w:cs="Courier New"/>
              <w:color w:val="E394DC"/>
              <w:sz w:val="18"/>
              <w:szCs w:val="18"/>
            </w:rPr>
          </w:rPrChange>
        </w:rPr>
        <w:t xml:space="preserve"> the ROI.</w:t>
      </w:r>
    </w:p>
    <w:p w14:paraId="0DF2199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820" w:author="Hayfa ZGAYA-BIAU" w:date="2025-06-12T18:32:00Z" w16du:dateUtc="2025-06-12T16:32:00Z">
            <w:rPr>
              <w:rFonts w:ascii="Courier New" w:eastAsia="Courier New" w:hAnsi="Courier New" w:cs="Courier New"/>
              <w:color w:val="D8DEE9"/>
              <w:sz w:val="18"/>
              <w:szCs w:val="18"/>
            </w:rPr>
          </w:rPrChange>
        </w:rPr>
      </w:pPr>
    </w:p>
    <w:p w14:paraId="1BCD25E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82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82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823"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4824" w:author="Hayfa ZGAYA-BIAU" w:date="2025-06-12T18:32:00Z" w16du:dateUtc="2025-06-12T16:32:00Z">
            <w:rPr>
              <w:rFonts w:ascii="Courier New" w:eastAsia="Courier New" w:hAnsi="Courier New" w:cs="Courier New"/>
              <w:color w:val="E394DC"/>
              <w:sz w:val="18"/>
              <w:szCs w:val="18"/>
            </w:rPr>
          </w:rPrChange>
        </w:rPr>
        <w:t>:</w:t>
      </w:r>
      <w:proofErr w:type="gramEnd"/>
    </w:p>
    <w:p w14:paraId="2834CE0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82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82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4827" w:author="Hayfa ZGAYA-BIAU" w:date="2025-06-12T18:32:00Z" w16du:dateUtc="2025-06-12T16:32:00Z">
            <w:rPr>
              <w:rFonts w:ascii="Courier New" w:eastAsia="Courier New" w:hAnsi="Courier New" w:cs="Courier New"/>
              <w:color w:val="E394DC"/>
              <w:sz w:val="18"/>
              <w:szCs w:val="18"/>
            </w:rPr>
          </w:rPrChange>
        </w:rPr>
        <w:t>numpy.ndarray</w:t>
      </w:r>
      <w:proofErr w:type="spellEnd"/>
      <w:proofErr w:type="gramEnd"/>
      <w:r w:rsidRPr="008F3D9F">
        <w:rPr>
          <w:rFonts w:ascii="Courier New" w:eastAsia="Courier New" w:hAnsi="Courier New" w:cs="Courier New"/>
          <w:color w:val="E394DC"/>
          <w:sz w:val="18"/>
          <w:szCs w:val="18"/>
          <w:lang w:val="fr-FR"/>
          <w:rPrChange w:id="482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4829" w:author="Hayfa ZGAYA-BIAU" w:date="2025-06-12T18:32:00Z" w16du:dateUtc="2025-06-12T16:32:00Z">
            <w:rPr>
              <w:rFonts w:ascii="Courier New" w:eastAsia="Courier New" w:hAnsi="Courier New" w:cs="Courier New"/>
              <w:color w:val="E394DC"/>
              <w:sz w:val="18"/>
              <w:szCs w:val="18"/>
            </w:rPr>
          </w:rPrChange>
        </w:rPr>
        <w:t>Extracted</w:t>
      </w:r>
      <w:proofErr w:type="spellEnd"/>
      <w:r w:rsidRPr="008F3D9F">
        <w:rPr>
          <w:rFonts w:ascii="Courier New" w:eastAsia="Courier New" w:hAnsi="Courier New" w:cs="Courier New"/>
          <w:color w:val="E394DC"/>
          <w:sz w:val="18"/>
          <w:szCs w:val="18"/>
          <w:lang w:val="fr-FR"/>
          <w:rPrChange w:id="4830" w:author="Hayfa ZGAYA-BIAU" w:date="2025-06-12T18:32:00Z" w16du:dateUtc="2025-06-12T16:32:00Z">
            <w:rPr>
              <w:rFonts w:ascii="Courier New" w:eastAsia="Courier New" w:hAnsi="Courier New" w:cs="Courier New"/>
              <w:color w:val="E394DC"/>
              <w:sz w:val="18"/>
              <w:szCs w:val="18"/>
            </w:rPr>
          </w:rPrChange>
        </w:rPr>
        <w:t xml:space="preserve"> ROI.</w:t>
      </w:r>
    </w:p>
    <w:p w14:paraId="0CD1206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483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4832" w:author="Hayfa ZGAYA-BIAU" w:date="2025-06-12T18:32:00Z" w16du:dateUtc="2025-06-12T16:32:00Z">
            <w:rPr>
              <w:rFonts w:ascii="Courier New" w:eastAsia="Courier New" w:hAnsi="Courier New" w:cs="Courier New"/>
              <w:color w:val="E394DC"/>
              <w:sz w:val="18"/>
              <w:szCs w:val="18"/>
            </w:rPr>
          </w:rPrChange>
        </w:rPr>
        <w:t xml:space="preserve">   """</w:t>
      </w:r>
    </w:p>
    <w:p w14:paraId="4DD5409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8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83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835" w:author="Hayfa ZGAYA-BIAU" w:date="2025-06-12T18:32:00Z" w16du:dateUtc="2025-06-12T16:32:00Z">
            <w:rPr>
              <w:rFonts w:ascii="Courier New" w:eastAsia="Courier New" w:hAnsi="Courier New" w:cs="Courier New"/>
              <w:color w:val="94C1FA"/>
              <w:sz w:val="18"/>
              <w:szCs w:val="18"/>
            </w:rPr>
          </w:rPrChange>
        </w:rPr>
        <w:t>points</w:t>
      </w:r>
      <w:proofErr w:type="gramEnd"/>
      <w:r w:rsidRPr="008F3D9F">
        <w:rPr>
          <w:rFonts w:ascii="Courier New" w:eastAsia="Courier New" w:hAnsi="Courier New" w:cs="Courier New"/>
          <w:color w:val="D8DEE9"/>
          <w:sz w:val="18"/>
          <w:szCs w:val="18"/>
          <w:lang w:val="fr-FR"/>
          <w:rPrChange w:id="483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8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839" w:author="Hayfa ZGAYA-BIAU" w:date="2025-06-12T18:32:00Z" w16du:dateUtc="2025-06-12T16:32:00Z">
            <w:rPr>
              <w:rFonts w:ascii="Courier New" w:eastAsia="Courier New" w:hAnsi="Courier New" w:cs="Courier New"/>
              <w:i/>
              <w:color w:val="D6D6DD"/>
              <w:sz w:val="18"/>
              <w:szCs w:val="18"/>
            </w:rPr>
          </w:rPrChange>
        </w:rPr>
        <w:t>landmarks</w:t>
      </w:r>
      <w:r w:rsidRPr="008F3D9F">
        <w:rPr>
          <w:rFonts w:ascii="Courier New" w:eastAsia="Courier New" w:hAnsi="Courier New" w:cs="Courier New"/>
          <w:color w:val="D6D6DD"/>
          <w:sz w:val="18"/>
          <w:szCs w:val="18"/>
          <w:lang w:val="fr-FR"/>
          <w:rPrChange w:id="48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4841"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484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4843" w:author="Hayfa ZGAYA-BIAU" w:date="2025-06-12T18:32:00Z" w16du:dateUtc="2025-06-12T16:32:00Z">
            <w:rPr>
              <w:rFonts w:ascii="Courier New" w:eastAsia="Courier New" w:hAnsi="Courier New" w:cs="Courier New"/>
              <w:i/>
              <w:color w:val="D6D6DD"/>
              <w:sz w:val="18"/>
              <w:szCs w:val="18"/>
            </w:rPr>
          </w:rPrChange>
        </w:rPr>
        <w:t>region</w:t>
      </w:r>
      <w:proofErr w:type="spellEnd"/>
      <w:r w:rsidRPr="008F3D9F">
        <w:rPr>
          <w:rFonts w:ascii="Courier New" w:eastAsia="Courier New" w:hAnsi="Courier New" w:cs="Courier New"/>
          <w:color w:val="D6D6DD"/>
          <w:sz w:val="18"/>
          <w:szCs w:val="18"/>
          <w:lang w:val="fr-FR"/>
          <w:rPrChange w:id="4844" w:author="Hayfa ZGAYA-BIAU" w:date="2025-06-12T18:32:00Z" w16du:dateUtc="2025-06-12T16:32:00Z">
            <w:rPr>
              <w:rFonts w:ascii="Courier New" w:eastAsia="Courier New" w:hAnsi="Courier New" w:cs="Courier New"/>
              <w:color w:val="D6D6DD"/>
              <w:sz w:val="18"/>
              <w:szCs w:val="18"/>
            </w:rPr>
          </w:rPrChange>
        </w:rPr>
        <w:t>)</w:t>
      </w:r>
    </w:p>
    <w:p w14:paraId="091D03D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84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84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847"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48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849" w:author="Hayfa ZGAYA-BIAU" w:date="2025-06-12T18:32:00Z" w16du:dateUtc="2025-06-12T16:32:00Z">
            <w:rPr>
              <w:rFonts w:ascii="Courier New" w:eastAsia="Courier New" w:hAnsi="Courier New" w:cs="Courier New"/>
              <w:color w:val="94C1FA"/>
              <w:sz w:val="18"/>
              <w:szCs w:val="18"/>
            </w:rPr>
          </w:rPrChange>
        </w:rPr>
        <w:t>points</w:t>
      </w:r>
      <w:r w:rsidRPr="008F3D9F">
        <w:rPr>
          <w:rFonts w:ascii="Courier New" w:eastAsia="Courier New" w:hAnsi="Courier New" w:cs="Courier New"/>
          <w:color w:val="D8DEE9"/>
          <w:sz w:val="18"/>
          <w:szCs w:val="18"/>
          <w:lang w:val="fr-FR"/>
          <w:rPrChange w:id="485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4851"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485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4853"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4854" w:author="Hayfa ZGAYA-BIAU" w:date="2025-06-12T18:32:00Z" w16du:dateUtc="2025-06-12T16:32:00Z">
            <w:rPr>
              <w:rFonts w:ascii="Courier New" w:eastAsia="Courier New" w:hAnsi="Courier New" w:cs="Courier New"/>
              <w:color w:val="D8DEE9"/>
              <w:sz w:val="18"/>
              <w:szCs w:val="18"/>
            </w:rPr>
          </w:rPrChange>
        </w:rPr>
        <w:t>:</w:t>
      </w:r>
      <w:proofErr w:type="gramEnd"/>
    </w:p>
    <w:p w14:paraId="3929B835"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4855"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48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857"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48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4859" w:author="Hayfa ZGAYA-BIAU" w:date="2025-06-12T18:32:00Z" w16du:dateUtc="2025-06-12T16:32:00Z">
            <w:rPr>
              <w:rFonts w:ascii="Courier New" w:eastAsia="Courier New" w:hAnsi="Courier New" w:cs="Courier New"/>
              <w:color w:val="82D2CE"/>
              <w:sz w:val="18"/>
              <w:szCs w:val="18"/>
            </w:rPr>
          </w:rPrChange>
        </w:rPr>
        <w:t>None</w:t>
      </w:r>
    </w:p>
    <w:p w14:paraId="108CA65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86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861" w:author="Hayfa ZGAYA-BIAU" w:date="2025-06-12T18:32:00Z" w16du:dateUtc="2025-06-12T16:32:00Z">
            <w:rPr>
              <w:rFonts w:ascii="Courier New" w:eastAsia="Courier New" w:hAnsi="Courier New" w:cs="Courier New"/>
              <w:color w:val="D8DEE9"/>
              <w:sz w:val="18"/>
              <w:szCs w:val="18"/>
            </w:rPr>
          </w:rPrChange>
        </w:rPr>
        <w:t xml:space="preserve">  </w:t>
      </w:r>
    </w:p>
    <w:p w14:paraId="7ED53BD3"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486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48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486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4865" w:author="Hayfa ZGAYA-BIAU" w:date="2025-06-12T18:32:00Z" w16du:dateUtc="2025-06-12T16:32:00Z">
            <w:rPr>
              <w:rFonts w:ascii="Courier New" w:eastAsia="Courier New" w:hAnsi="Courier New" w:cs="Courier New"/>
              <w:i/>
              <w:color w:val="FFFFFF"/>
              <w:sz w:val="18"/>
              <w:szCs w:val="18"/>
            </w:rPr>
          </w:rPrChange>
        </w:rPr>
        <w:t>Compute</w:t>
      </w:r>
      <w:proofErr w:type="spellEnd"/>
      <w:r w:rsidRPr="008F3D9F">
        <w:rPr>
          <w:rFonts w:ascii="Courier New" w:eastAsia="Courier New" w:hAnsi="Courier New" w:cs="Courier New"/>
          <w:i/>
          <w:color w:val="FFFFFF"/>
          <w:sz w:val="18"/>
          <w:szCs w:val="18"/>
          <w:lang w:val="fr-FR"/>
          <w:rPrChange w:id="4866"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4867" w:author="Hayfa ZGAYA-BIAU" w:date="2025-06-12T18:32:00Z" w16du:dateUtc="2025-06-12T16:32:00Z">
            <w:rPr>
              <w:rFonts w:ascii="Courier New" w:eastAsia="Courier New" w:hAnsi="Courier New" w:cs="Courier New"/>
              <w:i/>
              <w:color w:val="FFFFFF"/>
              <w:sz w:val="18"/>
              <w:szCs w:val="18"/>
            </w:rPr>
          </w:rPrChange>
        </w:rPr>
        <w:t>bounding</w:t>
      </w:r>
      <w:proofErr w:type="spellEnd"/>
      <w:r w:rsidRPr="008F3D9F">
        <w:rPr>
          <w:rFonts w:ascii="Courier New" w:eastAsia="Courier New" w:hAnsi="Courier New" w:cs="Courier New"/>
          <w:i/>
          <w:color w:val="FFFFFF"/>
          <w:sz w:val="18"/>
          <w:szCs w:val="18"/>
          <w:lang w:val="fr-FR"/>
          <w:rPrChange w:id="4868" w:author="Hayfa ZGAYA-BIAU" w:date="2025-06-12T18:32:00Z" w16du:dateUtc="2025-06-12T16:32:00Z">
            <w:rPr>
              <w:rFonts w:ascii="Courier New" w:eastAsia="Courier New" w:hAnsi="Courier New" w:cs="Courier New"/>
              <w:i/>
              <w:color w:val="FFFFFF"/>
              <w:sz w:val="18"/>
              <w:szCs w:val="18"/>
            </w:rPr>
          </w:rPrChange>
        </w:rPr>
        <w:t xml:space="preserve"> box</w:t>
      </w:r>
    </w:p>
    <w:p w14:paraId="55651C0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86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87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871" w:author="Hayfa ZGAYA-BIAU" w:date="2025-06-12T18:32:00Z" w16du:dateUtc="2025-06-12T16:32:00Z">
            <w:rPr>
              <w:rFonts w:ascii="Courier New" w:eastAsia="Courier New" w:hAnsi="Courier New" w:cs="Courier New"/>
              <w:color w:val="94C1FA"/>
              <w:sz w:val="18"/>
              <w:szCs w:val="18"/>
            </w:rPr>
          </w:rPrChange>
        </w:rPr>
        <w:t>x</w:t>
      </w:r>
      <w:proofErr w:type="gramEnd"/>
      <w:r w:rsidRPr="008F3D9F">
        <w:rPr>
          <w:rFonts w:ascii="Courier New" w:eastAsia="Courier New" w:hAnsi="Courier New" w:cs="Courier New"/>
          <w:color w:val="D6D6DD"/>
          <w:sz w:val="18"/>
          <w:szCs w:val="18"/>
          <w:lang w:val="fr-FR"/>
          <w:rPrChange w:id="48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874"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48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7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877" w:author="Hayfa ZGAYA-BIAU" w:date="2025-06-12T18:32:00Z" w16du:dateUtc="2025-06-12T16:32:00Z">
            <w:rPr>
              <w:rFonts w:ascii="Courier New" w:eastAsia="Courier New" w:hAnsi="Courier New" w:cs="Courier New"/>
              <w:color w:val="94C1FA"/>
              <w:sz w:val="18"/>
              <w:szCs w:val="18"/>
            </w:rPr>
          </w:rPrChange>
        </w:rPr>
        <w:t>w</w:t>
      </w:r>
      <w:r w:rsidRPr="008F3D9F">
        <w:rPr>
          <w:rFonts w:ascii="Courier New" w:eastAsia="Courier New" w:hAnsi="Courier New" w:cs="Courier New"/>
          <w:color w:val="D6D6DD"/>
          <w:sz w:val="18"/>
          <w:szCs w:val="18"/>
          <w:lang w:val="fr-FR"/>
          <w:rPrChange w:id="48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880" w:author="Hayfa ZGAYA-BIAU" w:date="2025-06-12T18:32:00Z" w16du:dateUtc="2025-06-12T16:32:00Z">
            <w:rPr>
              <w:rFonts w:ascii="Courier New" w:eastAsia="Courier New" w:hAnsi="Courier New" w:cs="Courier New"/>
              <w:color w:val="94C1FA"/>
              <w:sz w:val="18"/>
              <w:szCs w:val="18"/>
            </w:rPr>
          </w:rPrChange>
        </w:rPr>
        <w:t>h</w:t>
      </w:r>
      <w:r w:rsidRPr="008F3D9F">
        <w:rPr>
          <w:rFonts w:ascii="Courier New" w:eastAsia="Courier New" w:hAnsi="Courier New" w:cs="Courier New"/>
          <w:color w:val="D8DEE9"/>
          <w:sz w:val="18"/>
          <w:szCs w:val="18"/>
          <w:lang w:val="fr-FR"/>
          <w:rPrChange w:id="48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8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4884"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48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4886" w:author="Hayfa ZGAYA-BIAU" w:date="2025-06-12T18:32:00Z" w16du:dateUtc="2025-06-12T16:32:00Z">
            <w:rPr>
              <w:rFonts w:ascii="Courier New" w:eastAsia="Courier New" w:hAnsi="Courier New" w:cs="Courier New"/>
              <w:color w:val="EBC88D"/>
              <w:sz w:val="18"/>
              <w:szCs w:val="18"/>
            </w:rPr>
          </w:rPrChange>
        </w:rPr>
        <w:t>boundingRect</w:t>
      </w:r>
      <w:r w:rsidRPr="008F3D9F">
        <w:rPr>
          <w:rFonts w:ascii="Courier New" w:eastAsia="Courier New" w:hAnsi="Courier New" w:cs="Courier New"/>
          <w:color w:val="D6D6DD"/>
          <w:sz w:val="18"/>
          <w:szCs w:val="18"/>
          <w:lang w:val="fr-FR"/>
          <w:rPrChange w:id="48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4888" w:author="Hayfa ZGAYA-BIAU" w:date="2025-06-12T18:32:00Z" w16du:dateUtc="2025-06-12T16:32:00Z">
            <w:rPr>
              <w:rFonts w:ascii="Courier New" w:eastAsia="Courier New" w:hAnsi="Courier New" w:cs="Courier New"/>
              <w:color w:val="94C1FA"/>
              <w:sz w:val="18"/>
              <w:szCs w:val="18"/>
            </w:rPr>
          </w:rPrChange>
        </w:rPr>
        <w:t>points</w:t>
      </w:r>
      <w:r w:rsidRPr="008F3D9F">
        <w:rPr>
          <w:rFonts w:ascii="Courier New" w:eastAsia="Courier New" w:hAnsi="Courier New" w:cs="Courier New"/>
          <w:color w:val="D6D6DD"/>
          <w:sz w:val="18"/>
          <w:szCs w:val="18"/>
          <w:lang w:val="fr-FR"/>
          <w:rPrChange w:id="4889" w:author="Hayfa ZGAYA-BIAU" w:date="2025-06-12T18:32:00Z" w16du:dateUtc="2025-06-12T16:32:00Z">
            <w:rPr>
              <w:rFonts w:ascii="Courier New" w:eastAsia="Courier New" w:hAnsi="Courier New" w:cs="Courier New"/>
              <w:color w:val="D6D6DD"/>
              <w:sz w:val="18"/>
              <w:szCs w:val="18"/>
            </w:rPr>
          </w:rPrChange>
        </w:rPr>
        <w:t>)</w:t>
      </w:r>
    </w:p>
    <w:p w14:paraId="22F0A3C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89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89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892" w:author="Hayfa ZGAYA-BIAU" w:date="2025-06-12T18:32:00Z" w16du:dateUtc="2025-06-12T16:32:00Z">
            <w:rPr>
              <w:rFonts w:ascii="Courier New" w:eastAsia="Courier New" w:hAnsi="Courier New" w:cs="Courier New"/>
              <w:color w:val="94C1FA"/>
              <w:sz w:val="18"/>
              <w:szCs w:val="18"/>
            </w:rPr>
          </w:rPrChange>
        </w:rPr>
        <w:t>x</w:t>
      </w:r>
      <w:proofErr w:type="gramEnd"/>
      <w:r w:rsidRPr="008F3D9F">
        <w:rPr>
          <w:rFonts w:ascii="Courier New" w:eastAsia="Courier New" w:hAnsi="Courier New" w:cs="Courier New"/>
          <w:color w:val="D8DEE9"/>
          <w:sz w:val="18"/>
          <w:szCs w:val="18"/>
          <w:lang w:val="fr-FR"/>
          <w:rPrChange w:id="48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8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89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4896" w:author="Hayfa ZGAYA-BIAU" w:date="2025-06-12T18:32:00Z" w16du:dateUtc="2025-06-12T16:32:00Z">
            <w:rPr>
              <w:rFonts w:ascii="Courier New" w:eastAsia="Courier New" w:hAnsi="Courier New" w:cs="Courier New"/>
              <w:color w:val="82D2CE"/>
              <w:sz w:val="18"/>
              <w:szCs w:val="18"/>
            </w:rPr>
          </w:rPrChange>
        </w:rPr>
        <w:t>max</w:t>
      </w:r>
      <w:r w:rsidRPr="008F3D9F">
        <w:rPr>
          <w:rFonts w:ascii="Courier New" w:eastAsia="Courier New" w:hAnsi="Courier New" w:cs="Courier New"/>
          <w:color w:val="D6D6DD"/>
          <w:sz w:val="18"/>
          <w:szCs w:val="18"/>
          <w:lang w:val="fr-FR"/>
          <w:rPrChange w:id="489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4898"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8DEE9"/>
          <w:sz w:val="18"/>
          <w:szCs w:val="18"/>
          <w:lang w:val="fr-FR"/>
          <w:rPrChange w:id="48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0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02"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49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905"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4906" w:author="Hayfa ZGAYA-BIAU" w:date="2025-06-12T18:32:00Z" w16du:dateUtc="2025-06-12T16:32:00Z">
            <w:rPr>
              <w:rFonts w:ascii="Courier New" w:eastAsia="Courier New" w:hAnsi="Courier New" w:cs="Courier New"/>
              <w:color w:val="D6D6DD"/>
              <w:sz w:val="18"/>
              <w:szCs w:val="18"/>
            </w:rPr>
          </w:rPrChange>
        </w:rPr>
        <w:t>)</w:t>
      </w:r>
    </w:p>
    <w:p w14:paraId="04C84A2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90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90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909"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8DEE9"/>
          <w:sz w:val="18"/>
          <w:szCs w:val="18"/>
          <w:lang w:val="fr-FR"/>
          <w:rPrChange w:id="49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4913" w:author="Hayfa ZGAYA-BIAU" w:date="2025-06-12T18:32:00Z" w16du:dateUtc="2025-06-12T16:32:00Z">
            <w:rPr>
              <w:rFonts w:ascii="Courier New" w:eastAsia="Courier New" w:hAnsi="Courier New" w:cs="Courier New"/>
              <w:color w:val="82D2CE"/>
              <w:sz w:val="18"/>
              <w:szCs w:val="18"/>
            </w:rPr>
          </w:rPrChange>
        </w:rPr>
        <w:t>max</w:t>
      </w:r>
      <w:r w:rsidRPr="008F3D9F">
        <w:rPr>
          <w:rFonts w:ascii="Courier New" w:eastAsia="Courier New" w:hAnsi="Courier New" w:cs="Courier New"/>
          <w:color w:val="D6D6DD"/>
          <w:sz w:val="18"/>
          <w:szCs w:val="18"/>
          <w:lang w:val="fr-FR"/>
          <w:rPrChange w:id="491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4915"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8DEE9"/>
          <w:sz w:val="18"/>
          <w:szCs w:val="18"/>
          <w:lang w:val="fr-FR"/>
          <w:rPrChange w:id="491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1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19"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49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922"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4923" w:author="Hayfa ZGAYA-BIAU" w:date="2025-06-12T18:32:00Z" w16du:dateUtc="2025-06-12T16:32:00Z">
            <w:rPr>
              <w:rFonts w:ascii="Courier New" w:eastAsia="Courier New" w:hAnsi="Courier New" w:cs="Courier New"/>
              <w:color w:val="D6D6DD"/>
              <w:sz w:val="18"/>
              <w:szCs w:val="18"/>
            </w:rPr>
          </w:rPrChange>
        </w:rPr>
        <w:t>)</w:t>
      </w:r>
    </w:p>
    <w:p w14:paraId="12D1CF34" w14:textId="77777777" w:rsidR="00F0408B" w:rsidRPr="008F3D9F" w:rsidRDefault="00000000">
      <w:pPr>
        <w:shd w:val="clear" w:color="auto" w:fill="1A1A1A"/>
        <w:spacing w:line="360" w:lineRule="auto"/>
        <w:rPr>
          <w:rFonts w:ascii="Courier New" w:eastAsia="Courier New" w:hAnsi="Courier New" w:cs="Courier New"/>
          <w:i/>
          <w:color w:val="D6D6DD"/>
          <w:sz w:val="18"/>
          <w:szCs w:val="18"/>
          <w:lang w:val="fr-FR"/>
          <w:rPrChange w:id="4924" w:author="Hayfa ZGAYA-BIAU" w:date="2025-06-12T18:32:00Z" w16du:dateUtc="2025-06-12T16:32:00Z">
            <w:rPr>
              <w:rFonts w:ascii="Courier New" w:eastAsia="Courier New" w:hAnsi="Courier New" w:cs="Courier New"/>
              <w:i/>
              <w:color w:val="D6D6DD"/>
              <w:sz w:val="18"/>
              <w:szCs w:val="18"/>
            </w:rPr>
          </w:rPrChange>
        </w:rPr>
      </w:pPr>
      <w:r w:rsidRPr="008F3D9F">
        <w:rPr>
          <w:rFonts w:ascii="Courier New" w:eastAsia="Courier New" w:hAnsi="Courier New" w:cs="Courier New"/>
          <w:color w:val="D8DEE9"/>
          <w:sz w:val="18"/>
          <w:szCs w:val="18"/>
          <w:lang w:val="fr-FR"/>
          <w:rPrChange w:id="492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926" w:author="Hayfa ZGAYA-BIAU" w:date="2025-06-12T18:32:00Z" w16du:dateUtc="2025-06-12T16:32:00Z">
            <w:rPr>
              <w:rFonts w:ascii="Courier New" w:eastAsia="Courier New" w:hAnsi="Courier New" w:cs="Courier New"/>
              <w:color w:val="94C1FA"/>
              <w:sz w:val="18"/>
              <w:szCs w:val="18"/>
            </w:rPr>
          </w:rPrChange>
        </w:rPr>
        <w:t>w</w:t>
      </w:r>
      <w:proofErr w:type="gramEnd"/>
      <w:r w:rsidRPr="008F3D9F">
        <w:rPr>
          <w:rFonts w:ascii="Courier New" w:eastAsia="Courier New" w:hAnsi="Courier New" w:cs="Courier New"/>
          <w:color w:val="D8DEE9"/>
          <w:sz w:val="18"/>
          <w:szCs w:val="18"/>
          <w:lang w:val="fr-FR"/>
          <w:rPrChange w:id="49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930" w:author="Hayfa ZGAYA-BIAU" w:date="2025-06-12T18:32:00Z" w16du:dateUtc="2025-06-12T16:32:00Z">
            <w:rPr>
              <w:rFonts w:ascii="Courier New" w:eastAsia="Courier New" w:hAnsi="Courier New" w:cs="Courier New"/>
              <w:color w:val="94C1FA"/>
              <w:sz w:val="18"/>
              <w:szCs w:val="18"/>
            </w:rPr>
          </w:rPrChange>
        </w:rPr>
        <w:t>w</w:t>
      </w:r>
      <w:r w:rsidRPr="008F3D9F">
        <w:rPr>
          <w:rFonts w:ascii="Courier New" w:eastAsia="Courier New" w:hAnsi="Courier New" w:cs="Courier New"/>
          <w:color w:val="D8DEE9"/>
          <w:sz w:val="18"/>
          <w:szCs w:val="18"/>
          <w:lang w:val="fr-FR"/>
          <w:rPrChange w:id="49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934"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8DEE9"/>
          <w:sz w:val="18"/>
          <w:szCs w:val="18"/>
          <w:lang w:val="fr-FR"/>
          <w:rPrChange w:id="49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3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38" w:author="Hayfa ZGAYA-BIAU" w:date="2025-06-12T18:32:00Z" w16du:dateUtc="2025-06-12T16:32:00Z">
            <w:rPr>
              <w:rFonts w:ascii="Courier New" w:eastAsia="Courier New" w:hAnsi="Courier New" w:cs="Courier New"/>
              <w:i/>
              <w:color w:val="D6D6DD"/>
              <w:sz w:val="18"/>
              <w:szCs w:val="18"/>
            </w:rPr>
          </w:rPrChange>
        </w:rPr>
        <w:t>padding</w:t>
      </w:r>
      <w:proofErr w:type="spellEnd"/>
    </w:p>
    <w:p w14:paraId="1606BC3C" w14:textId="77777777" w:rsidR="00F0408B" w:rsidRPr="008F3D9F" w:rsidRDefault="00000000">
      <w:pPr>
        <w:shd w:val="clear" w:color="auto" w:fill="1A1A1A"/>
        <w:spacing w:line="360" w:lineRule="auto"/>
        <w:rPr>
          <w:rFonts w:ascii="Courier New" w:eastAsia="Courier New" w:hAnsi="Courier New" w:cs="Courier New"/>
          <w:i/>
          <w:color w:val="D6D6DD"/>
          <w:sz w:val="18"/>
          <w:szCs w:val="18"/>
          <w:lang w:val="fr-FR"/>
          <w:rPrChange w:id="4939" w:author="Hayfa ZGAYA-BIAU" w:date="2025-06-12T18:32:00Z" w16du:dateUtc="2025-06-12T16:32:00Z">
            <w:rPr>
              <w:rFonts w:ascii="Courier New" w:eastAsia="Courier New" w:hAnsi="Courier New" w:cs="Courier New"/>
              <w:i/>
              <w:color w:val="D6D6DD"/>
              <w:sz w:val="18"/>
              <w:szCs w:val="18"/>
            </w:rPr>
          </w:rPrChange>
        </w:rPr>
      </w:pPr>
      <w:r w:rsidRPr="008F3D9F">
        <w:rPr>
          <w:rFonts w:ascii="Courier New" w:eastAsia="Courier New" w:hAnsi="Courier New" w:cs="Courier New"/>
          <w:color w:val="D8DEE9"/>
          <w:sz w:val="18"/>
          <w:szCs w:val="18"/>
          <w:lang w:val="fr-FR"/>
          <w:rPrChange w:id="494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941" w:author="Hayfa ZGAYA-BIAU" w:date="2025-06-12T18:32:00Z" w16du:dateUtc="2025-06-12T16:32:00Z">
            <w:rPr>
              <w:rFonts w:ascii="Courier New" w:eastAsia="Courier New" w:hAnsi="Courier New" w:cs="Courier New"/>
              <w:color w:val="94C1FA"/>
              <w:sz w:val="18"/>
              <w:szCs w:val="18"/>
            </w:rPr>
          </w:rPrChange>
        </w:rPr>
        <w:t>h</w:t>
      </w:r>
      <w:proofErr w:type="gramEnd"/>
      <w:r w:rsidRPr="008F3D9F">
        <w:rPr>
          <w:rFonts w:ascii="Courier New" w:eastAsia="Courier New" w:hAnsi="Courier New" w:cs="Courier New"/>
          <w:color w:val="D8DEE9"/>
          <w:sz w:val="18"/>
          <w:szCs w:val="18"/>
          <w:lang w:val="fr-FR"/>
          <w:rPrChange w:id="494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945" w:author="Hayfa ZGAYA-BIAU" w:date="2025-06-12T18:32:00Z" w16du:dateUtc="2025-06-12T16:32:00Z">
            <w:rPr>
              <w:rFonts w:ascii="Courier New" w:eastAsia="Courier New" w:hAnsi="Courier New" w:cs="Courier New"/>
              <w:color w:val="94C1FA"/>
              <w:sz w:val="18"/>
              <w:szCs w:val="18"/>
            </w:rPr>
          </w:rPrChange>
        </w:rPr>
        <w:t>h</w:t>
      </w:r>
      <w:r w:rsidRPr="008F3D9F">
        <w:rPr>
          <w:rFonts w:ascii="Courier New" w:eastAsia="Courier New" w:hAnsi="Courier New" w:cs="Courier New"/>
          <w:color w:val="D8DEE9"/>
          <w:sz w:val="18"/>
          <w:szCs w:val="18"/>
          <w:lang w:val="fr-FR"/>
          <w:rPrChange w:id="49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4949"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8DEE9"/>
          <w:sz w:val="18"/>
          <w:szCs w:val="18"/>
          <w:lang w:val="fr-FR"/>
          <w:rPrChange w:id="49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5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53" w:author="Hayfa ZGAYA-BIAU" w:date="2025-06-12T18:32:00Z" w16du:dateUtc="2025-06-12T16:32:00Z">
            <w:rPr>
              <w:rFonts w:ascii="Courier New" w:eastAsia="Courier New" w:hAnsi="Courier New" w:cs="Courier New"/>
              <w:i/>
              <w:color w:val="D6D6DD"/>
              <w:sz w:val="18"/>
              <w:szCs w:val="18"/>
            </w:rPr>
          </w:rPrChange>
        </w:rPr>
        <w:t>padding</w:t>
      </w:r>
      <w:proofErr w:type="spellEnd"/>
    </w:p>
    <w:p w14:paraId="1B70021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95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4955" w:author="Hayfa ZGAYA-BIAU" w:date="2025-06-12T18:32:00Z" w16du:dateUtc="2025-06-12T16:32:00Z">
            <w:rPr>
              <w:rFonts w:ascii="Courier New" w:eastAsia="Courier New" w:hAnsi="Courier New" w:cs="Courier New"/>
              <w:color w:val="D8DEE9"/>
              <w:sz w:val="18"/>
              <w:szCs w:val="18"/>
            </w:rPr>
          </w:rPrChange>
        </w:rPr>
        <w:t xml:space="preserve">  </w:t>
      </w:r>
    </w:p>
    <w:p w14:paraId="330C2FD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49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495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4958"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49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49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6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4962"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496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4964"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8DEE9"/>
          <w:sz w:val="18"/>
          <w:szCs w:val="18"/>
          <w:lang w:val="fr-FR"/>
          <w:rPrChange w:id="4965" w:author="Hayfa ZGAYA-BIAU" w:date="2025-06-12T18:32:00Z" w16du:dateUtc="2025-06-12T16:32:00Z">
            <w:rPr>
              <w:rFonts w:ascii="Courier New" w:eastAsia="Courier New" w:hAnsi="Courier New" w:cs="Courier New"/>
              <w:color w:val="D8DEE9"/>
              <w:sz w:val="18"/>
              <w:szCs w:val="18"/>
            </w:rPr>
          </w:rPrChange>
        </w:rPr>
        <w:t>:</w:t>
      </w:r>
      <w:r w:rsidRPr="008F3D9F">
        <w:rPr>
          <w:rFonts w:ascii="Courier New" w:eastAsia="Courier New" w:hAnsi="Courier New" w:cs="Courier New"/>
          <w:color w:val="94C1FA"/>
          <w:sz w:val="18"/>
          <w:szCs w:val="18"/>
          <w:lang w:val="fr-FR"/>
          <w:rPrChange w:id="4966"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6D6DD"/>
          <w:sz w:val="18"/>
          <w:szCs w:val="18"/>
          <w:lang w:val="fr-FR"/>
          <w:rPrChange w:id="49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4968" w:author="Hayfa ZGAYA-BIAU" w:date="2025-06-12T18:32:00Z" w16du:dateUtc="2025-06-12T16:32:00Z">
            <w:rPr>
              <w:rFonts w:ascii="Courier New" w:eastAsia="Courier New" w:hAnsi="Courier New" w:cs="Courier New"/>
              <w:color w:val="94C1FA"/>
              <w:sz w:val="18"/>
              <w:szCs w:val="18"/>
            </w:rPr>
          </w:rPrChange>
        </w:rPr>
        <w:t>h</w:t>
      </w:r>
      <w:proofErr w:type="spellEnd"/>
      <w:r w:rsidRPr="008F3D9F">
        <w:rPr>
          <w:rFonts w:ascii="Courier New" w:eastAsia="Courier New" w:hAnsi="Courier New" w:cs="Courier New"/>
          <w:color w:val="D6D6DD"/>
          <w:sz w:val="18"/>
          <w:szCs w:val="18"/>
          <w:lang w:val="fr-FR"/>
          <w:rPrChange w:id="49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7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4971"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8DEE9"/>
          <w:sz w:val="18"/>
          <w:szCs w:val="18"/>
          <w:lang w:val="fr-FR"/>
          <w:rPrChange w:id="4972"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94C1FA"/>
          <w:sz w:val="18"/>
          <w:szCs w:val="18"/>
          <w:lang w:val="fr-FR"/>
          <w:rPrChange w:id="4973"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6D6DD"/>
          <w:sz w:val="18"/>
          <w:szCs w:val="18"/>
          <w:lang w:val="fr-FR"/>
          <w:rPrChange w:id="49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4975" w:author="Hayfa ZGAYA-BIAU" w:date="2025-06-12T18:32:00Z" w16du:dateUtc="2025-06-12T16:32:00Z">
            <w:rPr>
              <w:rFonts w:ascii="Courier New" w:eastAsia="Courier New" w:hAnsi="Courier New" w:cs="Courier New"/>
              <w:color w:val="94C1FA"/>
              <w:sz w:val="18"/>
              <w:szCs w:val="18"/>
            </w:rPr>
          </w:rPrChange>
        </w:rPr>
        <w:t>w</w:t>
      </w:r>
      <w:proofErr w:type="spellEnd"/>
      <w:r w:rsidRPr="008F3D9F">
        <w:rPr>
          <w:rFonts w:ascii="Courier New" w:eastAsia="Courier New" w:hAnsi="Courier New" w:cs="Courier New"/>
          <w:color w:val="D6D6DD"/>
          <w:sz w:val="18"/>
          <w:szCs w:val="18"/>
          <w:lang w:val="fr-FR"/>
          <w:rPrChange w:id="4976" w:author="Hayfa ZGAYA-BIAU" w:date="2025-06-12T18:32:00Z" w16du:dateUtc="2025-06-12T16:32:00Z">
            <w:rPr>
              <w:rFonts w:ascii="Courier New" w:eastAsia="Courier New" w:hAnsi="Courier New" w:cs="Courier New"/>
              <w:color w:val="D6D6DD"/>
              <w:sz w:val="18"/>
              <w:szCs w:val="18"/>
            </w:rPr>
          </w:rPrChange>
        </w:rPr>
        <w:t>]</w:t>
      </w:r>
    </w:p>
    <w:p w14:paraId="75938FD6"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4977"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497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4979"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49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4981" w:author="Hayfa ZGAYA-BIAU" w:date="2025-06-12T18:32:00Z" w16du:dateUtc="2025-06-12T16:32:00Z">
            <w:rPr>
              <w:rFonts w:ascii="Courier New" w:eastAsia="Courier New" w:hAnsi="Courier New" w:cs="Courier New"/>
              <w:color w:val="94C1FA"/>
              <w:sz w:val="18"/>
              <w:szCs w:val="18"/>
            </w:rPr>
          </w:rPrChange>
        </w:rPr>
        <w:t>roi</w:t>
      </w:r>
    </w:p>
    <w:p w14:paraId="3901EAF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4982" w:author="Hayfa ZGAYA-BIAU" w:date="2025-06-12T18:32:00Z" w16du:dateUtc="2025-06-12T16:32:00Z">
            <w:rPr>
              <w:rFonts w:ascii="Courier New" w:eastAsia="Courier New" w:hAnsi="Courier New" w:cs="Courier New"/>
              <w:color w:val="D8DEE9"/>
              <w:sz w:val="18"/>
              <w:szCs w:val="18"/>
            </w:rPr>
          </w:rPrChange>
        </w:rPr>
      </w:pPr>
    </w:p>
    <w:p w14:paraId="199F167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4983"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4984"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498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4986" w:author="Hayfa ZGAYA-BIAU" w:date="2025-06-12T18:32:00Z" w16du:dateUtc="2025-06-12T16:32:00Z">
            <w:rPr>
              <w:rFonts w:ascii="Courier New" w:eastAsia="Courier New" w:hAnsi="Courier New" w:cs="Courier New"/>
              <w:b/>
              <w:color w:val="EFB080"/>
              <w:sz w:val="18"/>
              <w:szCs w:val="18"/>
            </w:rPr>
          </w:rPrChange>
        </w:rPr>
        <w:t>preprocess_video_</w:t>
      </w:r>
      <w:proofErr w:type="gramStart"/>
      <w:r w:rsidRPr="008F3D9F">
        <w:rPr>
          <w:rFonts w:ascii="Courier New" w:eastAsia="Courier New" w:hAnsi="Courier New" w:cs="Courier New"/>
          <w:b/>
          <w:color w:val="EFB080"/>
          <w:sz w:val="18"/>
          <w:szCs w:val="18"/>
          <w:lang w:val="fr-FR"/>
          <w:rPrChange w:id="4987" w:author="Hayfa ZGAYA-BIAU" w:date="2025-06-12T18:32:00Z" w16du:dateUtc="2025-06-12T16:32:00Z">
            <w:rPr>
              <w:rFonts w:ascii="Courier New" w:eastAsia="Courier New" w:hAnsi="Courier New" w:cs="Courier New"/>
              <w:b/>
              <w:color w:val="EFB080"/>
              <w:sz w:val="18"/>
              <w:szCs w:val="18"/>
            </w:rPr>
          </w:rPrChange>
        </w:rPr>
        <w:t>sequence</w:t>
      </w:r>
      <w:proofErr w:type="spellEnd"/>
      <w:r w:rsidRPr="008F3D9F">
        <w:rPr>
          <w:rFonts w:ascii="Courier New" w:eastAsia="Courier New" w:hAnsi="Courier New" w:cs="Courier New"/>
          <w:color w:val="D8DEE9"/>
          <w:sz w:val="18"/>
          <w:szCs w:val="18"/>
          <w:lang w:val="fr-FR"/>
          <w:rPrChange w:id="4988"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4989" w:author="Hayfa ZGAYA-BIAU" w:date="2025-06-12T18:32:00Z" w16du:dateUtc="2025-06-12T16:32:00Z">
            <w:rPr>
              <w:rFonts w:ascii="Courier New" w:eastAsia="Courier New" w:hAnsi="Courier New" w:cs="Courier New"/>
              <w:i/>
              <w:color w:val="D6D6DD"/>
              <w:sz w:val="18"/>
              <w:szCs w:val="18"/>
            </w:rPr>
          </w:rPrChange>
        </w:rPr>
        <w:t>sequence_dir</w:t>
      </w:r>
      <w:proofErr w:type="spellEnd"/>
      <w:r w:rsidRPr="008F3D9F">
        <w:rPr>
          <w:rFonts w:ascii="Courier New" w:eastAsia="Courier New" w:hAnsi="Courier New" w:cs="Courier New"/>
          <w:color w:val="D8DEE9"/>
          <w:sz w:val="18"/>
          <w:szCs w:val="18"/>
          <w:lang w:val="fr-FR"/>
          <w:rPrChange w:id="49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4991"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8DEE9"/>
          <w:sz w:val="18"/>
          <w:szCs w:val="18"/>
          <w:lang w:val="fr-FR"/>
          <w:rPrChange w:id="499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93"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8DEE9"/>
          <w:sz w:val="18"/>
          <w:szCs w:val="18"/>
          <w:lang w:val="fr-FR"/>
          <w:rPrChange w:id="499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4995" w:author="Hayfa ZGAYA-BIAU" w:date="2025-06-12T18:32:00Z" w16du:dateUtc="2025-06-12T16:32:00Z">
            <w:rPr>
              <w:rFonts w:ascii="Courier New" w:eastAsia="Courier New" w:hAnsi="Courier New" w:cs="Courier New"/>
              <w:i/>
              <w:color w:val="D6D6DD"/>
              <w:sz w:val="18"/>
              <w:szCs w:val="18"/>
            </w:rPr>
          </w:rPrChange>
        </w:rPr>
        <w:t>img_size</w:t>
      </w:r>
      <w:proofErr w:type="spellEnd"/>
      <w:proofErr w:type="gramStart"/>
      <w:r w:rsidRPr="008F3D9F">
        <w:rPr>
          <w:rFonts w:ascii="Courier New" w:eastAsia="Courier New" w:hAnsi="Courier New" w:cs="Courier New"/>
          <w:color w:val="D6D6DD"/>
          <w:sz w:val="18"/>
          <w:szCs w:val="18"/>
          <w:lang w:val="fr-FR"/>
          <w:rPrChange w:id="499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4997"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49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49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5000"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5001"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5002" w:author="Hayfa ZGAYA-BIAU" w:date="2025-06-12T18:32:00Z" w16du:dateUtc="2025-06-12T16:32:00Z">
            <w:rPr>
              <w:rFonts w:ascii="Courier New" w:eastAsia="Courier New" w:hAnsi="Courier New" w:cs="Courier New"/>
              <w:color w:val="D8DEE9"/>
              <w:sz w:val="18"/>
              <w:szCs w:val="18"/>
            </w:rPr>
          </w:rPrChange>
        </w:rPr>
        <w:t>):</w:t>
      </w:r>
      <w:proofErr w:type="gramEnd"/>
    </w:p>
    <w:p w14:paraId="072D90D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0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5004" w:author="Hayfa ZGAYA-BIAU" w:date="2025-06-12T18:32:00Z" w16du:dateUtc="2025-06-12T16:32:00Z">
            <w:rPr>
              <w:rFonts w:ascii="Courier New" w:eastAsia="Courier New" w:hAnsi="Courier New" w:cs="Courier New"/>
              <w:color w:val="D8DEE9"/>
              <w:sz w:val="18"/>
              <w:szCs w:val="18"/>
            </w:rPr>
          </w:rPrChange>
        </w:rPr>
        <w:lastRenderedPageBreak/>
        <w:t xml:space="preserve">   </w:t>
      </w:r>
      <w:r w:rsidRPr="008F3D9F">
        <w:rPr>
          <w:rFonts w:ascii="Courier New" w:eastAsia="Courier New" w:hAnsi="Courier New" w:cs="Courier New"/>
          <w:color w:val="E394DC"/>
          <w:sz w:val="18"/>
          <w:szCs w:val="18"/>
          <w:lang w:val="fr-FR"/>
          <w:rPrChange w:id="5005" w:author="Hayfa ZGAYA-BIAU" w:date="2025-06-12T18:32:00Z" w16du:dateUtc="2025-06-12T16:32:00Z">
            <w:rPr>
              <w:rFonts w:ascii="Courier New" w:eastAsia="Courier New" w:hAnsi="Courier New" w:cs="Courier New"/>
              <w:color w:val="E394DC"/>
              <w:sz w:val="18"/>
              <w:szCs w:val="18"/>
            </w:rPr>
          </w:rPrChange>
        </w:rPr>
        <w:t>"""</w:t>
      </w:r>
    </w:p>
    <w:p w14:paraId="7A19ADF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0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0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08" w:author="Hayfa ZGAYA-BIAU" w:date="2025-06-12T18:32:00Z" w16du:dateUtc="2025-06-12T16:32:00Z">
            <w:rPr>
              <w:rFonts w:ascii="Courier New" w:eastAsia="Courier New" w:hAnsi="Courier New" w:cs="Courier New"/>
              <w:color w:val="E394DC"/>
              <w:sz w:val="18"/>
              <w:szCs w:val="18"/>
            </w:rPr>
          </w:rPrChange>
        </w:rPr>
        <w:t>Preprocesses</w:t>
      </w:r>
      <w:proofErr w:type="spellEnd"/>
      <w:r w:rsidRPr="008F3D9F">
        <w:rPr>
          <w:rFonts w:ascii="Courier New" w:eastAsia="Courier New" w:hAnsi="Courier New" w:cs="Courier New"/>
          <w:color w:val="E394DC"/>
          <w:sz w:val="18"/>
          <w:szCs w:val="18"/>
          <w:lang w:val="fr-FR"/>
          <w:rPrChange w:id="5009" w:author="Hayfa ZGAYA-BIAU" w:date="2025-06-12T18:32:00Z" w16du:dateUtc="2025-06-12T16:32:00Z">
            <w:rPr>
              <w:rFonts w:ascii="Courier New" w:eastAsia="Courier New" w:hAnsi="Courier New" w:cs="Courier New"/>
              <w:color w:val="E394DC"/>
              <w:sz w:val="18"/>
              <w:szCs w:val="18"/>
            </w:rPr>
          </w:rPrChange>
        </w:rPr>
        <w:t xml:space="preserve"> a </w:t>
      </w:r>
      <w:proofErr w:type="spellStart"/>
      <w:r w:rsidRPr="008F3D9F">
        <w:rPr>
          <w:rFonts w:ascii="Courier New" w:eastAsia="Courier New" w:hAnsi="Courier New" w:cs="Courier New"/>
          <w:color w:val="E394DC"/>
          <w:sz w:val="18"/>
          <w:szCs w:val="18"/>
          <w:lang w:val="fr-FR"/>
          <w:rPrChange w:id="5010"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5011" w:author="Hayfa ZGAYA-BIAU" w:date="2025-06-12T18:32:00Z" w16du:dateUtc="2025-06-12T16:32:00Z">
            <w:rPr>
              <w:rFonts w:ascii="Courier New" w:eastAsia="Courier New" w:hAnsi="Courier New" w:cs="Courier New"/>
              <w:color w:val="E394DC"/>
              <w:sz w:val="18"/>
              <w:szCs w:val="18"/>
            </w:rPr>
          </w:rPrChange>
        </w:rPr>
        <w:t xml:space="preserve"> of frames </w:t>
      </w:r>
      <w:proofErr w:type="spellStart"/>
      <w:r w:rsidRPr="008F3D9F">
        <w:rPr>
          <w:rFonts w:ascii="Courier New" w:eastAsia="Courier New" w:hAnsi="Courier New" w:cs="Courier New"/>
          <w:color w:val="E394DC"/>
          <w:sz w:val="18"/>
          <w:szCs w:val="18"/>
          <w:lang w:val="fr-FR"/>
          <w:rPrChange w:id="5012"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5013" w:author="Hayfa ZGAYA-BIAU" w:date="2025-06-12T18:32:00Z" w16du:dateUtc="2025-06-12T16:32:00Z">
            <w:rPr>
              <w:rFonts w:ascii="Courier New" w:eastAsia="Courier New" w:hAnsi="Courier New" w:cs="Courier New"/>
              <w:color w:val="E394DC"/>
              <w:sz w:val="18"/>
              <w:szCs w:val="18"/>
            </w:rPr>
          </w:rPrChange>
        </w:rPr>
        <w:t xml:space="preserve"> a </w:t>
      </w:r>
      <w:proofErr w:type="spellStart"/>
      <w:r w:rsidRPr="008F3D9F">
        <w:rPr>
          <w:rFonts w:ascii="Courier New" w:eastAsia="Courier New" w:hAnsi="Courier New" w:cs="Courier New"/>
          <w:color w:val="E394DC"/>
          <w:sz w:val="18"/>
          <w:szCs w:val="18"/>
          <w:lang w:val="fr-FR"/>
          <w:rPrChange w:id="5014"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5015" w:author="Hayfa ZGAYA-BIAU" w:date="2025-06-12T18:32:00Z" w16du:dateUtc="2025-06-12T16:32:00Z">
            <w:rPr>
              <w:rFonts w:ascii="Courier New" w:eastAsia="Courier New" w:hAnsi="Courier New" w:cs="Courier New"/>
              <w:color w:val="E394DC"/>
              <w:sz w:val="18"/>
              <w:szCs w:val="18"/>
            </w:rPr>
          </w:rPrChange>
        </w:rPr>
        <w:t>.</w:t>
      </w:r>
    </w:p>
    <w:p w14:paraId="4633C93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5016" w:author="Hayfa ZGAYA-BIAU" w:date="2025-06-12T18:32:00Z" w16du:dateUtc="2025-06-12T16:32:00Z">
            <w:rPr>
              <w:rFonts w:ascii="Courier New" w:eastAsia="Courier New" w:hAnsi="Courier New" w:cs="Courier New"/>
              <w:color w:val="D8DEE9"/>
              <w:sz w:val="18"/>
              <w:szCs w:val="18"/>
            </w:rPr>
          </w:rPrChange>
        </w:rPr>
      </w:pPr>
    </w:p>
    <w:p w14:paraId="4BBB908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1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18"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5019" w:author="Hayfa ZGAYA-BIAU" w:date="2025-06-12T18:32:00Z" w16du:dateUtc="2025-06-12T16:32:00Z">
            <w:rPr>
              <w:rFonts w:ascii="Courier New" w:eastAsia="Courier New" w:hAnsi="Courier New" w:cs="Courier New"/>
              <w:color w:val="E394DC"/>
              <w:sz w:val="18"/>
              <w:szCs w:val="18"/>
            </w:rPr>
          </w:rPrChange>
        </w:rPr>
        <w:t>Args:</w:t>
      </w:r>
      <w:proofErr w:type="gramEnd"/>
    </w:p>
    <w:p w14:paraId="75A3AE4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2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2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022" w:author="Hayfa ZGAYA-BIAU" w:date="2025-06-12T18:32:00Z" w16du:dateUtc="2025-06-12T16:32:00Z">
            <w:rPr>
              <w:rFonts w:ascii="Courier New" w:eastAsia="Courier New" w:hAnsi="Courier New" w:cs="Courier New"/>
              <w:color w:val="E394DC"/>
              <w:sz w:val="18"/>
              <w:szCs w:val="18"/>
            </w:rPr>
          </w:rPrChange>
        </w:rPr>
        <w:t>sequence</w:t>
      </w:r>
      <w:proofErr w:type="gramEnd"/>
      <w:r w:rsidRPr="008F3D9F">
        <w:rPr>
          <w:rFonts w:ascii="Courier New" w:eastAsia="Courier New" w:hAnsi="Courier New" w:cs="Courier New"/>
          <w:color w:val="E394DC"/>
          <w:sz w:val="18"/>
          <w:szCs w:val="18"/>
          <w:lang w:val="fr-FR"/>
          <w:rPrChange w:id="5023"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502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25"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502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027" w:author="Hayfa ZGAYA-BIAU" w:date="2025-06-12T18:32:00Z" w16du:dateUtc="2025-06-12T16:32:00Z">
            <w:rPr>
              <w:rFonts w:ascii="Courier New" w:eastAsia="Courier New" w:hAnsi="Courier New" w:cs="Courier New"/>
              <w:color w:val="E394DC"/>
              <w:sz w:val="18"/>
              <w:szCs w:val="18"/>
            </w:rPr>
          </w:rPrChange>
        </w:rPr>
        <w:t xml:space="preserve"> Directory </w:t>
      </w:r>
      <w:proofErr w:type="spellStart"/>
      <w:r w:rsidRPr="008F3D9F">
        <w:rPr>
          <w:rFonts w:ascii="Courier New" w:eastAsia="Courier New" w:hAnsi="Courier New" w:cs="Courier New"/>
          <w:color w:val="E394DC"/>
          <w:sz w:val="18"/>
          <w:szCs w:val="18"/>
          <w:lang w:val="fr-FR"/>
          <w:rPrChange w:id="5028" w:author="Hayfa ZGAYA-BIAU" w:date="2025-06-12T18:32:00Z" w16du:dateUtc="2025-06-12T16:32:00Z">
            <w:rPr>
              <w:rFonts w:ascii="Courier New" w:eastAsia="Courier New" w:hAnsi="Courier New" w:cs="Courier New"/>
              <w:color w:val="E394DC"/>
              <w:sz w:val="18"/>
              <w:szCs w:val="18"/>
            </w:rPr>
          </w:rPrChange>
        </w:rPr>
        <w:t>containing</w:t>
      </w:r>
      <w:proofErr w:type="spellEnd"/>
      <w:r w:rsidRPr="008F3D9F">
        <w:rPr>
          <w:rFonts w:ascii="Courier New" w:eastAsia="Courier New" w:hAnsi="Courier New" w:cs="Courier New"/>
          <w:color w:val="E394DC"/>
          <w:sz w:val="18"/>
          <w:szCs w:val="18"/>
          <w:lang w:val="fr-FR"/>
          <w:rPrChange w:id="5029" w:author="Hayfa ZGAYA-BIAU" w:date="2025-06-12T18:32:00Z" w16du:dateUtc="2025-06-12T16:32:00Z">
            <w:rPr>
              <w:rFonts w:ascii="Courier New" w:eastAsia="Courier New" w:hAnsi="Courier New" w:cs="Courier New"/>
              <w:color w:val="E394DC"/>
              <w:sz w:val="18"/>
              <w:szCs w:val="18"/>
            </w:rPr>
          </w:rPrChange>
        </w:rPr>
        <w:t xml:space="preserve"> frames of a </w:t>
      </w:r>
      <w:proofErr w:type="spellStart"/>
      <w:r w:rsidRPr="008F3D9F">
        <w:rPr>
          <w:rFonts w:ascii="Courier New" w:eastAsia="Courier New" w:hAnsi="Courier New" w:cs="Courier New"/>
          <w:color w:val="E394DC"/>
          <w:sz w:val="18"/>
          <w:szCs w:val="18"/>
          <w:lang w:val="fr-FR"/>
          <w:rPrChange w:id="5030"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5031" w:author="Hayfa ZGAYA-BIAU" w:date="2025-06-12T18:32:00Z" w16du:dateUtc="2025-06-12T16:32:00Z">
            <w:rPr>
              <w:rFonts w:ascii="Courier New" w:eastAsia="Courier New" w:hAnsi="Courier New" w:cs="Courier New"/>
              <w:color w:val="E394DC"/>
              <w:sz w:val="18"/>
              <w:szCs w:val="18"/>
            </w:rPr>
          </w:rPrChange>
        </w:rPr>
        <w:t>.</w:t>
      </w:r>
    </w:p>
    <w:p w14:paraId="2361DEF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3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3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5034" w:author="Hayfa ZGAYA-BIAU" w:date="2025-06-12T18:32:00Z" w16du:dateUtc="2025-06-12T16:32:00Z">
            <w:rPr>
              <w:rFonts w:ascii="Courier New" w:eastAsia="Courier New" w:hAnsi="Courier New" w:cs="Courier New"/>
              <w:color w:val="E394DC"/>
              <w:sz w:val="18"/>
              <w:szCs w:val="18"/>
            </w:rPr>
          </w:rPrChange>
        </w:rPr>
        <w:t>detector:</w:t>
      </w:r>
      <w:proofErr w:type="gramEnd"/>
      <w:r w:rsidRPr="008F3D9F">
        <w:rPr>
          <w:rFonts w:ascii="Courier New" w:eastAsia="Courier New" w:hAnsi="Courier New" w:cs="Courier New"/>
          <w:color w:val="E394DC"/>
          <w:sz w:val="18"/>
          <w:szCs w:val="18"/>
          <w:lang w:val="fr-FR"/>
          <w:rPrChange w:id="503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36"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5037" w:author="Hayfa ZGAYA-BIAU" w:date="2025-06-12T18:32:00Z" w16du:dateUtc="2025-06-12T16:32:00Z">
            <w:rPr>
              <w:rFonts w:ascii="Courier New" w:eastAsia="Courier New" w:hAnsi="Courier New" w:cs="Courier New"/>
              <w:color w:val="E394DC"/>
              <w:sz w:val="18"/>
              <w:szCs w:val="18"/>
            </w:rPr>
          </w:rPrChange>
        </w:rPr>
        <w:t xml:space="preserve"> face detector.</w:t>
      </w:r>
    </w:p>
    <w:p w14:paraId="7CB294D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3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3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040"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504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04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43"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504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45"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504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47"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5048" w:author="Hayfa ZGAYA-BIAU" w:date="2025-06-12T18:32:00Z" w16du:dateUtc="2025-06-12T16:32:00Z">
            <w:rPr>
              <w:rFonts w:ascii="Courier New" w:eastAsia="Courier New" w:hAnsi="Courier New" w:cs="Courier New"/>
              <w:color w:val="E394DC"/>
              <w:sz w:val="18"/>
              <w:szCs w:val="18"/>
            </w:rPr>
          </w:rPrChange>
        </w:rPr>
        <w:t>.</w:t>
      </w:r>
    </w:p>
    <w:p w14:paraId="6A0525B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4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5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051" w:author="Hayfa ZGAYA-BIAU" w:date="2025-06-12T18:32:00Z" w16du:dateUtc="2025-06-12T16:32:00Z">
            <w:rPr>
              <w:rFonts w:ascii="Courier New" w:eastAsia="Courier New" w:hAnsi="Courier New" w:cs="Courier New"/>
              <w:color w:val="E394DC"/>
              <w:sz w:val="18"/>
              <w:szCs w:val="18"/>
            </w:rPr>
          </w:rPrChange>
        </w:rPr>
        <w:t>img</w:t>
      </w:r>
      <w:proofErr w:type="gramEnd"/>
      <w:r w:rsidRPr="008F3D9F">
        <w:rPr>
          <w:rFonts w:ascii="Courier New" w:eastAsia="Courier New" w:hAnsi="Courier New" w:cs="Courier New"/>
          <w:color w:val="E394DC"/>
          <w:sz w:val="18"/>
          <w:szCs w:val="18"/>
          <w:lang w:val="fr-FR"/>
          <w:rPrChange w:id="5052" w:author="Hayfa ZGAYA-BIAU" w:date="2025-06-12T18:32:00Z" w16du:dateUtc="2025-06-12T16:32:00Z">
            <w:rPr>
              <w:rFonts w:ascii="Courier New" w:eastAsia="Courier New" w:hAnsi="Courier New" w:cs="Courier New"/>
              <w:color w:val="E394DC"/>
              <w:sz w:val="18"/>
              <w:szCs w:val="18"/>
            </w:rPr>
          </w:rPrChange>
        </w:rPr>
        <w:t>_size</w:t>
      </w:r>
      <w:proofErr w:type="spellEnd"/>
      <w:r w:rsidRPr="008F3D9F">
        <w:rPr>
          <w:rFonts w:ascii="Courier New" w:eastAsia="Courier New" w:hAnsi="Courier New" w:cs="Courier New"/>
          <w:color w:val="E394DC"/>
          <w:sz w:val="18"/>
          <w:szCs w:val="18"/>
          <w:lang w:val="fr-FR"/>
          <w:rPrChange w:id="5053" w:author="Hayfa ZGAYA-BIAU" w:date="2025-06-12T18:32:00Z" w16du:dateUtc="2025-06-12T16:32:00Z">
            <w:rPr>
              <w:rFonts w:ascii="Courier New" w:eastAsia="Courier New" w:hAnsi="Courier New" w:cs="Courier New"/>
              <w:color w:val="E394DC"/>
              <w:sz w:val="18"/>
              <w:szCs w:val="18"/>
            </w:rPr>
          </w:rPrChange>
        </w:rPr>
        <w:t xml:space="preserve"> (tuple</w:t>
      </w:r>
      <w:proofErr w:type="gramStart"/>
      <w:r w:rsidRPr="008F3D9F">
        <w:rPr>
          <w:rFonts w:ascii="Courier New" w:eastAsia="Courier New" w:hAnsi="Courier New" w:cs="Courier New"/>
          <w:color w:val="E394DC"/>
          <w:sz w:val="18"/>
          <w:szCs w:val="18"/>
          <w:lang w:val="fr-FR"/>
          <w:rPrChange w:id="505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05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56" w:author="Hayfa ZGAYA-BIAU" w:date="2025-06-12T18:32:00Z" w16du:dateUtc="2025-06-12T16:32:00Z">
            <w:rPr>
              <w:rFonts w:ascii="Courier New" w:eastAsia="Courier New" w:hAnsi="Courier New" w:cs="Courier New"/>
              <w:color w:val="E394DC"/>
              <w:sz w:val="18"/>
              <w:szCs w:val="18"/>
            </w:rPr>
          </w:rPrChange>
        </w:rPr>
        <w:t>Desired</w:t>
      </w:r>
      <w:proofErr w:type="spellEnd"/>
      <w:r w:rsidRPr="008F3D9F">
        <w:rPr>
          <w:rFonts w:ascii="Courier New" w:eastAsia="Courier New" w:hAnsi="Courier New" w:cs="Courier New"/>
          <w:color w:val="E394DC"/>
          <w:sz w:val="18"/>
          <w:szCs w:val="18"/>
          <w:lang w:val="fr-FR"/>
          <w:rPrChange w:id="5057" w:author="Hayfa ZGAYA-BIAU" w:date="2025-06-12T18:32:00Z" w16du:dateUtc="2025-06-12T16:32:00Z">
            <w:rPr>
              <w:rFonts w:ascii="Courier New" w:eastAsia="Courier New" w:hAnsi="Courier New" w:cs="Courier New"/>
              <w:color w:val="E394DC"/>
              <w:sz w:val="18"/>
              <w:szCs w:val="18"/>
            </w:rPr>
          </w:rPrChange>
        </w:rPr>
        <w:t xml:space="preserve"> image size for </w:t>
      </w:r>
      <w:proofErr w:type="spellStart"/>
      <w:r w:rsidRPr="008F3D9F">
        <w:rPr>
          <w:rFonts w:ascii="Courier New" w:eastAsia="Courier New" w:hAnsi="Courier New" w:cs="Courier New"/>
          <w:color w:val="E394DC"/>
          <w:sz w:val="18"/>
          <w:szCs w:val="18"/>
          <w:lang w:val="fr-FR"/>
          <w:rPrChange w:id="5058" w:author="Hayfa ZGAYA-BIAU" w:date="2025-06-12T18:32:00Z" w16du:dateUtc="2025-06-12T16:32:00Z">
            <w:rPr>
              <w:rFonts w:ascii="Courier New" w:eastAsia="Courier New" w:hAnsi="Courier New" w:cs="Courier New"/>
              <w:color w:val="E394DC"/>
              <w:sz w:val="18"/>
              <w:szCs w:val="18"/>
            </w:rPr>
          </w:rPrChange>
        </w:rPr>
        <w:t>ROIs</w:t>
      </w:r>
      <w:proofErr w:type="spellEnd"/>
      <w:r w:rsidRPr="008F3D9F">
        <w:rPr>
          <w:rFonts w:ascii="Courier New" w:eastAsia="Courier New" w:hAnsi="Courier New" w:cs="Courier New"/>
          <w:color w:val="E394DC"/>
          <w:sz w:val="18"/>
          <w:szCs w:val="18"/>
          <w:lang w:val="fr-FR"/>
          <w:rPrChange w:id="5059" w:author="Hayfa ZGAYA-BIAU" w:date="2025-06-12T18:32:00Z" w16du:dateUtc="2025-06-12T16:32:00Z">
            <w:rPr>
              <w:rFonts w:ascii="Courier New" w:eastAsia="Courier New" w:hAnsi="Courier New" w:cs="Courier New"/>
              <w:color w:val="E394DC"/>
              <w:sz w:val="18"/>
              <w:szCs w:val="18"/>
            </w:rPr>
          </w:rPrChange>
        </w:rPr>
        <w:t>.</w:t>
      </w:r>
    </w:p>
    <w:p w14:paraId="6285CCD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5060" w:author="Hayfa ZGAYA-BIAU" w:date="2025-06-12T18:32:00Z" w16du:dateUtc="2025-06-12T16:32:00Z">
            <w:rPr>
              <w:rFonts w:ascii="Courier New" w:eastAsia="Courier New" w:hAnsi="Courier New" w:cs="Courier New"/>
              <w:color w:val="D8DEE9"/>
              <w:sz w:val="18"/>
              <w:szCs w:val="18"/>
            </w:rPr>
          </w:rPrChange>
        </w:rPr>
      </w:pPr>
    </w:p>
    <w:p w14:paraId="4210B77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6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6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063"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5064" w:author="Hayfa ZGAYA-BIAU" w:date="2025-06-12T18:32:00Z" w16du:dateUtc="2025-06-12T16:32:00Z">
            <w:rPr>
              <w:rFonts w:ascii="Courier New" w:eastAsia="Courier New" w:hAnsi="Courier New" w:cs="Courier New"/>
              <w:color w:val="E394DC"/>
              <w:sz w:val="18"/>
              <w:szCs w:val="18"/>
            </w:rPr>
          </w:rPrChange>
        </w:rPr>
        <w:t>:</w:t>
      </w:r>
      <w:proofErr w:type="gramEnd"/>
    </w:p>
    <w:p w14:paraId="165A214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6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6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067" w:author="Hayfa ZGAYA-BIAU" w:date="2025-06-12T18:32:00Z" w16du:dateUtc="2025-06-12T16:32:00Z">
            <w:rPr>
              <w:rFonts w:ascii="Courier New" w:eastAsia="Courier New" w:hAnsi="Courier New" w:cs="Courier New"/>
              <w:color w:val="E394DC"/>
              <w:sz w:val="18"/>
              <w:szCs w:val="18"/>
            </w:rPr>
          </w:rPrChange>
        </w:rPr>
        <w:t>list</w:t>
      </w:r>
      <w:proofErr w:type="spellEnd"/>
      <w:r w:rsidRPr="008F3D9F">
        <w:rPr>
          <w:rFonts w:ascii="Courier New" w:eastAsia="Courier New" w:hAnsi="Courier New" w:cs="Courier New"/>
          <w:color w:val="E394DC"/>
          <w:sz w:val="18"/>
          <w:szCs w:val="18"/>
          <w:lang w:val="fr-FR"/>
          <w:rPrChange w:id="506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069" w:author="Hayfa ZGAYA-BIAU" w:date="2025-06-12T18:32:00Z" w16du:dateUtc="2025-06-12T16:32:00Z">
            <w:rPr>
              <w:rFonts w:ascii="Courier New" w:eastAsia="Courier New" w:hAnsi="Courier New" w:cs="Courier New"/>
              <w:color w:val="E394DC"/>
              <w:sz w:val="18"/>
              <w:szCs w:val="18"/>
            </w:rPr>
          </w:rPrChange>
        </w:rPr>
        <w:t xml:space="preserve"> List of </w:t>
      </w:r>
      <w:proofErr w:type="spellStart"/>
      <w:r w:rsidRPr="008F3D9F">
        <w:rPr>
          <w:rFonts w:ascii="Courier New" w:eastAsia="Courier New" w:hAnsi="Courier New" w:cs="Courier New"/>
          <w:color w:val="E394DC"/>
          <w:sz w:val="18"/>
          <w:szCs w:val="18"/>
          <w:lang w:val="fr-FR"/>
          <w:rPrChange w:id="5070" w:author="Hayfa ZGAYA-BIAU" w:date="2025-06-12T18:32:00Z" w16du:dateUtc="2025-06-12T16:32:00Z">
            <w:rPr>
              <w:rFonts w:ascii="Courier New" w:eastAsia="Courier New" w:hAnsi="Courier New" w:cs="Courier New"/>
              <w:color w:val="E394DC"/>
              <w:sz w:val="18"/>
              <w:szCs w:val="18"/>
            </w:rPr>
          </w:rPrChange>
        </w:rPr>
        <w:t>preprocessed</w:t>
      </w:r>
      <w:proofErr w:type="spellEnd"/>
      <w:r w:rsidRPr="008F3D9F">
        <w:rPr>
          <w:rFonts w:ascii="Courier New" w:eastAsia="Courier New" w:hAnsi="Courier New" w:cs="Courier New"/>
          <w:color w:val="E394DC"/>
          <w:sz w:val="18"/>
          <w:szCs w:val="18"/>
          <w:lang w:val="fr-FR"/>
          <w:rPrChange w:id="5071" w:author="Hayfa ZGAYA-BIAU" w:date="2025-06-12T18:32:00Z" w16du:dateUtc="2025-06-12T16:32:00Z">
            <w:rPr>
              <w:rFonts w:ascii="Courier New" w:eastAsia="Courier New" w:hAnsi="Courier New" w:cs="Courier New"/>
              <w:color w:val="E394DC"/>
              <w:sz w:val="18"/>
              <w:szCs w:val="18"/>
            </w:rPr>
          </w:rPrChange>
        </w:rPr>
        <w:t xml:space="preserve"> frames as </w:t>
      </w:r>
      <w:proofErr w:type="spellStart"/>
      <w:r w:rsidRPr="008F3D9F">
        <w:rPr>
          <w:rFonts w:ascii="Courier New" w:eastAsia="Courier New" w:hAnsi="Courier New" w:cs="Courier New"/>
          <w:color w:val="E394DC"/>
          <w:sz w:val="18"/>
          <w:szCs w:val="18"/>
          <w:lang w:val="fr-FR"/>
          <w:rPrChange w:id="5072" w:author="Hayfa ZGAYA-BIAU" w:date="2025-06-12T18:32:00Z" w16du:dateUtc="2025-06-12T16:32:00Z">
            <w:rPr>
              <w:rFonts w:ascii="Courier New" w:eastAsia="Courier New" w:hAnsi="Courier New" w:cs="Courier New"/>
              <w:color w:val="E394DC"/>
              <w:sz w:val="18"/>
              <w:szCs w:val="18"/>
            </w:rPr>
          </w:rPrChange>
        </w:rPr>
        <w:t>numpy</w:t>
      </w:r>
      <w:proofErr w:type="spellEnd"/>
      <w:r w:rsidRPr="008F3D9F">
        <w:rPr>
          <w:rFonts w:ascii="Courier New" w:eastAsia="Courier New" w:hAnsi="Courier New" w:cs="Courier New"/>
          <w:color w:val="E394DC"/>
          <w:sz w:val="18"/>
          <w:szCs w:val="18"/>
          <w:lang w:val="fr-FR"/>
          <w:rPrChange w:id="507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074" w:author="Hayfa ZGAYA-BIAU" w:date="2025-06-12T18:32:00Z" w16du:dateUtc="2025-06-12T16:32:00Z">
            <w:rPr>
              <w:rFonts w:ascii="Courier New" w:eastAsia="Courier New" w:hAnsi="Courier New" w:cs="Courier New"/>
              <w:color w:val="E394DC"/>
              <w:sz w:val="18"/>
              <w:szCs w:val="18"/>
            </w:rPr>
          </w:rPrChange>
        </w:rPr>
        <w:t>arrays</w:t>
      </w:r>
      <w:proofErr w:type="spellEnd"/>
      <w:r w:rsidRPr="008F3D9F">
        <w:rPr>
          <w:rFonts w:ascii="Courier New" w:eastAsia="Courier New" w:hAnsi="Courier New" w:cs="Courier New"/>
          <w:color w:val="E394DC"/>
          <w:sz w:val="18"/>
          <w:szCs w:val="18"/>
          <w:lang w:val="fr-FR"/>
          <w:rPrChange w:id="5075" w:author="Hayfa ZGAYA-BIAU" w:date="2025-06-12T18:32:00Z" w16du:dateUtc="2025-06-12T16:32:00Z">
            <w:rPr>
              <w:rFonts w:ascii="Courier New" w:eastAsia="Courier New" w:hAnsi="Courier New" w:cs="Courier New"/>
              <w:color w:val="E394DC"/>
              <w:sz w:val="18"/>
              <w:szCs w:val="18"/>
            </w:rPr>
          </w:rPrChange>
        </w:rPr>
        <w:t>.</w:t>
      </w:r>
    </w:p>
    <w:p w14:paraId="1ABB4F4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07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077" w:author="Hayfa ZGAYA-BIAU" w:date="2025-06-12T18:32:00Z" w16du:dateUtc="2025-06-12T16:32:00Z">
            <w:rPr>
              <w:rFonts w:ascii="Courier New" w:eastAsia="Courier New" w:hAnsi="Courier New" w:cs="Courier New"/>
              <w:color w:val="E394DC"/>
              <w:sz w:val="18"/>
              <w:szCs w:val="18"/>
            </w:rPr>
          </w:rPrChange>
        </w:rPr>
        <w:t xml:space="preserve">   """</w:t>
      </w:r>
    </w:p>
    <w:p w14:paraId="1EDC156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07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07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080" w:author="Hayfa ZGAYA-BIAU" w:date="2025-06-12T18:32:00Z" w16du:dateUtc="2025-06-12T16:32:00Z">
            <w:rPr>
              <w:rFonts w:ascii="Courier New" w:eastAsia="Courier New" w:hAnsi="Courier New" w:cs="Courier New"/>
              <w:color w:val="94C1FA"/>
              <w:sz w:val="18"/>
              <w:szCs w:val="18"/>
            </w:rPr>
          </w:rPrChange>
        </w:rPr>
        <w:t>frames</w:t>
      </w:r>
      <w:proofErr w:type="gramEnd"/>
      <w:r w:rsidRPr="008F3D9F">
        <w:rPr>
          <w:rFonts w:ascii="Courier New" w:eastAsia="Courier New" w:hAnsi="Courier New" w:cs="Courier New"/>
          <w:color w:val="D8DEE9"/>
          <w:sz w:val="18"/>
          <w:szCs w:val="18"/>
          <w:lang w:val="fr-FR"/>
          <w:rPrChange w:id="50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0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08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5084" w:author="Hayfa ZGAYA-BIAU" w:date="2025-06-12T18:32:00Z" w16du:dateUtc="2025-06-12T16:32:00Z">
            <w:rPr>
              <w:rFonts w:ascii="Courier New" w:eastAsia="Courier New" w:hAnsi="Courier New" w:cs="Courier New"/>
              <w:color w:val="82D2CE"/>
              <w:sz w:val="18"/>
              <w:szCs w:val="18"/>
            </w:rPr>
          </w:rPrChange>
        </w:rPr>
        <w:t>sorted</w:t>
      </w:r>
      <w:proofErr w:type="spellEnd"/>
      <w:r w:rsidRPr="008F3D9F">
        <w:rPr>
          <w:rFonts w:ascii="Courier New" w:eastAsia="Courier New" w:hAnsi="Courier New" w:cs="Courier New"/>
          <w:color w:val="D6D6DD"/>
          <w:sz w:val="18"/>
          <w:szCs w:val="18"/>
          <w:lang w:val="fr-FR"/>
          <w:rPrChange w:id="508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50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5087"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50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089" w:author="Hayfa ZGAYA-BIAU" w:date="2025-06-12T18:32:00Z" w16du:dateUtc="2025-06-12T16:32:00Z">
            <w:rPr>
              <w:rFonts w:ascii="Courier New" w:eastAsia="Courier New" w:hAnsi="Courier New" w:cs="Courier New"/>
              <w:i/>
              <w:color w:val="83D6C5"/>
              <w:sz w:val="18"/>
              <w:szCs w:val="18"/>
            </w:rPr>
          </w:rPrChange>
        </w:rPr>
        <w:t>for</w:t>
      </w:r>
      <w:r w:rsidRPr="008F3D9F">
        <w:rPr>
          <w:rFonts w:ascii="Courier New" w:eastAsia="Courier New" w:hAnsi="Courier New" w:cs="Courier New"/>
          <w:color w:val="D8DEE9"/>
          <w:sz w:val="18"/>
          <w:szCs w:val="18"/>
          <w:lang w:val="fr-FR"/>
          <w:rPrChange w:id="509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091"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50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093" w:author="Hayfa ZGAYA-BIAU" w:date="2025-06-12T18:32:00Z" w16du:dateUtc="2025-06-12T16:32:00Z">
            <w:rPr>
              <w:rFonts w:ascii="Courier New" w:eastAsia="Courier New" w:hAnsi="Courier New" w:cs="Courier New"/>
              <w:i/>
              <w:color w:val="83D6C5"/>
              <w:sz w:val="18"/>
              <w:szCs w:val="18"/>
            </w:rPr>
          </w:rPrChange>
        </w:rPr>
        <w:t>in</w:t>
      </w:r>
      <w:proofErr w:type="spellEnd"/>
      <w:r w:rsidRPr="008F3D9F">
        <w:rPr>
          <w:rFonts w:ascii="Courier New" w:eastAsia="Courier New" w:hAnsi="Courier New" w:cs="Courier New"/>
          <w:color w:val="D8DEE9"/>
          <w:sz w:val="18"/>
          <w:szCs w:val="18"/>
          <w:lang w:val="fr-FR"/>
          <w:rPrChange w:id="509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095"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0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097"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509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5099" w:author="Hayfa ZGAYA-BIAU" w:date="2025-06-12T18:32:00Z" w16du:dateUtc="2025-06-12T16:32:00Z">
            <w:rPr>
              <w:rFonts w:ascii="Courier New" w:eastAsia="Courier New" w:hAnsi="Courier New" w:cs="Courier New"/>
              <w:i/>
              <w:color w:val="D6D6DD"/>
              <w:sz w:val="18"/>
              <w:szCs w:val="18"/>
            </w:rPr>
          </w:rPrChange>
        </w:rPr>
        <w:t>sequence_dir</w:t>
      </w:r>
      <w:proofErr w:type="spellEnd"/>
      <w:r w:rsidRPr="008F3D9F">
        <w:rPr>
          <w:rFonts w:ascii="Courier New" w:eastAsia="Courier New" w:hAnsi="Courier New" w:cs="Courier New"/>
          <w:color w:val="D6D6DD"/>
          <w:sz w:val="18"/>
          <w:szCs w:val="18"/>
          <w:lang w:val="fr-FR"/>
          <w:rPrChange w:id="51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102" w:author="Hayfa ZGAYA-BIAU" w:date="2025-06-12T18:32:00Z" w16du:dateUtc="2025-06-12T16:32:00Z">
            <w:rPr>
              <w:rFonts w:ascii="Courier New" w:eastAsia="Courier New" w:hAnsi="Courier New" w:cs="Courier New"/>
              <w:i/>
              <w:color w:val="83D6C5"/>
              <w:sz w:val="18"/>
              <w:szCs w:val="18"/>
            </w:rPr>
          </w:rPrChange>
        </w:rPr>
        <w:t>if</w:t>
      </w:r>
      <w:r w:rsidRPr="008F3D9F">
        <w:rPr>
          <w:rFonts w:ascii="Courier New" w:eastAsia="Courier New" w:hAnsi="Courier New" w:cs="Courier New"/>
          <w:color w:val="D8DEE9"/>
          <w:sz w:val="18"/>
          <w:szCs w:val="18"/>
          <w:lang w:val="fr-FR"/>
          <w:rPrChange w:id="510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104"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51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5106" w:author="Hayfa ZGAYA-BIAU" w:date="2025-06-12T18:32:00Z" w16du:dateUtc="2025-06-12T16:32:00Z">
            <w:rPr>
              <w:rFonts w:ascii="Courier New" w:eastAsia="Courier New" w:hAnsi="Courier New" w:cs="Courier New"/>
              <w:color w:val="AAA0FA"/>
              <w:sz w:val="18"/>
              <w:szCs w:val="18"/>
            </w:rPr>
          </w:rPrChange>
        </w:rPr>
        <w:t>endswith</w:t>
      </w:r>
      <w:proofErr w:type="spellEnd"/>
      <w:proofErr w:type="gramEnd"/>
      <w:r w:rsidRPr="008F3D9F">
        <w:rPr>
          <w:rFonts w:ascii="Courier New" w:eastAsia="Courier New" w:hAnsi="Courier New" w:cs="Courier New"/>
          <w:color w:val="D6D6DD"/>
          <w:sz w:val="18"/>
          <w:szCs w:val="18"/>
          <w:lang w:val="fr-FR"/>
          <w:rPrChange w:id="51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108" w:author="Hayfa ZGAYA-BIAU" w:date="2025-06-12T18:32:00Z" w16du:dateUtc="2025-06-12T16:32:00Z">
            <w:rPr>
              <w:rFonts w:ascii="Courier New" w:eastAsia="Courier New" w:hAnsi="Courier New" w:cs="Courier New"/>
              <w:color w:val="E394DC"/>
              <w:sz w:val="18"/>
              <w:szCs w:val="18"/>
            </w:rPr>
          </w:rPrChange>
        </w:rPr>
        <w:t>'.jpg'</w:t>
      </w:r>
      <w:r w:rsidRPr="008F3D9F">
        <w:rPr>
          <w:rFonts w:ascii="Courier New" w:eastAsia="Courier New" w:hAnsi="Courier New" w:cs="Courier New"/>
          <w:color w:val="D6D6DD"/>
          <w:sz w:val="18"/>
          <w:szCs w:val="18"/>
          <w:lang w:val="fr-FR"/>
          <w:rPrChange w:id="51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111" w:author="Hayfa ZGAYA-BIAU" w:date="2025-06-12T18:32:00Z" w16du:dateUtc="2025-06-12T16:32:00Z">
            <w:rPr>
              <w:rFonts w:ascii="Courier New" w:eastAsia="Courier New" w:hAnsi="Courier New" w:cs="Courier New"/>
              <w:color w:val="83D6C5"/>
              <w:sz w:val="18"/>
              <w:szCs w:val="18"/>
            </w:rPr>
          </w:rPrChange>
        </w:rPr>
        <w:t>or</w:t>
      </w:r>
      <w:r w:rsidRPr="008F3D9F">
        <w:rPr>
          <w:rFonts w:ascii="Courier New" w:eastAsia="Courier New" w:hAnsi="Courier New" w:cs="Courier New"/>
          <w:color w:val="D8DEE9"/>
          <w:sz w:val="18"/>
          <w:szCs w:val="18"/>
          <w:lang w:val="fr-FR"/>
          <w:rPrChange w:id="511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113"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51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5115" w:author="Hayfa ZGAYA-BIAU" w:date="2025-06-12T18:32:00Z" w16du:dateUtc="2025-06-12T16:32:00Z">
            <w:rPr>
              <w:rFonts w:ascii="Courier New" w:eastAsia="Courier New" w:hAnsi="Courier New" w:cs="Courier New"/>
              <w:color w:val="AAA0FA"/>
              <w:sz w:val="18"/>
              <w:szCs w:val="18"/>
            </w:rPr>
          </w:rPrChange>
        </w:rPr>
        <w:t>endswith</w:t>
      </w:r>
      <w:proofErr w:type="spellEnd"/>
      <w:proofErr w:type="gramEnd"/>
      <w:r w:rsidRPr="008F3D9F">
        <w:rPr>
          <w:rFonts w:ascii="Courier New" w:eastAsia="Courier New" w:hAnsi="Courier New" w:cs="Courier New"/>
          <w:color w:val="D6D6DD"/>
          <w:sz w:val="18"/>
          <w:szCs w:val="18"/>
          <w:lang w:val="fr-FR"/>
          <w:rPrChange w:id="51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117" w:author="Hayfa ZGAYA-BIAU" w:date="2025-06-12T18:32:00Z" w16du:dateUtc="2025-06-12T16:32:00Z">
            <w:rPr>
              <w:rFonts w:ascii="Courier New" w:eastAsia="Courier New" w:hAnsi="Courier New" w:cs="Courier New"/>
              <w:color w:val="E394DC"/>
              <w:sz w:val="18"/>
              <w:szCs w:val="18"/>
            </w:rPr>
          </w:rPrChange>
        </w:rPr>
        <w:t>'.png'</w:t>
      </w:r>
      <w:r w:rsidRPr="008F3D9F">
        <w:rPr>
          <w:rFonts w:ascii="Courier New" w:eastAsia="Courier New" w:hAnsi="Courier New" w:cs="Courier New"/>
          <w:color w:val="D6D6DD"/>
          <w:sz w:val="18"/>
          <w:szCs w:val="18"/>
          <w:lang w:val="fr-FR"/>
          <w:rPrChange w:id="5118" w:author="Hayfa ZGAYA-BIAU" w:date="2025-06-12T18:32:00Z" w16du:dateUtc="2025-06-12T16:32:00Z">
            <w:rPr>
              <w:rFonts w:ascii="Courier New" w:eastAsia="Courier New" w:hAnsi="Courier New" w:cs="Courier New"/>
              <w:color w:val="D6D6DD"/>
              <w:sz w:val="18"/>
              <w:szCs w:val="18"/>
            </w:rPr>
          </w:rPrChange>
        </w:rPr>
        <w:t>)])</w:t>
      </w:r>
    </w:p>
    <w:p w14:paraId="7C2DF15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11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1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121" w:author="Hayfa ZGAYA-BIAU" w:date="2025-06-12T18:32:00Z" w16du:dateUtc="2025-06-12T16:32:00Z">
            <w:rPr>
              <w:rFonts w:ascii="Courier New" w:eastAsia="Courier New" w:hAnsi="Courier New" w:cs="Courier New"/>
              <w:color w:val="94C1FA"/>
              <w:sz w:val="18"/>
              <w:szCs w:val="18"/>
            </w:rPr>
          </w:rPrChange>
        </w:rPr>
        <w:t>preprocessed</w:t>
      </w:r>
      <w:proofErr w:type="gramEnd"/>
      <w:r w:rsidRPr="008F3D9F">
        <w:rPr>
          <w:rFonts w:ascii="Courier New" w:eastAsia="Courier New" w:hAnsi="Courier New" w:cs="Courier New"/>
          <w:color w:val="94C1FA"/>
          <w:sz w:val="18"/>
          <w:szCs w:val="18"/>
          <w:lang w:val="fr-FR"/>
          <w:rPrChange w:id="5122" w:author="Hayfa ZGAYA-BIAU" w:date="2025-06-12T18:32:00Z" w16du:dateUtc="2025-06-12T16:32:00Z">
            <w:rPr>
              <w:rFonts w:ascii="Courier New" w:eastAsia="Courier New" w:hAnsi="Courier New" w:cs="Courier New"/>
              <w:color w:val="94C1FA"/>
              <w:sz w:val="18"/>
              <w:szCs w:val="18"/>
            </w:rPr>
          </w:rPrChange>
        </w:rPr>
        <w:t>_sequence</w:t>
      </w:r>
      <w:proofErr w:type="spellEnd"/>
      <w:r w:rsidRPr="008F3D9F">
        <w:rPr>
          <w:rFonts w:ascii="Courier New" w:eastAsia="Courier New" w:hAnsi="Courier New" w:cs="Courier New"/>
          <w:color w:val="D8DEE9"/>
          <w:sz w:val="18"/>
          <w:szCs w:val="18"/>
          <w:lang w:val="fr-FR"/>
          <w:rPrChange w:id="51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1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126" w:author="Hayfa ZGAYA-BIAU" w:date="2025-06-12T18:32:00Z" w16du:dateUtc="2025-06-12T16:32:00Z">
            <w:rPr>
              <w:rFonts w:ascii="Courier New" w:eastAsia="Courier New" w:hAnsi="Courier New" w:cs="Courier New"/>
              <w:color w:val="D6D6DD"/>
              <w:sz w:val="18"/>
              <w:szCs w:val="18"/>
            </w:rPr>
          </w:rPrChange>
        </w:rPr>
        <w:t>[]</w:t>
      </w:r>
    </w:p>
    <w:p w14:paraId="0991CB5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12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128" w:author="Hayfa ZGAYA-BIAU" w:date="2025-06-12T18:32:00Z" w16du:dateUtc="2025-06-12T16:32:00Z">
            <w:rPr>
              <w:rFonts w:ascii="Courier New" w:eastAsia="Courier New" w:hAnsi="Courier New" w:cs="Courier New"/>
              <w:color w:val="D8DEE9"/>
              <w:sz w:val="18"/>
              <w:szCs w:val="18"/>
            </w:rPr>
          </w:rPrChange>
        </w:rPr>
        <w:t xml:space="preserve">  </w:t>
      </w:r>
    </w:p>
    <w:p w14:paraId="3933806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12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13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131"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513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133" w:author="Hayfa ZGAYA-BIAU" w:date="2025-06-12T18:32:00Z" w16du:dateUtc="2025-06-12T16:32:00Z">
            <w:rPr>
              <w:rFonts w:ascii="Courier New" w:eastAsia="Courier New" w:hAnsi="Courier New" w:cs="Courier New"/>
              <w:color w:val="94C1FA"/>
              <w:sz w:val="18"/>
              <w:szCs w:val="18"/>
            </w:rPr>
          </w:rPrChange>
        </w:rPr>
        <w:t>frame_name</w:t>
      </w:r>
      <w:proofErr w:type="spellEnd"/>
      <w:r w:rsidRPr="008F3D9F">
        <w:rPr>
          <w:rFonts w:ascii="Courier New" w:eastAsia="Courier New" w:hAnsi="Courier New" w:cs="Courier New"/>
          <w:color w:val="D8DEE9"/>
          <w:sz w:val="18"/>
          <w:szCs w:val="18"/>
          <w:lang w:val="fr-FR"/>
          <w:rPrChange w:id="51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135"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513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137" w:author="Hayfa ZGAYA-BIAU" w:date="2025-06-12T18:32:00Z" w16du:dateUtc="2025-06-12T16:32:00Z">
            <w:rPr>
              <w:rFonts w:ascii="Courier New" w:eastAsia="Courier New" w:hAnsi="Courier New" w:cs="Courier New"/>
              <w:color w:val="94C1FA"/>
              <w:sz w:val="18"/>
              <w:szCs w:val="18"/>
            </w:rPr>
          </w:rPrChange>
        </w:rPr>
        <w:t>frames</w:t>
      </w:r>
      <w:r w:rsidRPr="008F3D9F">
        <w:rPr>
          <w:rFonts w:ascii="Courier New" w:eastAsia="Courier New" w:hAnsi="Courier New" w:cs="Courier New"/>
          <w:color w:val="D8DEE9"/>
          <w:sz w:val="18"/>
          <w:szCs w:val="18"/>
          <w:lang w:val="fr-FR"/>
          <w:rPrChange w:id="5138" w:author="Hayfa ZGAYA-BIAU" w:date="2025-06-12T18:32:00Z" w16du:dateUtc="2025-06-12T16:32:00Z">
            <w:rPr>
              <w:rFonts w:ascii="Courier New" w:eastAsia="Courier New" w:hAnsi="Courier New" w:cs="Courier New"/>
              <w:color w:val="D8DEE9"/>
              <w:sz w:val="18"/>
              <w:szCs w:val="18"/>
            </w:rPr>
          </w:rPrChange>
        </w:rPr>
        <w:t>:</w:t>
      </w:r>
      <w:proofErr w:type="gramEnd"/>
    </w:p>
    <w:p w14:paraId="07D1020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1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1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141"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5142"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514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1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146"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1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148"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149"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5150"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5151"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5152" w:author="Hayfa ZGAYA-BIAU" w:date="2025-06-12T18:32:00Z" w16du:dateUtc="2025-06-12T16:32:00Z">
            <w:rPr>
              <w:rFonts w:ascii="Courier New" w:eastAsia="Courier New" w:hAnsi="Courier New" w:cs="Courier New"/>
              <w:i/>
              <w:color w:val="D6D6DD"/>
              <w:sz w:val="18"/>
              <w:szCs w:val="18"/>
            </w:rPr>
          </w:rPrChange>
        </w:rPr>
        <w:t>sequence_dir</w:t>
      </w:r>
      <w:proofErr w:type="spellEnd"/>
      <w:r w:rsidRPr="008F3D9F">
        <w:rPr>
          <w:rFonts w:ascii="Courier New" w:eastAsia="Courier New" w:hAnsi="Courier New" w:cs="Courier New"/>
          <w:color w:val="D6D6DD"/>
          <w:sz w:val="18"/>
          <w:szCs w:val="18"/>
          <w:lang w:val="fr-FR"/>
          <w:rPrChange w:id="51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5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155" w:author="Hayfa ZGAYA-BIAU" w:date="2025-06-12T18:32:00Z" w16du:dateUtc="2025-06-12T16:32:00Z">
            <w:rPr>
              <w:rFonts w:ascii="Courier New" w:eastAsia="Courier New" w:hAnsi="Courier New" w:cs="Courier New"/>
              <w:color w:val="94C1FA"/>
              <w:sz w:val="18"/>
              <w:szCs w:val="18"/>
            </w:rPr>
          </w:rPrChange>
        </w:rPr>
        <w:t>frame_name</w:t>
      </w:r>
      <w:proofErr w:type="spellEnd"/>
      <w:r w:rsidRPr="008F3D9F">
        <w:rPr>
          <w:rFonts w:ascii="Courier New" w:eastAsia="Courier New" w:hAnsi="Courier New" w:cs="Courier New"/>
          <w:color w:val="D6D6DD"/>
          <w:sz w:val="18"/>
          <w:szCs w:val="18"/>
          <w:lang w:val="fr-FR"/>
          <w:rPrChange w:id="5156" w:author="Hayfa ZGAYA-BIAU" w:date="2025-06-12T18:32:00Z" w16du:dateUtc="2025-06-12T16:32:00Z">
            <w:rPr>
              <w:rFonts w:ascii="Courier New" w:eastAsia="Courier New" w:hAnsi="Courier New" w:cs="Courier New"/>
              <w:color w:val="D6D6DD"/>
              <w:sz w:val="18"/>
              <w:szCs w:val="18"/>
            </w:rPr>
          </w:rPrChange>
        </w:rPr>
        <w:t>)</w:t>
      </w:r>
    </w:p>
    <w:p w14:paraId="7847728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15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15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159" w:author="Hayfa ZGAYA-BIAU" w:date="2025-06-12T18:32:00Z" w16du:dateUtc="2025-06-12T16:32:00Z">
            <w:rPr>
              <w:rFonts w:ascii="Courier New" w:eastAsia="Courier New" w:hAnsi="Courier New" w:cs="Courier New"/>
              <w:color w:val="94C1FA"/>
              <w:sz w:val="18"/>
              <w:szCs w:val="18"/>
            </w:rPr>
          </w:rPrChange>
        </w:rPr>
        <w:t>image</w:t>
      </w:r>
      <w:proofErr w:type="gramEnd"/>
      <w:r w:rsidRPr="008F3D9F">
        <w:rPr>
          <w:rFonts w:ascii="Courier New" w:eastAsia="Courier New" w:hAnsi="Courier New" w:cs="Courier New"/>
          <w:color w:val="D8DEE9"/>
          <w:sz w:val="18"/>
          <w:szCs w:val="18"/>
          <w:lang w:val="fr-FR"/>
          <w:rPrChange w:id="51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1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516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51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165" w:author="Hayfa ZGAYA-BIAU" w:date="2025-06-12T18:32:00Z" w16du:dateUtc="2025-06-12T16:32:00Z">
            <w:rPr>
              <w:rFonts w:ascii="Courier New" w:eastAsia="Courier New" w:hAnsi="Courier New" w:cs="Courier New"/>
              <w:color w:val="EBC88D"/>
              <w:sz w:val="18"/>
              <w:szCs w:val="18"/>
            </w:rPr>
          </w:rPrChange>
        </w:rPr>
        <w:t>imread</w:t>
      </w:r>
      <w:r w:rsidRPr="008F3D9F">
        <w:rPr>
          <w:rFonts w:ascii="Courier New" w:eastAsia="Courier New" w:hAnsi="Courier New" w:cs="Courier New"/>
          <w:color w:val="D6D6DD"/>
          <w:sz w:val="18"/>
          <w:szCs w:val="18"/>
          <w:lang w:val="fr-FR"/>
          <w:rPrChange w:id="516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167" w:author="Hayfa ZGAYA-BIAU" w:date="2025-06-12T18:32:00Z" w16du:dateUtc="2025-06-12T16:32:00Z">
            <w:rPr>
              <w:rFonts w:ascii="Courier New" w:eastAsia="Courier New" w:hAnsi="Courier New" w:cs="Courier New"/>
              <w:color w:val="94C1FA"/>
              <w:sz w:val="18"/>
              <w:szCs w:val="18"/>
            </w:rPr>
          </w:rPrChange>
        </w:rPr>
        <w:t>frame_path</w:t>
      </w:r>
      <w:proofErr w:type="spellEnd"/>
      <w:r w:rsidRPr="008F3D9F">
        <w:rPr>
          <w:rFonts w:ascii="Courier New" w:eastAsia="Courier New" w:hAnsi="Courier New" w:cs="Courier New"/>
          <w:color w:val="D6D6DD"/>
          <w:sz w:val="18"/>
          <w:szCs w:val="18"/>
          <w:lang w:val="fr-FR"/>
          <w:rPrChange w:id="5168" w:author="Hayfa ZGAYA-BIAU" w:date="2025-06-12T18:32:00Z" w16du:dateUtc="2025-06-12T16:32:00Z">
            <w:rPr>
              <w:rFonts w:ascii="Courier New" w:eastAsia="Courier New" w:hAnsi="Courier New" w:cs="Courier New"/>
              <w:color w:val="D6D6DD"/>
              <w:sz w:val="18"/>
              <w:szCs w:val="18"/>
            </w:rPr>
          </w:rPrChange>
        </w:rPr>
        <w:t>)</w:t>
      </w:r>
    </w:p>
    <w:p w14:paraId="6801706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16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17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171"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1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5173"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8DEE9"/>
          <w:sz w:val="18"/>
          <w:szCs w:val="18"/>
          <w:lang w:val="fr-FR"/>
          <w:rPrChange w:id="51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5175"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517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5177"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5178" w:author="Hayfa ZGAYA-BIAU" w:date="2025-06-12T18:32:00Z" w16du:dateUtc="2025-06-12T16:32:00Z">
            <w:rPr>
              <w:rFonts w:ascii="Courier New" w:eastAsia="Courier New" w:hAnsi="Courier New" w:cs="Courier New"/>
              <w:color w:val="D8DEE9"/>
              <w:sz w:val="18"/>
              <w:szCs w:val="18"/>
            </w:rPr>
          </w:rPrChange>
        </w:rPr>
        <w:t>:</w:t>
      </w:r>
      <w:proofErr w:type="gramEnd"/>
    </w:p>
    <w:p w14:paraId="1A42AEBC"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5179"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518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181" w:author="Hayfa ZGAYA-BIAU" w:date="2025-06-12T18:32:00Z" w16du:dateUtc="2025-06-12T16:32:00Z">
            <w:rPr>
              <w:rFonts w:ascii="Courier New" w:eastAsia="Courier New" w:hAnsi="Courier New" w:cs="Courier New"/>
              <w:i/>
              <w:color w:val="83D6C5"/>
              <w:sz w:val="18"/>
              <w:szCs w:val="18"/>
            </w:rPr>
          </w:rPrChange>
        </w:rPr>
        <w:t>continue</w:t>
      </w:r>
      <w:proofErr w:type="gramEnd"/>
    </w:p>
    <w:p w14:paraId="0B36316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18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183" w:author="Hayfa ZGAYA-BIAU" w:date="2025-06-12T18:32:00Z" w16du:dateUtc="2025-06-12T16:32:00Z">
            <w:rPr>
              <w:rFonts w:ascii="Courier New" w:eastAsia="Courier New" w:hAnsi="Courier New" w:cs="Courier New"/>
              <w:color w:val="D8DEE9"/>
              <w:sz w:val="18"/>
              <w:szCs w:val="18"/>
            </w:rPr>
          </w:rPrChange>
        </w:rPr>
        <w:t xml:space="preserve">      </w:t>
      </w:r>
    </w:p>
    <w:p w14:paraId="3912CEE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18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18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186"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8DEE9"/>
          <w:sz w:val="18"/>
          <w:szCs w:val="18"/>
          <w:lang w:val="fr-FR"/>
          <w:rPrChange w:id="51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1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8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190" w:author="Hayfa ZGAYA-BIAU" w:date="2025-06-12T18:32:00Z" w16du:dateUtc="2025-06-12T16:32:00Z">
            <w:rPr>
              <w:rFonts w:ascii="Courier New" w:eastAsia="Courier New" w:hAnsi="Courier New" w:cs="Courier New"/>
              <w:color w:val="EBC88D"/>
              <w:sz w:val="18"/>
              <w:szCs w:val="18"/>
            </w:rPr>
          </w:rPrChange>
        </w:rPr>
        <w:t>get_facial_</w:t>
      </w:r>
      <w:proofErr w:type="gramStart"/>
      <w:r w:rsidRPr="008F3D9F">
        <w:rPr>
          <w:rFonts w:ascii="Courier New" w:eastAsia="Courier New" w:hAnsi="Courier New" w:cs="Courier New"/>
          <w:color w:val="EBC88D"/>
          <w:sz w:val="18"/>
          <w:szCs w:val="18"/>
          <w:lang w:val="fr-FR"/>
          <w:rPrChange w:id="5191" w:author="Hayfa ZGAYA-BIAU" w:date="2025-06-12T18:32:00Z" w16du:dateUtc="2025-06-12T16:32:00Z">
            <w:rPr>
              <w:rFonts w:ascii="Courier New" w:eastAsia="Courier New" w:hAnsi="Courier New" w:cs="Courier New"/>
              <w:color w:val="EBC88D"/>
              <w:sz w:val="18"/>
              <w:szCs w:val="18"/>
            </w:rPr>
          </w:rPrChange>
        </w:rPr>
        <w:t>landmarks</w:t>
      </w:r>
      <w:proofErr w:type="spellEnd"/>
      <w:r w:rsidRPr="008F3D9F">
        <w:rPr>
          <w:rFonts w:ascii="Courier New" w:eastAsia="Courier New" w:hAnsi="Courier New" w:cs="Courier New"/>
          <w:color w:val="D6D6DD"/>
          <w:sz w:val="18"/>
          <w:szCs w:val="18"/>
          <w:lang w:val="fr-FR"/>
          <w:rPrChange w:id="519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5193"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6D6DD"/>
          <w:sz w:val="18"/>
          <w:szCs w:val="18"/>
          <w:lang w:val="fr-FR"/>
          <w:rPrChange w:id="51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196"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6D6DD"/>
          <w:sz w:val="18"/>
          <w:szCs w:val="18"/>
          <w:lang w:val="fr-FR"/>
          <w:rPrChange w:id="51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1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5199"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6D6DD"/>
          <w:sz w:val="18"/>
          <w:szCs w:val="18"/>
          <w:lang w:val="fr-FR"/>
          <w:rPrChange w:id="5200" w:author="Hayfa ZGAYA-BIAU" w:date="2025-06-12T18:32:00Z" w16du:dateUtc="2025-06-12T16:32:00Z">
            <w:rPr>
              <w:rFonts w:ascii="Courier New" w:eastAsia="Courier New" w:hAnsi="Courier New" w:cs="Courier New"/>
              <w:color w:val="D6D6DD"/>
              <w:sz w:val="18"/>
              <w:szCs w:val="18"/>
            </w:rPr>
          </w:rPrChange>
        </w:rPr>
        <w:t>)</w:t>
      </w:r>
    </w:p>
    <w:p w14:paraId="219774F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20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20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20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2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205"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8DEE9"/>
          <w:sz w:val="18"/>
          <w:szCs w:val="18"/>
          <w:lang w:val="fr-FR"/>
          <w:rPrChange w:id="520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5207"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520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5209"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5210" w:author="Hayfa ZGAYA-BIAU" w:date="2025-06-12T18:32:00Z" w16du:dateUtc="2025-06-12T16:32:00Z">
            <w:rPr>
              <w:rFonts w:ascii="Courier New" w:eastAsia="Courier New" w:hAnsi="Courier New" w:cs="Courier New"/>
              <w:color w:val="D8DEE9"/>
              <w:sz w:val="18"/>
              <w:szCs w:val="18"/>
            </w:rPr>
          </w:rPrChange>
        </w:rPr>
        <w:t>:</w:t>
      </w:r>
      <w:proofErr w:type="gramEnd"/>
    </w:p>
    <w:p w14:paraId="4A6FF34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21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2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213" w:author="Hayfa ZGAYA-BIAU" w:date="2025-06-12T18:32:00Z" w16du:dateUtc="2025-06-12T16:32:00Z">
            <w:rPr>
              <w:rFonts w:ascii="Courier New" w:eastAsia="Courier New" w:hAnsi="Courier New" w:cs="Courier New"/>
              <w:i/>
              <w:color w:val="83D6C5"/>
              <w:sz w:val="18"/>
              <w:szCs w:val="18"/>
            </w:rPr>
          </w:rPrChange>
        </w:rPr>
        <w:t>continue</w:t>
      </w:r>
      <w:r w:rsidRPr="008F3D9F">
        <w:rPr>
          <w:rFonts w:ascii="Courier New" w:eastAsia="Courier New" w:hAnsi="Courier New" w:cs="Courier New"/>
          <w:color w:val="D8DEE9"/>
          <w:sz w:val="18"/>
          <w:szCs w:val="18"/>
          <w:lang w:val="fr-FR"/>
          <w:rPrChange w:id="52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21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5216" w:author="Hayfa ZGAYA-BIAU" w:date="2025-06-12T18:32:00Z" w16du:dateUtc="2025-06-12T16:32:00Z">
            <w:rPr>
              <w:rFonts w:ascii="Courier New" w:eastAsia="Courier New" w:hAnsi="Courier New" w:cs="Courier New"/>
              <w:i/>
              <w:color w:val="FFFFFF"/>
              <w:sz w:val="18"/>
              <w:szCs w:val="18"/>
            </w:rPr>
          </w:rPrChange>
        </w:rPr>
        <w:t xml:space="preserve"> Skip frames </w:t>
      </w:r>
      <w:proofErr w:type="spellStart"/>
      <w:r w:rsidRPr="008F3D9F">
        <w:rPr>
          <w:rFonts w:ascii="Courier New" w:eastAsia="Courier New" w:hAnsi="Courier New" w:cs="Courier New"/>
          <w:i/>
          <w:color w:val="FFFFFF"/>
          <w:sz w:val="18"/>
          <w:szCs w:val="18"/>
          <w:lang w:val="fr-FR"/>
          <w:rPrChange w:id="5217"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5218" w:author="Hayfa ZGAYA-BIAU" w:date="2025-06-12T18:32:00Z" w16du:dateUtc="2025-06-12T16:32:00Z">
            <w:rPr>
              <w:rFonts w:ascii="Courier New" w:eastAsia="Courier New" w:hAnsi="Courier New" w:cs="Courier New"/>
              <w:i/>
              <w:color w:val="FFFFFF"/>
              <w:sz w:val="18"/>
              <w:szCs w:val="18"/>
            </w:rPr>
          </w:rPrChange>
        </w:rPr>
        <w:t xml:space="preserve"> no </w:t>
      </w:r>
      <w:proofErr w:type="spellStart"/>
      <w:r w:rsidRPr="008F3D9F">
        <w:rPr>
          <w:rFonts w:ascii="Courier New" w:eastAsia="Courier New" w:hAnsi="Courier New" w:cs="Courier New"/>
          <w:i/>
          <w:color w:val="FFFFFF"/>
          <w:sz w:val="18"/>
          <w:szCs w:val="18"/>
          <w:lang w:val="fr-FR"/>
          <w:rPrChange w:id="5219" w:author="Hayfa ZGAYA-BIAU" w:date="2025-06-12T18:32:00Z" w16du:dateUtc="2025-06-12T16:32:00Z">
            <w:rPr>
              <w:rFonts w:ascii="Courier New" w:eastAsia="Courier New" w:hAnsi="Courier New" w:cs="Courier New"/>
              <w:i/>
              <w:color w:val="FFFFFF"/>
              <w:sz w:val="18"/>
              <w:szCs w:val="18"/>
            </w:rPr>
          </w:rPrChange>
        </w:rPr>
        <w:t>detected</w:t>
      </w:r>
      <w:proofErr w:type="spellEnd"/>
      <w:r w:rsidRPr="008F3D9F">
        <w:rPr>
          <w:rFonts w:ascii="Courier New" w:eastAsia="Courier New" w:hAnsi="Courier New" w:cs="Courier New"/>
          <w:i/>
          <w:color w:val="FFFFFF"/>
          <w:sz w:val="18"/>
          <w:szCs w:val="18"/>
          <w:lang w:val="fr-FR"/>
          <w:rPrChange w:id="5220" w:author="Hayfa ZGAYA-BIAU" w:date="2025-06-12T18:32:00Z" w16du:dateUtc="2025-06-12T16:32:00Z">
            <w:rPr>
              <w:rFonts w:ascii="Courier New" w:eastAsia="Courier New" w:hAnsi="Courier New" w:cs="Courier New"/>
              <w:i/>
              <w:color w:val="FFFFFF"/>
              <w:sz w:val="18"/>
              <w:szCs w:val="18"/>
            </w:rPr>
          </w:rPrChange>
        </w:rPr>
        <w:t xml:space="preserve"> face</w:t>
      </w:r>
    </w:p>
    <w:p w14:paraId="43D52E8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22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222" w:author="Hayfa ZGAYA-BIAU" w:date="2025-06-12T18:32:00Z" w16du:dateUtc="2025-06-12T16:32:00Z">
            <w:rPr>
              <w:rFonts w:ascii="Courier New" w:eastAsia="Courier New" w:hAnsi="Courier New" w:cs="Courier New"/>
              <w:color w:val="D8DEE9"/>
              <w:sz w:val="18"/>
              <w:szCs w:val="18"/>
            </w:rPr>
          </w:rPrChange>
        </w:rPr>
        <w:t xml:space="preserve">      </w:t>
      </w:r>
    </w:p>
    <w:p w14:paraId="6465F5C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22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22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22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226" w:author="Hayfa ZGAYA-BIAU" w:date="2025-06-12T18:32:00Z" w16du:dateUtc="2025-06-12T16:32:00Z">
            <w:rPr>
              <w:rFonts w:ascii="Courier New" w:eastAsia="Courier New" w:hAnsi="Courier New" w:cs="Courier New"/>
              <w:i/>
              <w:color w:val="FFFFFF"/>
              <w:sz w:val="18"/>
              <w:szCs w:val="18"/>
            </w:rPr>
          </w:rPrChange>
        </w:rPr>
        <w:t>Extract</w:t>
      </w:r>
      <w:proofErr w:type="spellEnd"/>
      <w:r w:rsidRPr="008F3D9F">
        <w:rPr>
          <w:rFonts w:ascii="Courier New" w:eastAsia="Courier New" w:hAnsi="Courier New" w:cs="Courier New"/>
          <w:i/>
          <w:color w:val="FFFFFF"/>
          <w:sz w:val="18"/>
          <w:szCs w:val="18"/>
          <w:lang w:val="fr-FR"/>
          <w:rPrChange w:id="522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228"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5229"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5230" w:author="Hayfa ZGAYA-BIAU" w:date="2025-06-12T18:32:00Z" w16du:dateUtc="2025-06-12T16:32:00Z">
            <w:rPr>
              <w:rFonts w:ascii="Courier New" w:eastAsia="Courier New" w:hAnsi="Courier New" w:cs="Courier New"/>
              <w:i/>
              <w:color w:val="FFFFFF"/>
              <w:sz w:val="18"/>
              <w:szCs w:val="18"/>
            </w:rPr>
          </w:rPrChange>
        </w:rPr>
        <w:t>eyes</w:t>
      </w:r>
      <w:proofErr w:type="spellEnd"/>
      <w:r w:rsidRPr="008F3D9F">
        <w:rPr>
          <w:rFonts w:ascii="Courier New" w:eastAsia="Courier New" w:hAnsi="Courier New" w:cs="Courier New"/>
          <w:i/>
          <w:color w:val="FFFFFF"/>
          <w:sz w:val="18"/>
          <w:szCs w:val="18"/>
          <w:lang w:val="fr-FR"/>
          <w:rPrChange w:id="5231" w:author="Hayfa ZGAYA-BIAU" w:date="2025-06-12T18:32:00Z" w16du:dateUtc="2025-06-12T16:32:00Z">
            <w:rPr>
              <w:rFonts w:ascii="Courier New" w:eastAsia="Courier New" w:hAnsi="Courier New" w:cs="Courier New"/>
              <w:i/>
              <w:color w:val="FFFFFF"/>
              <w:sz w:val="18"/>
              <w:szCs w:val="18"/>
            </w:rPr>
          </w:rPrChange>
        </w:rPr>
        <w:t xml:space="preserve"> and </w:t>
      </w:r>
      <w:proofErr w:type="spellStart"/>
      <w:r w:rsidRPr="008F3D9F">
        <w:rPr>
          <w:rFonts w:ascii="Courier New" w:eastAsia="Courier New" w:hAnsi="Courier New" w:cs="Courier New"/>
          <w:i/>
          <w:color w:val="FFFFFF"/>
          <w:sz w:val="18"/>
          <w:szCs w:val="18"/>
          <w:lang w:val="fr-FR"/>
          <w:rPrChange w:id="5232" w:author="Hayfa ZGAYA-BIAU" w:date="2025-06-12T18:32:00Z" w16du:dateUtc="2025-06-12T16:32:00Z">
            <w:rPr>
              <w:rFonts w:ascii="Courier New" w:eastAsia="Courier New" w:hAnsi="Courier New" w:cs="Courier New"/>
              <w:i/>
              <w:color w:val="FFFFFF"/>
              <w:sz w:val="18"/>
              <w:szCs w:val="18"/>
            </w:rPr>
          </w:rPrChange>
        </w:rPr>
        <w:t>eyebrows</w:t>
      </w:r>
      <w:proofErr w:type="spellEnd"/>
    </w:p>
    <w:p w14:paraId="3693019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23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23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235"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8DEE9"/>
          <w:sz w:val="18"/>
          <w:szCs w:val="18"/>
          <w:lang w:val="fr-FR"/>
          <w:rPrChange w:id="523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2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38" w:author="Hayfa ZGAYA-BIAU" w:date="2025-06-12T18:32:00Z" w16du:dateUtc="2025-06-12T16:32:00Z">
            <w:rPr>
              <w:rFonts w:ascii="Courier New" w:eastAsia="Courier New" w:hAnsi="Courier New" w:cs="Courier New"/>
              <w:color w:val="D8DEE9"/>
              <w:sz w:val="18"/>
              <w:szCs w:val="18"/>
            </w:rPr>
          </w:rPrChange>
        </w:rPr>
        <w:t xml:space="preserve"> {}</w:t>
      </w:r>
    </w:p>
    <w:p w14:paraId="40B0514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2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24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241"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524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24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244"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524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2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2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250"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5251"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525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5253"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6D6DD"/>
          <w:sz w:val="18"/>
          <w:szCs w:val="18"/>
          <w:lang w:val="fr-FR"/>
          <w:rPrChange w:id="52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5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256"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52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25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260"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526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262" w:author="Hayfa ZGAYA-BIAU" w:date="2025-06-12T18:32:00Z" w16du:dateUtc="2025-06-12T16:32:00Z">
            <w:rPr>
              <w:rFonts w:ascii="Courier New" w:eastAsia="Courier New" w:hAnsi="Courier New" w:cs="Courier New"/>
              <w:color w:val="D6D6DD"/>
              <w:sz w:val="18"/>
              <w:szCs w:val="18"/>
            </w:rPr>
          </w:rPrChange>
        </w:rPr>
        <w:t>)</w:t>
      </w:r>
    </w:p>
    <w:p w14:paraId="472AC15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26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26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265"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52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26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268"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526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2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2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7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274"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5275"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527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5277"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6D6DD"/>
          <w:sz w:val="18"/>
          <w:szCs w:val="18"/>
          <w:lang w:val="fr-FR"/>
          <w:rPrChange w:id="52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7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280"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528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28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284"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528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286" w:author="Hayfa ZGAYA-BIAU" w:date="2025-06-12T18:32:00Z" w16du:dateUtc="2025-06-12T16:32:00Z">
            <w:rPr>
              <w:rFonts w:ascii="Courier New" w:eastAsia="Courier New" w:hAnsi="Courier New" w:cs="Courier New"/>
              <w:color w:val="D6D6DD"/>
              <w:sz w:val="18"/>
              <w:szCs w:val="18"/>
            </w:rPr>
          </w:rPrChange>
        </w:rPr>
        <w:t>)</w:t>
      </w:r>
    </w:p>
    <w:p w14:paraId="4E4841C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28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28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289"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52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29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292"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529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2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2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29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298"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5299"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530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5301"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6D6DD"/>
          <w:sz w:val="18"/>
          <w:szCs w:val="18"/>
          <w:lang w:val="fr-FR"/>
          <w:rPrChange w:id="53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304"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53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30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08"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530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10" w:author="Hayfa ZGAYA-BIAU" w:date="2025-06-12T18:32:00Z" w16du:dateUtc="2025-06-12T16:32:00Z">
            <w:rPr>
              <w:rFonts w:ascii="Courier New" w:eastAsia="Courier New" w:hAnsi="Courier New" w:cs="Courier New"/>
              <w:color w:val="D6D6DD"/>
              <w:sz w:val="18"/>
              <w:szCs w:val="18"/>
            </w:rPr>
          </w:rPrChange>
        </w:rPr>
        <w:t>)</w:t>
      </w:r>
    </w:p>
    <w:p w14:paraId="4510765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31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3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313"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53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31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16"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531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3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2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322"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5323"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532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5325" w:author="Hayfa ZGAYA-BIAU" w:date="2025-06-12T18:32:00Z" w16du:dateUtc="2025-06-12T16:32:00Z">
            <w:rPr>
              <w:rFonts w:ascii="Courier New" w:eastAsia="Courier New" w:hAnsi="Courier New" w:cs="Courier New"/>
              <w:color w:val="94C1FA"/>
              <w:sz w:val="18"/>
              <w:szCs w:val="18"/>
            </w:rPr>
          </w:rPrChange>
        </w:rPr>
        <w:t>image</w:t>
      </w:r>
      <w:r w:rsidRPr="008F3D9F">
        <w:rPr>
          <w:rFonts w:ascii="Courier New" w:eastAsia="Courier New" w:hAnsi="Courier New" w:cs="Courier New"/>
          <w:color w:val="D6D6DD"/>
          <w:sz w:val="18"/>
          <w:szCs w:val="18"/>
          <w:lang w:val="fr-FR"/>
          <w:rPrChange w:id="53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2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328"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53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33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32"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533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34" w:author="Hayfa ZGAYA-BIAU" w:date="2025-06-12T18:32:00Z" w16du:dateUtc="2025-06-12T16:32:00Z">
            <w:rPr>
              <w:rFonts w:ascii="Courier New" w:eastAsia="Courier New" w:hAnsi="Courier New" w:cs="Courier New"/>
              <w:color w:val="D6D6DD"/>
              <w:sz w:val="18"/>
              <w:szCs w:val="18"/>
            </w:rPr>
          </w:rPrChange>
        </w:rPr>
        <w:t>)</w:t>
      </w:r>
    </w:p>
    <w:p w14:paraId="2397C10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33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336" w:author="Hayfa ZGAYA-BIAU" w:date="2025-06-12T18:32:00Z" w16du:dateUtc="2025-06-12T16:32:00Z">
            <w:rPr>
              <w:rFonts w:ascii="Courier New" w:eastAsia="Courier New" w:hAnsi="Courier New" w:cs="Courier New"/>
              <w:color w:val="D8DEE9"/>
              <w:sz w:val="18"/>
              <w:szCs w:val="18"/>
            </w:rPr>
          </w:rPrChange>
        </w:rPr>
        <w:t xml:space="preserve">      </w:t>
      </w:r>
    </w:p>
    <w:p w14:paraId="0FD57EA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33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3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339" w:author="Hayfa ZGAYA-BIAU" w:date="2025-06-12T18:32:00Z" w16du:dateUtc="2025-06-12T16:32:00Z">
            <w:rPr>
              <w:rFonts w:ascii="Courier New" w:eastAsia="Courier New" w:hAnsi="Courier New" w:cs="Courier New"/>
              <w:i/>
              <w:color w:val="FFFFFF"/>
              <w:sz w:val="18"/>
              <w:szCs w:val="18"/>
            </w:rPr>
          </w:rPrChange>
        </w:rPr>
        <w:t xml:space="preserve"># Process </w:t>
      </w:r>
      <w:proofErr w:type="spellStart"/>
      <w:r w:rsidRPr="008F3D9F">
        <w:rPr>
          <w:rFonts w:ascii="Courier New" w:eastAsia="Courier New" w:hAnsi="Courier New" w:cs="Courier New"/>
          <w:i/>
          <w:color w:val="FFFFFF"/>
          <w:sz w:val="18"/>
          <w:szCs w:val="18"/>
          <w:lang w:val="fr-FR"/>
          <w:rPrChange w:id="5340" w:author="Hayfa ZGAYA-BIAU" w:date="2025-06-12T18:32:00Z" w16du:dateUtc="2025-06-12T16:32:00Z">
            <w:rPr>
              <w:rFonts w:ascii="Courier New" w:eastAsia="Courier New" w:hAnsi="Courier New" w:cs="Courier New"/>
              <w:i/>
              <w:color w:val="FFFFFF"/>
              <w:sz w:val="18"/>
              <w:szCs w:val="18"/>
            </w:rPr>
          </w:rPrChange>
        </w:rPr>
        <w:t>ROIs</w:t>
      </w:r>
      <w:proofErr w:type="spellEnd"/>
    </w:p>
    <w:p w14:paraId="0C68238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34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34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343"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94C1FA"/>
          <w:sz w:val="18"/>
          <w:szCs w:val="18"/>
          <w:lang w:val="fr-FR"/>
          <w:rPrChange w:id="5344" w:author="Hayfa ZGAYA-BIAU" w:date="2025-06-12T18:32:00Z" w16du:dateUtc="2025-06-12T16:32:00Z">
            <w:rPr>
              <w:rFonts w:ascii="Courier New" w:eastAsia="Courier New" w:hAnsi="Courier New" w:cs="Courier New"/>
              <w:color w:val="94C1FA"/>
              <w:sz w:val="18"/>
              <w:szCs w:val="18"/>
            </w:rPr>
          </w:rPrChange>
        </w:rPr>
        <w:t>_images</w:t>
      </w:r>
      <w:proofErr w:type="spellEnd"/>
      <w:r w:rsidRPr="008F3D9F">
        <w:rPr>
          <w:rFonts w:ascii="Courier New" w:eastAsia="Courier New" w:hAnsi="Courier New" w:cs="Courier New"/>
          <w:color w:val="D8DEE9"/>
          <w:sz w:val="18"/>
          <w:szCs w:val="18"/>
          <w:lang w:val="fr-FR"/>
          <w:rPrChange w:id="53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3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348" w:author="Hayfa ZGAYA-BIAU" w:date="2025-06-12T18:32:00Z" w16du:dateUtc="2025-06-12T16:32:00Z">
            <w:rPr>
              <w:rFonts w:ascii="Courier New" w:eastAsia="Courier New" w:hAnsi="Courier New" w:cs="Courier New"/>
              <w:color w:val="D6D6DD"/>
              <w:sz w:val="18"/>
              <w:szCs w:val="18"/>
            </w:rPr>
          </w:rPrChange>
        </w:rPr>
        <w:t>[]</w:t>
      </w:r>
    </w:p>
    <w:p w14:paraId="1227FCF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34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35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351"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535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353" w:author="Hayfa ZGAYA-BIAU" w:date="2025-06-12T18:32:00Z" w16du:dateUtc="2025-06-12T16:32:00Z">
            <w:rPr>
              <w:rFonts w:ascii="Courier New" w:eastAsia="Courier New" w:hAnsi="Courier New" w:cs="Courier New"/>
              <w:color w:val="94C1FA"/>
              <w:sz w:val="18"/>
              <w:szCs w:val="18"/>
            </w:rPr>
          </w:rPrChange>
        </w:rPr>
        <w:t>region</w:t>
      </w:r>
      <w:proofErr w:type="spellEnd"/>
      <w:r w:rsidRPr="008F3D9F">
        <w:rPr>
          <w:rFonts w:ascii="Courier New" w:eastAsia="Courier New" w:hAnsi="Courier New" w:cs="Courier New"/>
          <w:color w:val="D8DEE9"/>
          <w:sz w:val="18"/>
          <w:szCs w:val="18"/>
          <w:lang w:val="fr-FR"/>
          <w:rPrChange w:id="53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355"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53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3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35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59"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536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36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64"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536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36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69"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537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3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37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374"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5375"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6D6DD"/>
          <w:sz w:val="18"/>
          <w:szCs w:val="18"/>
          <w:lang w:val="fr-FR"/>
          <w:rPrChange w:id="53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77" w:author="Hayfa ZGAYA-BIAU" w:date="2025-06-12T18:32:00Z" w16du:dateUtc="2025-06-12T16:32:00Z">
            <w:rPr>
              <w:rFonts w:ascii="Courier New" w:eastAsia="Courier New" w:hAnsi="Courier New" w:cs="Courier New"/>
              <w:color w:val="D8DEE9"/>
              <w:sz w:val="18"/>
              <w:szCs w:val="18"/>
            </w:rPr>
          </w:rPrChange>
        </w:rPr>
        <w:t>:</w:t>
      </w:r>
      <w:proofErr w:type="gramEnd"/>
    </w:p>
    <w:p w14:paraId="23203A1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37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37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380"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53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3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3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384" w:author="Hayfa ZGAYA-BIAU" w:date="2025-06-12T18:32:00Z" w16du:dateUtc="2025-06-12T16:32:00Z">
            <w:rPr>
              <w:rFonts w:ascii="Courier New" w:eastAsia="Courier New" w:hAnsi="Courier New" w:cs="Courier New"/>
              <w:color w:val="94C1FA"/>
              <w:sz w:val="18"/>
              <w:szCs w:val="18"/>
            </w:rPr>
          </w:rPrChange>
        </w:rPr>
        <w:t>rois</w:t>
      </w:r>
      <w:r w:rsidRPr="008F3D9F">
        <w:rPr>
          <w:rFonts w:ascii="Courier New" w:eastAsia="Courier New" w:hAnsi="Courier New" w:cs="Courier New"/>
          <w:color w:val="D6D6DD"/>
          <w:sz w:val="18"/>
          <w:szCs w:val="18"/>
          <w:lang w:val="fr-FR"/>
          <w:rPrChange w:id="53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386" w:author="Hayfa ZGAYA-BIAU" w:date="2025-06-12T18:32:00Z" w16du:dateUtc="2025-06-12T16:32:00Z">
            <w:rPr>
              <w:rFonts w:ascii="Courier New" w:eastAsia="Courier New" w:hAnsi="Courier New" w:cs="Courier New"/>
              <w:color w:val="EBC88D"/>
              <w:sz w:val="18"/>
              <w:szCs w:val="18"/>
            </w:rPr>
          </w:rPrChange>
        </w:rPr>
        <w:t>get</w:t>
      </w:r>
      <w:proofErr w:type="spellEnd"/>
      <w:r w:rsidRPr="008F3D9F">
        <w:rPr>
          <w:rFonts w:ascii="Courier New" w:eastAsia="Courier New" w:hAnsi="Courier New" w:cs="Courier New"/>
          <w:color w:val="D6D6DD"/>
          <w:sz w:val="18"/>
          <w:szCs w:val="18"/>
          <w:lang w:val="fr-FR"/>
          <w:rPrChange w:id="538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388" w:author="Hayfa ZGAYA-BIAU" w:date="2025-06-12T18:32:00Z" w16du:dateUtc="2025-06-12T16:32:00Z">
            <w:rPr>
              <w:rFonts w:ascii="Courier New" w:eastAsia="Courier New" w:hAnsi="Courier New" w:cs="Courier New"/>
              <w:color w:val="94C1FA"/>
              <w:sz w:val="18"/>
              <w:szCs w:val="18"/>
            </w:rPr>
          </w:rPrChange>
        </w:rPr>
        <w:t>region</w:t>
      </w:r>
      <w:proofErr w:type="spellEnd"/>
      <w:r w:rsidRPr="008F3D9F">
        <w:rPr>
          <w:rFonts w:ascii="Courier New" w:eastAsia="Courier New" w:hAnsi="Courier New" w:cs="Courier New"/>
          <w:color w:val="D6D6DD"/>
          <w:sz w:val="18"/>
          <w:szCs w:val="18"/>
          <w:lang w:val="fr-FR"/>
          <w:rPrChange w:id="5389" w:author="Hayfa ZGAYA-BIAU" w:date="2025-06-12T18:32:00Z" w16du:dateUtc="2025-06-12T16:32:00Z">
            <w:rPr>
              <w:rFonts w:ascii="Courier New" w:eastAsia="Courier New" w:hAnsi="Courier New" w:cs="Courier New"/>
              <w:color w:val="D6D6DD"/>
              <w:sz w:val="18"/>
              <w:szCs w:val="18"/>
            </w:rPr>
          </w:rPrChange>
        </w:rPr>
        <w:t>)</w:t>
      </w:r>
    </w:p>
    <w:p w14:paraId="266069B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39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39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39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3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5394"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8DEE9"/>
          <w:sz w:val="18"/>
          <w:szCs w:val="18"/>
          <w:lang w:val="fr-FR"/>
          <w:rPrChange w:id="53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5396"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539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398"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39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5400"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5401" w:author="Hayfa ZGAYA-BIAU" w:date="2025-06-12T18:32:00Z" w16du:dateUtc="2025-06-12T16:32:00Z">
            <w:rPr>
              <w:rFonts w:ascii="Courier New" w:eastAsia="Courier New" w:hAnsi="Courier New" w:cs="Courier New"/>
              <w:color w:val="D8DEE9"/>
              <w:sz w:val="18"/>
              <w:szCs w:val="18"/>
            </w:rPr>
          </w:rPrChange>
        </w:rPr>
        <w:t>:</w:t>
      </w:r>
      <w:proofErr w:type="gramEnd"/>
    </w:p>
    <w:p w14:paraId="5BC3FBD3"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40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40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404"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54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4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5408"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54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410" w:author="Hayfa ZGAYA-BIAU" w:date="2025-06-12T18:32:00Z" w16du:dateUtc="2025-06-12T16:32:00Z">
            <w:rPr>
              <w:rFonts w:ascii="Courier New" w:eastAsia="Courier New" w:hAnsi="Courier New" w:cs="Courier New"/>
              <w:color w:val="EBC88D"/>
              <w:sz w:val="18"/>
              <w:szCs w:val="18"/>
            </w:rPr>
          </w:rPrChange>
        </w:rPr>
        <w:t>cvtColor</w:t>
      </w:r>
      <w:r w:rsidRPr="008F3D9F">
        <w:rPr>
          <w:rFonts w:ascii="Courier New" w:eastAsia="Courier New" w:hAnsi="Courier New" w:cs="Courier New"/>
          <w:color w:val="D6D6DD"/>
          <w:sz w:val="18"/>
          <w:szCs w:val="18"/>
          <w:lang w:val="fr-FR"/>
          <w:rPrChange w:id="54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5412"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54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541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54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417" w:author="Hayfa ZGAYA-BIAU" w:date="2025-06-12T18:32:00Z" w16du:dateUtc="2025-06-12T16:32:00Z">
            <w:rPr>
              <w:rFonts w:ascii="Courier New" w:eastAsia="Courier New" w:hAnsi="Courier New" w:cs="Courier New"/>
              <w:color w:val="AA9BF5"/>
              <w:sz w:val="18"/>
              <w:szCs w:val="18"/>
            </w:rPr>
          </w:rPrChange>
        </w:rPr>
        <w:t>COLOR_BGR2</w:t>
      </w:r>
      <w:proofErr w:type="gramStart"/>
      <w:r w:rsidRPr="008F3D9F">
        <w:rPr>
          <w:rFonts w:ascii="Courier New" w:eastAsia="Courier New" w:hAnsi="Courier New" w:cs="Courier New"/>
          <w:color w:val="AA9BF5"/>
          <w:sz w:val="18"/>
          <w:szCs w:val="18"/>
          <w:lang w:val="fr-FR"/>
          <w:rPrChange w:id="5418" w:author="Hayfa ZGAYA-BIAU" w:date="2025-06-12T18:32:00Z" w16du:dateUtc="2025-06-12T16:32:00Z">
            <w:rPr>
              <w:rFonts w:ascii="Courier New" w:eastAsia="Courier New" w:hAnsi="Courier New" w:cs="Courier New"/>
              <w:color w:val="AA9BF5"/>
              <w:sz w:val="18"/>
              <w:szCs w:val="18"/>
            </w:rPr>
          </w:rPrChange>
        </w:rPr>
        <w:t>GRAY</w:t>
      </w:r>
      <w:r w:rsidRPr="008F3D9F">
        <w:rPr>
          <w:rFonts w:ascii="Courier New" w:eastAsia="Courier New" w:hAnsi="Courier New" w:cs="Courier New"/>
          <w:color w:val="D6D6DD"/>
          <w:sz w:val="18"/>
          <w:szCs w:val="18"/>
          <w:lang w:val="fr-FR"/>
          <w:rPrChange w:id="54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421"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542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423" w:author="Hayfa ZGAYA-BIAU" w:date="2025-06-12T18:32:00Z" w16du:dateUtc="2025-06-12T16:32:00Z">
            <w:rPr>
              <w:rFonts w:ascii="Courier New" w:eastAsia="Courier New" w:hAnsi="Courier New" w:cs="Courier New"/>
              <w:i/>
              <w:color w:val="FFFFFF"/>
              <w:sz w:val="18"/>
              <w:szCs w:val="18"/>
            </w:rPr>
          </w:rPrChange>
        </w:rPr>
        <w:t>Convert</w:t>
      </w:r>
      <w:proofErr w:type="spellEnd"/>
      <w:r w:rsidRPr="008F3D9F">
        <w:rPr>
          <w:rFonts w:ascii="Courier New" w:eastAsia="Courier New" w:hAnsi="Courier New" w:cs="Courier New"/>
          <w:i/>
          <w:color w:val="FFFFFF"/>
          <w:sz w:val="18"/>
          <w:szCs w:val="18"/>
          <w:lang w:val="fr-FR"/>
          <w:rPrChange w:id="5424"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5425" w:author="Hayfa ZGAYA-BIAU" w:date="2025-06-12T18:32:00Z" w16du:dateUtc="2025-06-12T16:32:00Z">
            <w:rPr>
              <w:rFonts w:ascii="Courier New" w:eastAsia="Courier New" w:hAnsi="Courier New" w:cs="Courier New"/>
              <w:i/>
              <w:color w:val="FFFFFF"/>
              <w:sz w:val="18"/>
              <w:szCs w:val="18"/>
            </w:rPr>
          </w:rPrChange>
        </w:rPr>
        <w:t>grayscale</w:t>
      </w:r>
      <w:proofErr w:type="spellEnd"/>
    </w:p>
    <w:p w14:paraId="08A0BAE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42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42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428"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54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4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5432"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54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434" w:author="Hayfa ZGAYA-BIAU" w:date="2025-06-12T18:32:00Z" w16du:dateUtc="2025-06-12T16:32:00Z">
            <w:rPr>
              <w:rFonts w:ascii="Courier New" w:eastAsia="Courier New" w:hAnsi="Courier New" w:cs="Courier New"/>
              <w:color w:val="EBC88D"/>
              <w:sz w:val="18"/>
              <w:szCs w:val="18"/>
            </w:rPr>
          </w:rPrChange>
        </w:rPr>
        <w:t>resize</w:t>
      </w:r>
      <w:r w:rsidRPr="008F3D9F">
        <w:rPr>
          <w:rFonts w:ascii="Courier New" w:eastAsia="Courier New" w:hAnsi="Courier New" w:cs="Courier New"/>
          <w:color w:val="D6D6DD"/>
          <w:sz w:val="18"/>
          <w:szCs w:val="18"/>
          <w:lang w:val="fr-FR"/>
          <w:rPrChange w:id="54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5436"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54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439" w:author="Hayfa ZGAYA-BIAU" w:date="2025-06-12T18:32:00Z" w16du:dateUtc="2025-06-12T16:32:00Z">
            <w:rPr>
              <w:rFonts w:ascii="Courier New" w:eastAsia="Courier New" w:hAnsi="Courier New" w:cs="Courier New"/>
              <w:i/>
              <w:color w:val="D6D6DD"/>
              <w:sz w:val="18"/>
              <w:szCs w:val="18"/>
            </w:rPr>
          </w:rPrChange>
        </w:rPr>
        <w:t>img_size</w:t>
      </w:r>
      <w:proofErr w:type="spellEnd"/>
      <w:r w:rsidRPr="008F3D9F">
        <w:rPr>
          <w:rFonts w:ascii="Courier New" w:eastAsia="Courier New" w:hAnsi="Courier New" w:cs="Courier New"/>
          <w:color w:val="D6D6DD"/>
          <w:sz w:val="18"/>
          <w:szCs w:val="18"/>
          <w:lang w:val="fr-FR"/>
          <w:rPrChange w:id="5440" w:author="Hayfa ZGAYA-BIAU" w:date="2025-06-12T18:32:00Z" w16du:dateUtc="2025-06-12T16:32:00Z">
            <w:rPr>
              <w:rFonts w:ascii="Courier New" w:eastAsia="Courier New" w:hAnsi="Courier New" w:cs="Courier New"/>
              <w:color w:val="D6D6DD"/>
              <w:sz w:val="18"/>
              <w:szCs w:val="18"/>
            </w:rPr>
          </w:rPrChange>
        </w:rPr>
        <w:t>)</w:t>
      </w:r>
    </w:p>
    <w:p w14:paraId="192EDCF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44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44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443"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54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4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4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447"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54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5449" w:author="Hayfa ZGAYA-BIAU" w:date="2025-06-12T18:32:00Z" w16du:dateUtc="2025-06-12T16:32:00Z">
            <w:rPr>
              <w:rFonts w:ascii="Courier New" w:eastAsia="Courier New" w:hAnsi="Courier New" w:cs="Courier New"/>
              <w:color w:val="AAA0FA"/>
              <w:sz w:val="18"/>
              <w:szCs w:val="18"/>
            </w:rPr>
          </w:rPrChange>
        </w:rPr>
        <w:t>astype</w:t>
      </w:r>
      <w:proofErr w:type="spellEnd"/>
      <w:proofErr w:type="gramEnd"/>
      <w:r w:rsidRPr="008F3D9F">
        <w:rPr>
          <w:rFonts w:ascii="Courier New" w:eastAsia="Courier New" w:hAnsi="Courier New" w:cs="Courier New"/>
          <w:color w:val="D6D6DD"/>
          <w:sz w:val="18"/>
          <w:szCs w:val="18"/>
          <w:lang w:val="fr-FR"/>
          <w:rPrChange w:id="54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451" w:author="Hayfa ZGAYA-BIAU" w:date="2025-06-12T18:32:00Z" w16du:dateUtc="2025-06-12T16:32:00Z">
            <w:rPr>
              <w:rFonts w:ascii="Courier New" w:eastAsia="Courier New" w:hAnsi="Courier New" w:cs="Courier New"/>
              <w:color w:val="E394DC"/>
              <w:sz w:val="18"/>
              <w:szCs w:val="18"/>
            </w:rPr>
          </w:rPrChange>
        </w:rPr>
        <w:t>'float32'</w:t>
      </w:r>
      <w:r w:rsidRPr="008F3D9F">
        <w:rPr>
          <w:rFonts w:ascii="Courier New" w:eastAsia="Courier New" w:hAnsi="Courier New" w:cs="Courier New"/>
          <w:color w:val="D6D6DD"/>
          <w:sz w:val="18"/>
          <w:szCs w:val="18"/>
          <w:lang w:val="fr-FR"/>
          <w:rPrChange w:id="54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5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4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5456" w:author="Hayfa ZGAYA-BIAU" w:date="2025-06-12T18:32:00Z" w16du:dateUtc="2025-06-12T16:32:00Z">
            <w:rPr>
              <w:rFonts w:ascii="Courier New" w:eastAsia="Courier New" w:hAnsi="Courier New" w:cs="Courier New"/>
              <w:color w:val="EBC88D"/>
              <w:sz w:val="18"/>
              <w:szCs w:val="18"/>
            </w:rPr>
          </w:rPrChange>
        </w:rPr>
        <w:t>255.0</w:t>
      </w:r>
      <w:r w:rsidRPr="008F3D9F">
        <w:rPr>
          <w:rFonts w:ascii="Courier New" w:eastAsia="Courier New" w:hAnsi="Courier New" w:cs="Courier New"/>
          <w:color w:val="D8DEE9"/>
          <w:sz w:val="18"/>
          <w:szCs w:val="18"/>
          <w:lang w:val="fr-FR"/>
          <w:rPrChange w:id="54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45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459" w:author="Hayfa ZGAYA-BIAU" w:date="2025-06-12T18:32:00Z" w16du:dateUtc="2025-06-12T16:32:00Z">
            <w:rPr>
              <w:rFonts w:ascii="Courier New" w:eastAsia="Courier New" w:hAnsi="Courier New" w:cs="Courier New"/>
              <w:i/>
              <w:color w:val="FFFFFF"/>
              <w:sz w:val="18"/>
              <w:szCs w:val="18"/>
            </w:rPr>
          </w:rPrChange>
        </w:rPr>
        <w:t>Normalize</w:t>
      </w:r>
      <w:proofErr w:type="spellEnd"/>
      <w:r w:rsidRPr="008F3D9F">
        <w:rPr>
          <w:rFonts w:ascii="Courier New" w:eastAsia="Courier New" w:hAnsi="Courier New" w:cs="Courier New"/>
          <w:i/>
          <w:color w:val="FFFFFF"/>
          <w:sz w:val="18"/>
          <w:szCs w:val="18"/>
          <w:lang w:val="fr-FR"/>
          <w:rPrChange w:id="5460" w:author="Hayfa ZGAYA-BIAU" w:date="2025-06-12T18:32:00Z" w16du:dateUtc="2025-06-12T16:32:00Z">
            <w:rPr>
              <w:rFonts w:ascii="Courier New" w:eastAsia="Courier New" w:hAnsi="Courier New" w:cs="Courier New"/>
              <w:i/>
              <w:color w:val="FFFFFF"/>
              <w:sz w:val="18"/>
              <w:szCs w:val="18"/>
            </w:rPr>
          </w:rPrChange>
        </w:rPr>
        <w:t xml:space="preserve"> to [0,1]</w:t>
      </w:r>
    </w:p>
    <w:p w14:paraId="35DF367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46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46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463"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54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4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6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467"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54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469" w:author="Hayfa ZGAYA-BIAU" w:date="2025-06-12T18:32:00Z" w16du:dateUtc="2025-06-12T16:32:00Z">
            <w:rPr>
              <w:rFonts w:ascii="Courier New" w:eastAsia="Courier New" w:hAnsi="Courier New" w:cs="Courier New"/>
              <w:color w:val="EBC88D"/>
              <w:sz w:val="18"/>
              <w:szCs w:val="18"/>
            </w:rPr>
          </w:rPrChange>
        </w:rPr>
        <w:t>expand</w:t>
      </w:r>
      <w:proofErr w:type="gramEnd"/>
      <w:r w:rsidRPr="008F3D9F">
        <w:rPr>
          <w:rFonts w:ascii="Courier New" w:eastAsia="Courier New" w:hAnsi="Courier New" w:cs="Courier New"/>
          <w:color w:val="EBC88D"/>
          <w:sz w:val="18"/>
          <w:szCs w:val="18"/>
          <w:lang w:val="fr-FR"/>
          <w:rPrChange w:id="5470"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5471" w:author="Hayfa ZGAYA-BIAU" w:date="2025-06-12T18:32:00Z" w16du:dateUtc="2025-06-12T16:32:00Z">
            <w:rPr>
              <w:rFonts w:ascii="Courier New" w:eastAsia="Courier New" w:hAnsi="Courier New" w:cs="Courier New"/>
              <w:color w:val="EBC88D"/>
              <w:sz w:val="18"/>
              <w:szCs w:val="18"/>
            </w:rPr>
          </w:rPrChange>
        </w:rPr>
        <w:t>dims</w:t>
      </w:r>
      <w:proofErr w:type="spellEnd"/>
      <w:r w:rsidRPr="008F3D9F">
        <w:rPr>
          <w:rFonts w:ascii="Courier New" w:eastAsia="Courier New" w:hAnsi="Courier New" w:cs="Courier New"/>
          <w:color w:val="D6D6DD"/>
          <w:sz w:val="18"/>
          <w:szCs w:val="18"/>
          <w:lang w:val="fr-FR"/>
          <w:rPrChange w:id="547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5473"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54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5476"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54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478"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54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4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48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482" w:author="Hayfa ZGAYA-BIAU" w:date="2025-06-12T18:32:00Z" w16du:dateUtc="2025-06-12T16:32:00Z">
            <w:rPr>
              <w:rFonts w:ascii="Courier New" w:eastAsia="Courier New" w:hAnsi="Courier New" w:cs="Courier New"/>
              <w:i/>
              <w:color w:val="FFFFFF"/>
              <w:sz w:val="18"/>
              <w:szCs w:val="18"/>
            </w:rPr>
          </w:rPrChange>
        </w:rPr>
        <w:t>Add</w:t>
      </w:r>
      <w:proofErr w:type="spellEnd"/>
      <w:r w:rsidRPr="008F3D9F">
        <w:rPr>
          <w:rFonts w:ascii="Courier New" w:eastAsia="Courier New" w:hAnsi="Courier New" w:cs="Courier New"/>
          <w:i/>
          <w:color w:val="FFFFFF"/>
          <w:sz w:val="18"/>
          <w:szCs w:val="18"/>
          <w:lang w:val="fr-FR"/>
          <w:rPrChange w:id="548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484" w:author="Hayfa ZGAYA-BIAU" w:date="2025-06-12T18:32:00Z" w16du:dateUtc="2025-06-12T16:32:00Z">
            <w:rPr>
              <w:rFonts w:ascii="Courier New" w:eastAsia="Courier New" w:hAnsi="Courier New" w:cs="Courier New"/>
              <w:i/>
              <w:color w:val="FFFFFF"/>
              <w:sz w:val="18"/>
              <w:szCs w:val="18"/>
            </w:rPr>
          </w:rPrChange>
        </w:rPr>
        <w:t>channel</w:t>
      </w:r>
      <w:proofErr w:type="spellEnd"/>
      <w:r w:rsidRPr="008F3D9F">
        <w:rPr>
          <w:rFonts w:ascii="Courier New" w:eastAsia="Courier New" w:hAnsi="Courier New" w:cs="Courier New"/>
          <w:i/>
          <w:color w:val="FFFFFF"/>
          <w:sz w:val="18"/>
          <w:szCs w:val="18"/>
          <w:lang w:val="fr-FR"/>
          <w:rPrChange w:id="5485" w:author="Hayfa ZGAYA-BIAU" w:date="2025-06-12T18:32:00Z" w16du:dateUtc="2025-06-12T16:32:00Z">
            <w:rPr>
              <w:rFonts w:ascii="Courier New" w:eastAsia="Courier New" w:hAnsi="Courier New" w:cs="Courier New"/>
              <w:i/>
              <w:color w:val="FFFFFF"/>
              <w:sz w:val="18"/>
              <w:szCs w:val="18"/>
            </w:rPr>
          </w:rPrChange>
        </w:rPr>
        <w:t xml:space="preserve"> dimension</w:t>
      </w:r>
    </w:p>
    <w:p w14:paraId="4F3A159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48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487"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5488"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94C1FA"/>
          <w:sz w:val="18"/>
          <w:szCs w:val="18"/>
          <w:lang w:val="fr-FR"/>
          <w:rPrChange w:id="5489"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5490" w:author="Hayfa ZGAYA-BIAU" w:date="2025-06-12T18:32:00Z" w16du:dateUtc="2025-06-12T16:32:00Z">
            <w:rPr>
              <w:rFonts w:ascii="Courier New" w:eastAsia="Courier New" w:hAnsi="Courier New" w:cs="Courier New"/>
              <w:color w:val="94C1FA"/>
              <w:sz w:val="18"/>
              <w:szCs w:val="18"/>
            </w:rPr>
          </w:rPrChange>
        </w:rPr>
        <w:t>images</w:t>
      </w:r>
      <w:r w:rsidRPr="008F3D9F">
        <w:rPr>
          <w:rFonts w:ascii="Courier New" w:eastAsia="Courier New" w:hAnsi="Courier New" w:cs="Courier New"/>
          <w:color w:val="D6D6DD"/>
          <w:sz w:val="18"/>
          <w:szCs w:val="18"/>
          <w:lang w:val="fr-FR"/>
          <w:rPrChange w:id="54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492"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54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5494"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5495" w:author="Hayfa ZGAYA-BIAU" w:date="2025-06-12T18:32:00Z" w16du:dateUtc="2025-06-12T16:32:00Z">
            <w:rPr>
              <w:rFonts w:ascii="Courier New" w:eastAsia="Courier New" w:hAnsi="Courier New" w:cs="Courier New"/>
              <w:color w:val="D6D6DD"/>
              <w:sz w:val="18"/>
              <w:szCs w:val="18"/>
            </w:rPr>
          </w:rPrChange>
        </w:rPr>
        <w:t>)</w:t>
      </w:r>
    </w:p>
    <w:p w14:paraId="025AA32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49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497" w:author="Hayfa ZGAYA-BIAU" w:date="2025-06-12T18:32:00Z" w16du:dateUtc="2025-06-12T16:32:00Z">
            <w:rPr>
              <w:rFonts w:ascii="Courier New" w:eastAsia="Courier New" w:hAnsi="Courier New" w:cs="Courier New"/>
              <w:color w:val="D8DEE9"/>
              <w:sz w:val="18"/>
              <w:szCs w:val="18"/>
            </w:rPr>
          </w:rPrChange>
        </w:rPr>
        <w:t xml:space="preserve">      </w:t>
      </w:r>
    </w:p>
    <w:p w14:paraId="6A313D6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49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49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500"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50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5502"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550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504" w:author="Hayfa ZGAYA-BIAU" w:date="2025-06-12T18:32:00Z" w16du:dateUtc="2025-06-12T16:32:00Z">
            <w:rPr>
              <w:rFonts w:ascii="Courier New" w:eastAsia="Courier New" w:hAnsi="Courier New" w:cs="Courier New"/>
              <w:color w:val="94C1FA"/>
              <w:sz w:val="18"/>
              <w:szCs w:val="18"/>
            </w:rPr>
          </w:rPrChange>
        </w:rPr>
        <w:t>roi_images</w:t>
      </w:r>
      <w:proofErr w:type="spellEnd"/>
      <w:r w:rsidRPr="008F3D9F">
        <w:rPr>
          <w:rFonts w:ascii="Courier New" w:eastAsia="Courier New" w:hAnsi="Courier New" w:cs="Courier New"/>
          <w:color w:val="D6D6DD"/>
          <w:sz w:val="18"/>
          <w:szCs w:val="18"/>
          <w:lang w:val="fr-FR"/>
          <w:rPrChange w:id="55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5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5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50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5509"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8DEE9"/>
          <w:sz w:val="18"/>
          <w:szCs w:val="18"/>
          <w:lang w:val="fr-FR"/>
          <w:rPrChange w:id="5510" w:author="Hayfa ZGAYA-BIAU" w:date="2025-06-12T18:32:00Z" w16du:dateUtc="2025-06-12T16:32:00Z">
            <w:rPr>
              <w:rFonts w:ascii="Courier New" w:eastAsia="Courier New" w:hAnsi="Courier New" w:cs="Courier New"/>
              <w:color w:val="D8DEE9"/>
              <w:sz w:val="18"/>
              <w:szCs w:val="18"/>
            </w:rPr>
          </w:rPrChange>
        </w:rPr>
        <w:t>:</w:t>
      </w:r>
      <w:proofErr w:type="gramEnd"/>
    </w:p>
    <w:p w14:paraId="7E0E2B8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51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5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513" w:author="Hayfa ZGAYA-BIAU" w:date="2025-06-12T18:32:00Z" w16du:dateUtc="2025-06-12T16:32:00Z">
            <w:rPr>
              <w:rFonts w:ascii="Courier New" w:eastAsia="Courier New" w:hAnsi="Courier New" w:cs="Courier New"/>
              <w:i/>
              <w:color w:val="83D6C5"/>
              <w:sz w:val="18"/>
              <w:szCs w:val="18"/>
            </w:rPr>
          </w:rPrChange>
        </w:rPr>
        <w:t>continue</w:t>
      </w:r>
      <w:r w:rsidRPr="008F3D9F">
        <w:rPr>
          <w:rFonts w:ascii="Courier New" w:eastAsia="Courier New" w:hAnsi="Courier New" w:cs="Courier New"/>
          <w:color w:val="D8DEE9"/>
          <w:sz w:val="18"/>
          <w:szCs w:val="18"/>
          <w:lang w:val="fr-FR"/>
          <w:rPrChange w:id="55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51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5516" w:author="Hayfa ZGAYA-BIAU" w:date="2025-06-12T18:32:00Z" w16du:dateUtc="2025-06-12T16:32:00Z">
            <w:rPr>
              <w:rFonts w:ascii="Courier New" w:eastAsia="Courier New" w:hAnsi="Courier New" w:cs="Courier New"/>
              <w:i/>
              <w:color w:val="FFFFFF"/>
              <w:sz w:val="18"/>
              <w:szCs w:val="18"/>
            </w:rPr>
          </w:rPrChange>
        </w:rPr>
        <w:t xml:space="preserve"> Skip if no </w:t>
      </w:r>
      <w:proofErr w:type="spellStart"/>
      <w:r w:rsidRPr="008F3D9F">
        <w:rPr>
          <w:rFonts w:ascii="Courier New" w:eastAsia="Courier New" w:hAnsi="Courier New" w:cs="Courier New"/>
          <w:i/>
          <w:color w:val="FFFFFF"/>
          <w:sz w:val="18"/>
          <w:szCs w:val="18"/>
          <w:lang w:val="fr-FR"/>
          <w:rPrChange w:id="5517"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551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519" w:author="Hayfa ZGAYA-BIAU" w:date="2025-06-12T18:32:00Z" w16du:dateUtc="2025-06-12T16:32:00Z">
            <w:rPr>
              <w:rFonts w:ascii="Courier New" w:eastAsia="Courier New" w:hAnsi="Courier New" w:cs="Courier New"/>
              <w:i/>
              <w:color w:val="FFFFFF"/>
              <w:sz w:val="18"/>
              <w:szCs w:val="18"/>
            </w:rPr>
          </w:rPrChange>
        </w:rPr>
        <w:t>were</w:t>
      </w:r>
      <w:proofErr w:type="spellEnd"/>
      <w:r w:rsidRPr="008F3D9F">
        <w:rPr>
          <w:rFonts w:ascii="Courier New" w:eastAsia="Courier New" w:hAnsi="Courier New" w:cs="Courier New"/>
          <w:i/>
          <w:color w:val="FFFFFF"/>
          <w:sz w:val="18"/>
          <w:szCs w:val="18"/>
          <w:lang w:val="fr-FR"/>
          <w:rPrChange w:id="552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521" w:author="Hayfa ZGAYA-BIAU" w:date="2025-06-12T18:32:00Z" w16du:dateUtc="2025-06-12T16:32:00Z">
            <w:rPr>
              <w:rFonts w:ascii="Courier New" w:eastAsia="Courier New" w:hAnsi="Courier New" w:cs="Courier New"/>
              <w:i/>
              <w:color w:val="FFFFFF"/>
              <w:sz w:val="18"/>
              <w:szCs w:val="18"/>
            </w:rPr>
          </w:rPrChange>
        </w:rPr>
        <w:t>extracted</w:t>
      </w:r>
      <w:proofErr w:type="spellEnd"/>
    </w:p>
    <w:p w14:paraId="00A9D6D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52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523" w:author="Hayfa ZGAYA-BIAU" w:date="2025-06-12T18:32:00Z" w16du:dateUtc="2025-06-12T16:32:00Z">
            <w:rPr>
              <w:rFonts w:ascii="Courier New" w:eastAsia="Courier New" w:hAnsi="Courier New" w:cs="Courier New"/>
              <w:color w:val="D8DEE9"/>
              <w:sz w:val="18"/>
              <w:szCs w:val="18"/>
            </w:rPr>
          </w:rPrChange>
        </w:rPr>
        <w:t xml:space="preserve">      </w:t>
      </w:r>
    </w:p>
    <w:p w14:paraId="0EA3609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52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5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52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527" w:author="Hayfa ZGAYA-BIAU" w:date="2025-06-12T18:32:00Z" w16du:dateUtc="2025-06-12T16:32:00Z">
            <w:rPr>
              <w:rFonts w:ascii="Courier New" w:eastAsia="Courier New" w:hAnsi="Courier New" w:cs="Courier New"/>
              <w:i/>
              <w:color w:val="FFFFFF"/>
              <w:sz w:val="18"/>
              <w:szCs w:val="18"/>
            </w:rPr>
          </w:rPrChange>
        </w:rPr>
        <w:t>Concatenate</w:t>
      </w:r>
      <w:proofErr w:type="spellEnd"/>
      <w:r w:rsidRPr="008F3D9F">
        <w:rPr>
          <w:rFonts w:ascii="Courier New" w:eastAsia="Courier New" w:hAnsi="Courier New" w:cs="Courier New"/>
          <w:i/>
          <w:color w:val="FFFFFF"/>
          <w:sz w:val="18"/>
          <w:szCs w:val="18"/>
          <w:lang w:val="fr-FR"/>
          <w:rPrChange w:id="552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529"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553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531" w:author="Hayfa ZGAYA-BIAU" w:date="2025-06-12T18:32:00Z" w16du:dateUtc="2025-06-12T16:32:00Z">
            <w:rPr>
              <w:rFonts w:ascii="Courier New" w:eastAsia="Courier New" w:hAnsi="Courier New" w:cs="Courier New"/>
              <w:i/>
              <w:color w:val="FFFFFF"/>
              <w:sz w:val="18"/>
              <w:szCs w:val="18"/>
            </w:rPr>
          </w:rPrChange>
        </w:rPr>
        <w:t>horizontally</w:t>
      </w:r>
      <w:proofErr w:type="spellEnd"/>
      <w:r w:rsidRPr="008F3D9F">
        <w:rPr>
          <w:rFonts w:ascii="Courier New" w:eastAsia="Courier New" w:hAnsi="Courier New" w:cs="Courier New"/>
          <w:i/>
          <w:color w:val="FFFFFF"/>
          <w:sz w:val="18"/>
          <w:szCs w:val="18"/>
          <w:lang w:val="fr-FR"/>
          <w:rPrChange w:id="5532"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5533" w:author="Hayfa ZGAYA-BIAU" w:date="2025-06-12T18:32:00Z" w16du:dateUtc="2025-06-12T16:32:00Z">
            <w:rPr>
              <w:rFonts w:ascii="Courier New" w:eastAsia="Courier New" w:hAnsi="Courier New" w:cs="Courier New"/>
              <w:i/>
              <w:color w:val="FFFFFF"/>
              <w:sz w:val="18"/>
              <w:szCs w:val="18"/>
            </w:rPr>
          </w:rPrChange>
        </w:rPr>
        <w:t>form</w:t>
      </w:r>
      <w:proofErr w:type="spellEnd"/>
      <w:r w:rsidRPr="008F3D9F">
        <w:rPr>
          <w:rFonts w:ascii="Courier New" w:eastAsia="Courier New" w:hAnsi="Courier New" w:cs="Courier New"/>
          <w:i/>
          <w:color w:val="FFFFFF"/>
          <w:sz w:val="18"/>
          <w:szCs w:val="18"/>
          <w:lang w:val="fr-FR"/>
          <w:rPrChange w:id="5534" w:author="Hayfa ZGAYA-BIAU" w:date="2025-06-12T18:32:00Z" w16du:dateUtc="2025-06-12T16:32:00Z">
            <w:rPr>
              <w:rFonts w:ascii="Courier New" w:eastAsia="Courier New" w:hAnsi="Courier New" w:cs="Courier New"/>
              <w:i/>
              <w:color w:val="FFFFFF"/>
              <w:sz w:val="18"/>
              <w:szCs w:val="18"/>
            </w:rPr>
          </w:rPrChange>
        </w:rPr>
        <w:t xml:space="preserve"> a single image</w:t>
      </w:r>
    </w:p>
    <w:p w14:paraId="2CBDC8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53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53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537" w:author="Hayfa ZGAYA-BIAU" w:date="2025-06-12T18:32:00Z" w16du:dateUtc="2025-06-12T16:32:00Z">
            <w:rPr>
              <w:rFonts w:ascii="Courier New" w:eastAsia="Courier New" w:hAnsi="Courier New" w:cs="Courier New"/>
              <w:color w:val="94C1FA"/>
              <w:sz w:val="18"/>
              <w:szCs w:val="18"/>
            </w:rPr>
          </w:rPrChange>
        </w:rPr>
        <w:t>combined</w:t>
      </w:r>
      <w:proofErr w:type="gramEnd"/>
      <w:r w:rsidRPr="008F3D9F">
        <w:rPr>
          <w:rFonts w:ascii="Courier New" w:eastAsia="Courier New" w:hAnsi="Courier New" w:cs="Courier New"/>
          <w:color w:val="94C1FA"/>
          <w:sz w:val="18"/>
          <w:szCs w:val="18"/>
          <w:lang w:val="fr-FR"/>
          <w:rPrChange w:id="5538" w:author="Hayfa ZGAYA-BIAU" w:date="2025-06-12T18:32:00Z" w16du:dateUtc="2025-06-12T16:32:00Z">
            <w:rPr>
              <w:rFonts w:ascii="Courier New" w:eastAsia="Courier New" w:hAnsi="Courier New" w:cs="Courier New"/>
              <w:color w:val="94C1FA"/>
              <w:sz w:val="18"/>
              <w:szCs w:val="18"/>
            </w:rPr>
          </w:rPrChange>
        </w:rPr>
        <w:t>_roi</w:t>
      </w:r>
      <w:proofErr w:type="spellEnd"/>
      <w:r w:rsidRPr="008F3D9F">
        <w:rPr>
          <w:rFonts w:ascii="Courier New" w:eastAsia="Courier New" w:hAnsi="Courier New" w:cs="Courier New"/>
          <w:color w:val="D8DEE9"/>
          <w:sz w:val="18"/>
          <w:szCs w:val="18"/>
          <w:lang w:val="fr-FR"/>
          <w:rPrChange w:id="55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5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5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542"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55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544" w:author="Hayfa ZGAYA-BIAU" w:date="2025-06-12T18:32:00Z" w16du:dateUtc="2025-06-12T16:32:00Z">
            <w:rPr>
              <w:rFonts w:ascii="Courier New" w:eastAsia="Courier New" w:hAnsi="Courier New" w:cs="Courier New"/>
              <w:color w:val="EBC88D"/>
              <w:sz w:val="18"/>
              <w:szCs w:val="18"/>
            </w:rPr>
          </w:rPrChange>
        </w:rPr>
        <w:t>hstack</w:t>
      </w:r>
      <w:proofErr w:type="spellEnd"/>
      <w:proofErr w:type="gramEnd"/>
      <w:r w:rsidRPr="008F3D9F">
        <w:rPr>
          <w:rFonts w:ascii="Courier New" w:eastAsia="Courier New" w:hAnsi="Courier New" w:cs="Courier New"/>
          <w:color w:val="D6D6DD"/>
          <w:sz w:val="18"/>
          <w:szCs w:val="18"/>
          <w:lang w:val="fr-FR"/>
          <w:rPrChange w:id="554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546" w:author="Hayfa ZGAYA-BIAU" w:date="2025-06-12T18:32:00Z" w16du:dateUtc="2025-06-12T16:32:00Z">
            <w:rPr>
              <w:rFonts w:ascii="Courier New" w:eastAsia="Courier New" w:hAnsi="Courier New" w:cs="Courier New"/>
              <w:color w:val="94C1FA"/>
              <w:sz w:val="18"/>
              <w:szCs w:val="18"/>
            </w:rPr>
          </w:rPrChange>
        </w:rPr>
        <w:t>roi_images</w:t>
      </w:r>
      <w:proofErr w:type="spellEnd"/>
      <w:r w:rsidRPr="008F3D9F">
        <w:rPr>
          <w:rFonts w:ascii="Courier New" w:eastAsia="Courier New" w:hAnsi="Courier New" w:cs="Courier New"/>
          <w:color w:val="D6D6DD"/>
          <w:sz w:val="18"/>
          <w:szCs w:val="18"/>
          <w:lang w:val="fr-FR"/>
          <w:rPrChange w:id="5547" w:author="Hayfa ZGAYA-BIAU" w:date="2025-06-12T18:32:00Z" w16du:dateUtc="2025-06-12T16:32:00Z">
            <w:rPr>
              <w:rFonts w:ascii="Courier New" w:eastAsia="Courier New" w:hAnsi="Courier New" w:cs="Courier New"/>
              <w:color w:val="D6D6DD"/>
              <w:sz w:val="18"/>
              <w:szCs w:val="18"/>
            </w:rPr>
          </w:rPrChange>
        </w:rPr>
        <w:t>)</w:t>
      </w:r>
    </w:p>
    <w:p w14:paraId="07CBDDD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54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5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550" w:author="Hayfa ZGAYA-BIAU" w:date="2025-06-12T18:32:00Z" w16du:dateUtc="2025-06-12T16:32:00Z">
            <w:rPr>
              <w:rFonts w:ascii="Courier New" w:eastAsia="Courier New" w:hAnsi="Courier New" w:cs="Courier New"/>
              <w:color w:val="94C1FA"/>
              <w:sz w:val="18"/>
              <w:szCs w:val="18"/>
            </w:rPr>
          </w:rPrChange>
        </w:rPr>
        <w:t>preprocessed</w:t>
      </w:r>
      <w:proofErr w:type="gramEnd"/>
      <w:r w:rsidRPr="008F3D9F">
        <w:rPr>
          <w:rFonts w:ascii="Courier New" w:eastAsia="Courier New" w:hAnsi="Courier New" w:cs="Courier New"/>
          <w:color w:val="94C1FA"/>
          <w:sz w:val="18"/>
          <w:szCs w:val="18"/>
          <w:lang w:val="fr-FR"/>
          <w:rPrChange w:id="5551"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5552" w:author="Hayfa ZGAYA-BIAU" w:date="2025-06-12T18:32:00Z" w16du:dateUtc="2025-06-12T16:32:00Z">
            <w:rPr>
              <w:rFonts w:ascii="Courier New" w:eastAsia="Courier New" w:hAnsi="Courier New" w:cs="Courier New"/>
              <w:color w:val="94C1FA"/>
              <w:sz w:val="18"/>
              <w:szCs w:val="18"/>
            </w:rPr>
          </w:rPrChange>
        </w:rPr>
        <w:t>sequence</w:t>
      </w:r>
      <w:r w:rsidRPr="008F3D9F">
        <w:rPr>
          <w:rFonts w:ascii="Courier New" w:eastAsia="Courier New" w:hAnsi="Courier New" w:cs="Courier New"/>
          <w:color w:val="D6D6DD"/>
          <w:sz w:val="18"/>
          <w:szCs w:val="18"/>
          <w:lang w:val="fr-FR"/>
          <w:rPrChange w:id="55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554"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555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556" w:author="Hayfa ZGAYA-BIAU" w:date="2025-06-12T18:32:00Z" w16du:dateUtc="2025-06-12T16:32:00Z">
            <w:rPr>
              <w:rFonts w:ascii="Courier New" w:eastAsia="Courier New" w:hAnsi="Courier New" w:cs="Courier New"/>
              <w:color w:val="94C1FA"/>
              <w:sz w:val="18"/>
              <w:szCs w:val="18"/>
            </w:rPr>
          </w:rPrChange>
        </w:rPr>
        <w:t>combined_roi</w:t>
      </w:r>
      <w:proofErr w:type="spellEnd"/>
      <w:r w:rsidRPr="008F3D9F">
        <w:rPr>
          <w:rFonts w:ascii="Courier New" w:eastAsia="Courier New" w:hAnsi="Courier New" w:cs="Courier New"/>
          <w:color w:val="D6D6DD"/>
          <w:sz w:val="18"/>
          <w:szCs w:val="18"/>
          <w:lang w:val="fr-FR"/>
          <w:rPrChange w:id="5557" w:author="Hayfa ZGAYA-BIAU" w:date="2025-06-12T18:32:00Z" w16du:dateUtc="2025-06-12T16:32:00Z">
            <w:rPr>
              <w:rFonts w:ascii="Courier New" w:eastAsia="Courier New" w:hAnsi="Courier New" w:cs="Courier New"/>
              <w:color w:val="D6D6DD"/>
              <w:sz w:val="18"/>
              <w:szCs w:val="18"/>
            </w:rPr>
          </w:rPrChange>
        </w:rPr>
        <w:t>)</w:t>
      </w:r>
    </w:p>
    <w:p w14:paraId="330B0A2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55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559" w:author="Hayfa ZGAYA-BIAU" w:date="2025-06-12T18:32:00Z" w16du:dateUtc="2025-06-12T16:32:00Z">
            <w:rPr>
              <w:rFonts w:ascii="Courier New" w:eastAsia="Courier New" w:hAnsi="Courier New" w:cs="Courier New"/>
              <w:color w:val="D8DEE9"/>
              <w:sz w:val="18"/>
              <w:szCs w:val="18"/>
            </w:rPr>
          </w:rPrChange>
        </w:rPr>
        <w:t xml:space="preserve">  </w:t>
      </w:r>
    </w:p>
    <w:p w14:paraId="4991C928"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5560"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556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562"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556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564" w:author="Hayfa ZGAYA-BIAU" w:date="2025-06-12T18:32:00Z" w16du:dateUtc="2025-06-12T16:32:00Z">
            <w:rPr>
              <w:rFonts w:ascii="Courier New" w:eastAsia="Courier New" w:hAnsi="Courier New" w:cs="Courier New"/>
              <w:color w:val="94C1FA"/>
              <w:sz w:val="18"/>
              <w:szCs w:val="18"/>
            </w:rPr>
          </w:rPrChange>
        </w:rPr>
        <w:t>preprocessed_sequence</w:t>
      </w:r>
      <w:proofErr w:type="spellEnd"/>
    </w:p>
    <w:p w14:paraId="78DEE83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5565" w:author="Hayfa ZGAYA-BIAU" w:date="2025-06-12T18:32:00Z" w16du:dateUtc="2025-06-12T16:32:00Z">
            <w:rPr>
              <w:rFonts w:ascii="Courier New" w:eastAsia="Courier New" w:hAnsi="Courier New" w:cs="Courier New"/>
              <w:color w:val="D8DEE9"/>
              <w:sz w:val="18"/>
              <w:szCs w:val="18"/>
            </w:rPr>
          </w:rPrChange>
        </w:rPr>
      </w:pPr>
    </w:p>
    <w:p w14:paraId="1A7EB48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566"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5567"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556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5569" w:author="Hayfa ZGAYA-BIAU" w:date="2025-06-12T18:32:00Z" w16du:dateUtc="2025-06-12T16:32:00Z">
            <w:rPr>
              <w:rFonts w:ascii="Courier New" w:eastAsia="Courier New" w:hAnsi="Courier New" w:cs="Courier New"/>
              <w:b/>
              <w:color w:val="EFB080"/>
              <w:sz w:val="18"/>
              <w:szCs w:val="18"/>
            </w:rPr>
          </w:rPrChange>
        </w:rPr>
        <w:t>preprocess_</w:t>
      </w:r>
      <w:proofErr w:type="gramStart"/>
      <w:r w:rsidRPr="008F3D9F">
        <w:rPr>
          <w:rFonts w:ascii="Courier New" w:eastAsia="Courier New" w:hAnsi="Courier New" w:cs="Courier New"/>
          <w:b/>
          <w:color w:val="EFB080"/>
          <w:sz w:val="18"/>
          <w:szCs w:val="18"/>
          <w:lang w:val="fr-FR"/>
          <w:rPrChange w:id="5570" w:author="Hayfa ZGAYA-BIAU" w:date="2025-06-12T18:32:00Z" w16du:dateUtc="2025-06-12T16:32:00Z">
            <w:rPr>
              <w:rFonts w:ascii="Courier New" w:eastAsia="Courier New" w:hAnsi="Courier New" w:cs="Courier New"/>
              <w:b/>
              <w:color w:val="EFB080"/>
              <w:sz w:val="18"/>
              <w:szCs w:val="18"/>
            </w:rPr>
          </w:rPrChange>
        </w:rPr>
        <w:t>dataset</w:t>
      </w:r>
      <w:proofErr w:type="spellEnd"/>
      <w:r w:rsidRPr="008F3D9F">
        <w:rPr>
          <w:rFonts w:ascii="Courier New" w:eastAsia="Courier New" w:hAnsi="Courier New" w:cs="Courier New"/>
          <w:color w:val="D8DEE9"/>
          <w:sz w:val="18"/>
          <w:szCs w:val="18"/>
          <w:lang w:val="fr-FR"/>
          <w:rPrChange w:id="5571"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5572" w:author="Hayfa ZGAYA-BIAU" w:date="2025-06-12T18:32:00Z" w16du:dateUtc="2025-06-12T16:32:00Z">
            <w:rPr>
              <w:rFonts w:ascii="Courier New" w:eastAsia="Courier New" w:hAnsi="Courier New" w:cs="Courier New"/>
              <w:i/>
              <w:color w:val="D6D6DD"/>
              <w:sz w:val="18"/>
              <w:szCs w:val="18"/>
            </w:rPr>
          </w:rPrChange>
        </w:rPr>
        <w:t>dataset_dir</w:t>
      </w:r>
      <w:proofErr w:type="spellEnd"/>
      <w:r w:rsidRPr="008F3D9F">
        <w:rPr>
          <w:rFonts w:ascii="Courier New" w:eastAsia="Courier New" w:hAnsi="Courier New" w:cs="Courier New"/>
          <w:color w:val="D6D6DD"/>
          <w:sz w:val="18"/>
          <w:szCs w:val="18"/>
          <w:lang w:val="fr-FR"/>
          <w:rPrChange w:id="55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57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575"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557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55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578"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55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558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5581" w:author="Hayfa ZGAYA-BIAU" w:date="2025-06-12T18:32:00Z" w16du:dateUtc="2025-06-12T16:32:00Z">
            <w:rPr>
              <w:rFonts w:ascii="Courier New" w:eastAsia="Courier New" w:hAnsi="Courier New" w:cs="Courier New"/>
              <w:color w:val="E394DC"/>
              <w:sz w:val="18"/>
              <w:szCs w:val="18"/>
            </w:rPr>
          </w:rPrChange>
        </w:rPr>
        <w:t>preprocessed_sequences</w:t>
      </w:r>
      <w:proofErr w:type="spellEnd"/>
      <w:r w:rsidRPr="008F3D9F">
        <w:rPr>
          <w:rFonts w:ascii="Courier New" w:eastAsia="Courier New" w:hAnsi="Courier New" w:cs="Courier New"/>
          <w:color w:val="E394DC"/>
          <w:sz w:val="18"/>
          <w:szCs w:val="18"/>
          <w:lang w:val="fr-FR"/>
          <w:rPrChange w:id="558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55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584" w:author="Hayfa ZGAYA-BIAU" w:date="2025-06-12T18:32:00Z" w16du:dateUtc="2025-06-12T16:32:00Z">
            <w:rPr>
              <w:rFonts w:ascii="Courier New" w:eastAsia="Courier New" w:hAnsi="Courier New" w:cs="Courier New"/>
              <w:i/>
              <w:color w:val="D6D6DD"/>
              <w:sz w:val="18"/>
              <w:szCs w:val="18"/>
            </w:rPr>
          </w:rPrChange>
        </w:rPr>
        <w:t>img_size</w:t>
      </w:r>
      <w:proofErr w:type="spellEnd"/>
      <w:proofErr w:type="gramStart"/>
      <w:r w:rsidRPr="008F3D9F">
        <w:rPr>
          <w:rFonts w:ascii="Courier New" w:eastAsia="Courier New" w:hAnsi="Courier New" w:cs="Courier New"/>
          <w:color w:val="D6D6DD"/>
          <w:sz w:val="18"/>
          <w:szCs w:val="18"/>
          <w:lang w:val="fr-FR"/>
          <w:rPrChange w:id="558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5586"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55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5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5589"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559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5591" w:author="Hayfa ZGAYA-BIAU" w:date="2025-06-12T18:32:00Z" w16du:dateUtc="2025-06-12T16:32:00Z">
            <w:rPr>
              <w:rFonts w:ascii="Courier New" w:eastAsia="Courier New" w:hAnsi="Courier New" w:cs="Courier New"/>
              <w:color w:val="D8DEE9"/>
              <w:sz w:val="18"/>
              <w:szCs w:val="18"/>
            </w:rPr>
          </w:rPrChange>
        </w:rPr>
        <w:t>):</w:t>
      </w:r>
      <w:proofErr w:type="gramEnd"/>
    </w:p>
    <w:p w14:paraId="09E0B4A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59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55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594" w:author="Hayfa ZGAYA-BIAU" w:date="2025-06-12T18:32:00Z" w16du:dateUtc="2025-06-12T16:32:00Z">
            <w:rPr>
              <w:rFonts w:ascii="Courier New" w:eastAsia="Courier New" w:hAnsi="Courier New" w:cs="Courier New"/>
              <w:color w:val="E394DC"/>
              <w:sz w:val="18"/>
              <w:szCs w:val="18"/>
            </w:rPr>
          </w:rPrChange>
        </w:rPr>
        <w:t>"""</w:t>
      </w:r>
    </w:p>
    <w:p w14:paraId="0C80209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59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59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597" w:author="Hayfa ZGAYA-BIAU" w:date="2025-06-12T18:32:00Z" w16du:dateUtc="2025-06-12T16:32:00Z">
            <w:rPr>
              <w:rFonts w:ascii="Courier New" w:eastAsia="Courier New" w:hAnsi="Courier New" w:cs="Courier New"/>
              <w:color w:val="E394DC"/>
              <w:sz w:val="18"/>
              <w:szCs w:val="18"/>
            </w:rPr>
          </w:rPrChange>
        </w:rPr>
        <w:t>Preprocesses</w:t>
      </w:r>
      <w:proofErr w:type="spellEnd"/>
      <w:r w:rsidRPr="008F3D9F">
        <w:rPr>
          <w:rFonts w:ascii="Courier New" w:eastAsia="Courier New" w:hAnsi="Courier New" w:cs="Courier New"/>
          <w:color w:val="E394DC"/>
          <w:sz w:val="18"/>
          <w:szCs w:val="18"/>
          <w:lang w:val="fr-FR"/>
          <w:rPrChange w:id="5598"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5599" w:author="Hayfa ZGAYA-BIAU" w:date="2025-06-12T18:32:00Z" w16du:dateUtc="2025-06-12T16:32:00Z">
            <w:rPr>
              <w:rFonts w:ascii="Courier New" w:eastAsia="Courier New" w:hAnsi="Courier New" w:cs="Courier New"/>
              <w:color w:val="E394DC"/>
              <w:sz w:val="18"/>
              <w:szCs w:val="18"/>
            </w:rPr>
          </w:rPrChange>
        </w:rPr>
        <w:t>entire</w:t>
      </w:r>
      <w:proofErr w:type="spellEnd"/>
      <w:r w:rsidRPr="008F3D9F">
        <w:rPr>
          <w:rFonts w:ascii="Courier New" w:eastAsia="Courier New" w:hAnsi="Courier New" w:cs="Courier New"/>
          <w:color w:val="E394DC"/>
          <w:sz w:val="18"/>
          <w:szCs w:val="18"/>
          <w:lang w:val="fr-FR"/>
          <w:rPrChange w:id="560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01"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5602" w:author="Hayfa ZGAYA-BIAU" w:date="2025-06-12T18:32:00Z" w16du:dateUtc="2025-06-12T16:32:00Z">
            <w:rPr>
              <w:rFonts w:ascii="Courier New" w:eastAsia="Courier New" w:hAnsi="Courier New" w:cs="Courier New"/>
              <w:color w:val="E394DC"/>
              <w:sz w:val="18"/>
              <w:szCs w:val="18"/>
            </w:rPr>
          </w:rPrChange>
        </w:rPr>
        <w:t xml:space="preserve"> by </w:t>
      </w:r>
      <w:proofErr w:type="spellStart"/>
      <w:r w:rsidRPr="008F3D9F">
        <w:rPr>
          <w:rFonts w:ascii="Courier New" w:eastAsia="Courier New" w:hAnsi="Courier New" w:cs="Courier New"/>
          <w:color w:val="E394DC"/>
          <w:sz w:val="18"/>
          <w:szCs w:val="18"/>
          <w:lang w:val="fr-FR"/>
          <w:rPrChange w:id="5603" w:author="Hayfa ZGAYA-BIAU" w:date="2025-06-12T18:32:00Z" w16du:dateUtc="2025-06-12T16:32:00Z">
            <w:rPr>
              <w:rFonts w:ascii="Courier New" w:eastAsia="Courier New" w:hAnsi="Courier New" w:cs="Courier New"/>
              <w:color w:val="E394DC"/>
              <w:sz w:val="18"/>
              <w:szCs w:val="18"/>
            </w:rPr>
          </w:rPrChange>
        </w:rPr>
        <w:t>processing</w:t>
      </w:r>
      <w:proofErr w:type="spellEnd"/>
      <w:r w:rsidRPr="008F3D9F">
        <w:rPr>
          <w:rFonts w:ascii="Courier New" w:eastAsia="Courier New" w:hAnsi="Courier New" w:cs="Courier New"/>
          <w:color w:val="E394DC"/>
          <w:sz w:val="18"/>
          <w:szCs w:val="18"/>
          <w:lang w:val="fr-FR"/>
          <w:rPrChange w:id="560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05" w:author="Hayfa ZGAYA-BIAU" w:date="2025-06-12T18:32:00Z" w16du:dateUtc="2025-06-12T16:32:00Z">
            <w:rPr>
              <w:rFonts w:ascii="Courier New" w:eastAsia="Courier New" w:hAnsi="Courier New" w:cs="Courier New"/>
              <w:color w:val="E394DC"/>
              <w:sz w:val="18"/>
              <w:szCs w:val="18"/>
            </w:rPr>
          </w:rPrChange>
        </w:rPr>
        <w:t>each</w:t>
      </w:r>
      <w:proofErr w:type="spellEnd"/>
      <w:r w:rsidRPr="008F3D9F">
        <w:rPr>
          <w:rFonts w:ascii="Courier New" w:eastAsia="Courier New" w:hAnsi="Courier New" w:cs="Courier New"/>
          <w:color w:val="E394DC"/>
          <w:sz w:val="18"/>
          <w:szCs w:val="18"/>
          <w:lang w:val="fr-FR"/>
          <w:rPrChange w:id="560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07" w:author="Hayfa ZGAYA-BIAU" w:date="2025-06-12T18:32:00Z" w16du:dateUtc="2025-06-12T16:32:00Z">
            <w:rPr>
              <w:rFonts w:ascii="Courier New" w:eastAsia="Courier New" w:hAnsi="Courier New" w:cs="Courier New"/>
              <w:color w:val="E394DC"/>
              <w:sz w:val="18"/>
              <w:szCs w:val="18"/>
            </w:rPr>
          </w:rPrChange>
        </w:rPr>
        <w:t>video</w:t>
      </w:r>
      <w:proofErr w:type="spellEnd"/>
      <w:r w:rsidRPr="008F3D9F">
        <w:rPr>
          <w:rFonts w:ascii="Courier New" w:eastAsia="Courier New" w:hAnsi="Courier New" w:cs="Courier New"/>
          <w:color w:val="E394DC"/>
          <w:sz w:val="18"/>
          <w:szCs w:val="18"/>
          <w:lang w:val="fr-FR"/>
          <w:rPrChange w:id="560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09"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5610" w:author="Hayfa ZGAYA-BIAU" w:date="2025-06-12T18:32:00Z" w16du:dateUtc="2025-06-12T16:32:00Z">
            <w:rPr>
              <w:rFonts w:ascii="Courier New" w:eastAsia="Courier New" w:hAnsi="Courier New" w:cs="Courier New"/>
              <w:color w:val="E394DC"/>
              <w:sz w:val="18"/>
              <w:szCs w:val="18"/>
            </w:rPr>
          </w:rPrChange>
        </w:rPr>
        <w:t>.</w:t>
      </w:r>
    </w:p>
    <w:p w14:paraId="2A6E651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5611" w:author="Hayfa ZGAYA-BIAU" w:date="2025-06-12T18:32:00Z" w16du:dateUtc="2025-06-12T16:32:00Z">
            <w:rPr>
              <w:rFonts w:ascii="Courier New" w:eastAsia="Courier New" w:hAnsi="Courier New" w:cs="Courier New"/>
              <w:color w:val="D8DEE9"/>
              <w:sz w:val="18"/>
              <w:szCs w:val="18"/>
            </w:rPr>
          </w:rPrChange>
        </w:rPr>
      </w:pPr>
    </w:p>
    <w:p w14:paraId="682829D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61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61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5614" w:author="Hayfa ZGAYA-BIAU" w:date="2025-06-12T18:32:00Z" w16du:dateUtc="2025-06-12T16:32:00Z">
            <w:rPr>
              <w:rFonts w:ascii="Courier New" w:eastAsia="Courier New" w:hAnsi="Courier New" w:cs="Courier New"/>
              <w:color w:val="E394DC"/>
              <w:sz w:val="18"/>
              <w:szCs w:val="18"/>
            </w:rPr>
          </w:rPrChange>
        </w:rPr>
        <w:t>Args:</w:t>
      </w:r>
      <w:proofErr w:type="gramEnd"/>
    </w:p>
    <w:p w14:paraId="67D945A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61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61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617" w:author="Hayfa ZGAYA-BIAU" w:date="2025-06-12T18:32:00Z" w16du:dateUtc="2025-06-12T16:32:00Z">
            <w:rPr>
              <w:rFonts w:ascii="Courier New" w:eastAsia="Courier New" w:hAnsi="Courier New" w:cs="Courier New"/>
              <w:color w:val="E394DC"/>
              <w:sz w:val="18"/>
              <w:szCs w:val="18"/>
            </w:rPr>
          </w:rPrChange>
        </w:rPr>
        <w:t>dataset</w:t>
      </w:r>
      <w:proofErr w:type="gramEnd"/>
      <w:r w:rsidRPr="008F3D9F">
        <w:rPr>
          <w:rFonts w:ascii="Courier New" w:eastAsia="Courier New" w:hAnsi="Courier New" w:cs="Courier New"/>
          <w:color w:val="E394DC"/>
          <w:sz w:val="18"/>
          <w:szCs w:val="18"/>
          <w:lang w:val="fr-FR"/>
          <w:rPrChange w:id="5618"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561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2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562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622" w:author="Hayfa ZGAYA-BIAU" w:date="2025-06-12T18:32:00Z" w16du:dateUtc="2025-06-12T16:32:00Z">
            <w:rPr>
              <w:rFonts w:ascii="Courier New" w:eastAsia="Courier New" w:hAnsi="Courier New" w:cs="Courier New"/>
              <w:color w:val="E394DC"/>
              <w:sz w:val="18"/>
              <w:szCs w:val="18"/>
            </w:rPr>
          </w:rPrChange>
        </w:rPr>
        <w:t xml:space="preserve"> Directory </w:t>
      </w:r>
      <w:proofErr w:type="spellStart"/>
      <w:r w:rsidRPr="008F3D9F">
        <w:rPr>
          <w:rFonts w:ascii="Courier New" w:eastAsia="Courier New" w:hAnsi="Courier New" w:cs="Courier New"/>
          <w:color w:val="E394DC"/>
          <w:sz w:val="18"/>
          <w:szCs w:val="18"/>
          <w:lang w:val="fr-FR"/>
          <w:rPrChange w:id="5623" w:author="Hayfa ZGAYA-BIAU" w:date="2025-06-12T18:32:00Z" w16du:dateUtc="2025-06-12T16:32:00Z">
            <w:rPr>
              <w:rFonts w:ascii="Courier New" w:eastAsia="Courier New" w:hAnsi="Courier New" w:cs="Courier New"/>
              <w:color w:val="E394DC"/>
              <w:sz w:val="18"/>
              <w:szCs w:val="18"/>
            </w:rPr>
          </w:rPrChange>
        </w:rPr>
        <w:t>containing</w:t>
      </w:r>
      <w:proofErr w:type="spellEnd"/>
      <w:r w:rsidRPr="008F3D9F">
        <w:rPr>
          <w:rFonts w:ascii="Courier New" w:eastAsia="Courier New" w:hAnsi="Courier New" w:cs="Courier New"/>
          <w:color w:val="E394DC"/>
          <w:sz w:val="18"/>
          <w:szCs w:val="18"/>
          <w:lang w:val="fr-FR"/>
          <w:rPrChange w:id="562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25" w:author="Hayfa ZGAYA-BIAU" w:date="2025-06-12T18:32:00Z" w16du:dateUtc="2025-06-12T16:32:00Z">
            <w:rPr>
              <w:rFonts w:ascii="Courier New" w:eastAsia="Courier New" w:hAnsi="Courier New" w:cs="Courier New"/>
              <w:color w:val="E394DC"/>
              <w:sz w:val="18"/>
              <w:szCs w:val="18"/>
            </w:rPr>
          </w:rPrChange>
        </w:rPr>
        <w:t>labeled</w:t>
      </w:r>
      <w:proofErr w:type="spellEnd"/>
      <w:r w:rsidRPr="008F3D9F">
        <w:rPr>
          <w:rFonts w:ascii="Courier New" w:eastAsia="Courier New" w:hAnsi="Courier New" w:cs="Courier New"/>
          <w:color w:val="E394DC"/>
          <w:sz w:val="18"/>
          <w:szCs w:val="18"/>
          <w:lang w:val="fr-FR"/>
          <w:rPrChange w:id="5626" w:author="Hayfa ZGAYA-BIAU" w:date="2025-06-12T18:32:00Z" w16du:dateUtc="2025-06-12T16:32:00Z">
            <w:rPr>
              <w:rFonts w:ascii="Courier New" w:eastAsia="Courier New" w:hAnsi="Courier New" w:cs="Courier New"/>
              <w:color w:val="E394DC"/>
              <w:sz w:val="18"/>
              <w:szCs w:val="18"/>
            </w:rPr>
          </w:rPrChange>
        </w:rPr>
        <w:t xml:space="preserve"> data.</w:t>
      </w:r>
    </w:p>
    <w:p w14:paraId="1552659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62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62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629" w:author="Hayfa ZGAYA-BIAU" w:date="2025-06-12T18:32:00Z" w16du:dateUtc="2025-06-12T16:32:00Z">
            <w:rPr>
              <w:rFonts w:ascii="Courier New" w:eastAsia="Courier New" w:hAnsi="Courier New" w:cs="Courier New"/>
              <w:color w:val="E394DC"/>
              <w:sz w:val="18"/>
              <w:szCs w:val="18"/>
            </w:rPr>
          </w:rPrChange>
        </w:rPr>
        <w:t>output</w:t>
      </w:r>
      <w:proofErr w:type="gramEnd"/>
      <w:r w:rsidRPr="008F3D9F">
        <w:rPr>
          <w:rFonts w:ascii="Courier New" w:eastAsia="Courier New" w:hAnsi="Courier New" w:cs="Courier New"/>
          <w:color w:val="E394DC"/>
          <w:sz w:val="18"/>
          <w:szCs w:val="18"/>
          <w:lang w:val="fr-FR"/>
          <w:rPrChange w:id="5630"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563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32"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5633"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634" w:author="Hayfa ZGAYA-BIAU" w:date="2025-06-12T18:32:00Z" w16du:dateUtc="2025-06-12T16:32:00Z">
            <w:rPr>
              <w:rFonts w:ascii="Courier New" w:eastAsia="Courier New" w:hAnsi="Courier New" w:cs="Courier New"/>
              <w:color w:val="E394DC"/>
              <w:sz w:val="18"/>
              <w:szCs w:val="18"/>
            </w:rPr>
          </w:rPrChange>
        </w:rPr>
        <w:t xml:space="preserve"> Directory to </w:t>
      </w:r>
      <w:proofErr w:type="spellStart"/>
      <w:r w:rsidRPr="008F3D9F">
        <w:rPr>
          <w:rFonts w:ascii="Courier New" w:eastAsia="Courier New" w:hAnsi="Courier New" w:cs="Courier New"/>
          <w:color w:val="E394DC"/>
          <w:sz w:val="18"/>
          <w:szCs w:val="18"/>
          <w:lang w:val="fr-FR"/>
          <w:rPrChange w:id="5635" w:author="Hayfa ZGAYA-BIAU" w:date="2025-06-12T18:32:00Z" w16du:dateUtc="2025-06-12T16:32:00Z">
            <w:rPr>
              <w:rFonts w:ascii="Courier New" w:eastAsia="Courier New" w:hAnsi="Courier New" w:cs="Courier New"/>
              <w:color w:val="E394DC"/>
              <w:sz w:val="18"/>
              <w:szCs w:val="18"/>
            </w:rPr>
          </w:rPrChange>
        </w:rPr>
        <w:t>save</w:t>
      </w:r>
      <w:proofErr w:type="spellEnd"/>
      <w:r w:rsidRPr="008F3D9F">
        <w:rPr>
          <w:rFonts w:ascii="Courier New" w:eastAsia="Courier New" w:hAnsi="Courier New" w:cs="Courier New"/>
          <w:color w:val="E394DC"/>
          <w:sz w:val="18"/>
          <w:szCs w:val="18"/>
          <w:lang w:val="fr-FR"/>
          <w:rPrChange w:id="563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37" w:author="Hayfa ZGAYA-BIAU" w:date="2025-06-12T18:32:00Z" w16du:dateUtc="2025-06-12T16:32:00Z">
            <w:rPr>
              <w:rFonts w:ascii="Courier New" w:eastAsia="Courier New" w:hAnsi="Courier New" w:cs="Courier New"/>
              <w:color w:val="E394DC"/>
              <w:sz w:val="18"/>
              <w:szCs w:val="18"/>
            </w:rPr>
          </w:rPrChange>
        </w:rPr>
        <w:t>preprocessed</w:t>
      </w:r>
      <w:proofErr w:type="spellEnd"/>
      <w:r w:rsidRPr="008F3D9F">
        <w:rPr>
          <w:rFonts w:ascii="Courier New" w:eastAsia="Courier New" w:hAnsi="Courier New" w:cs="Courier New"/>
          <w:color w:val="E394DC"/>
          <w:sz w:val="18"/>
          <w:szCs w:val="18"/>
          <w:lang w:val="fr-FR"/>
          <w:rPrChange w:id="563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39"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5640" w:author="Hayfa ZGAYA-BIAU" w:date="2025-06-12T18:32:00Z" w16du:dateUtc="2025-06-12T16:32:00Z">
            <w:rPr>
              <w:rFonts w:ascii="Courier New" w:eastAsia="Courier New" w:hAnsi="Courier New" w:cs="Courier New"/>
              <w:color w:val="E394DC"/>
              <w:sz w:val="18"/>
              <w:szCs w:val="18"/>
            </w:rPr>
          </w:rPrChange>
        </w:rPr>
        <w:t>.</w:t>
      </w:r>
    </w:p>
    <w:p w14:paraId="150F719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64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64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5643" w:author="Hayfa ZGAYA-BIAU" w:date="2025-06-12T18:32:00Z" w16du:dateUtc="2025-06-12T16:32:00Z">
            <w:rPr>
              <w:rFonts w:ascii="Courier New" w:eastAsia="Courier New" w:hAnsi="Courier New" w:cs="Courier New"/>
              <w:color w:val="E394DC"/>
              <w:sz w:val="18"/>
              <w:szCs w:val="18"/>
            </w:rPr>
          </w:rPrChange>
        </w:rPr>
        <w:t>img</w:t>
      </w:r>
      <w:proofErr w:type="gramEnd"/>
      <w:r w:rsidRPr="008F3D9F">
        <w:rPr>
          <w:rFonts w:ascii="Courier New" w:eastAsia="Courier New" w:hAnsi="Courier New" w:cs="Courier New"/>
          <w:color w:val="E394DC"/>
          <w:sz w:val="18"/>
          <w:szCs w:val="18"/>
          <w:lang w:val="fr-FR"/>
          <w:rPrChange w:id="5644" w:author="Hayfa ZGAYA-BIAU" w:date="2025-06-12T18:32:00Z" w16du:dateUtc="2025-06-12T16:32:00Z">
            <w:rPr>
              <w:rFonts w:ascii="Courier New" w:eastAsia="Courier New" w:hAnsi="Courier New" w:cs="Courier New"/>
              <w:color w:val="E394DC"/>
              <w:sz w:val="18"/>
              <w:szCs w:val="18"/>
            </w:rPr>
          </w:rPrChange>
        </w:rPr>
        <w:t>_size</w:t>
      </w:r>
      <w:proofErr w:type="spellEnd"/>
      <w:r w:rsidRPr="008F3D9F">
        <w:rPr>
          <w:rFonts w:ascii="Courier New" w:eastAsia="Courier New" w:hAnsi="Courier New" w:cs="Courier New"/>
          <w:color w:val="E394DC"/>
          <w:sz w:val="18"/>
          <w:szCs w:val="18"/>
          <w:lang w:val="fr-FR"/>
          <w:rPrChange w:id="5645" w:author="Hayfa ZGAYA-BIAU" w:date="2025-06-12T18:32:00Z" w16du:dateUtc="2025-06-12T16:32:00Z">
            <w:rPr>
              <w:rFonts w:ascii="Courier New" w:eastAsia="Courier New" w:hAnsi="Courier New" w:cs="Courier New"/>
              <w:color w:val="E394DC"/>
              <w:sz w:val="18"/>
              <w:szCs w:val="18"/>
            </w:rPr>
          </w:rPrChange>
        </w:rPr>
        <w:t xml:space="preserve"> (tuple</w:t>
      </w:r>
      <w:proofErr w:type="gramStart"/>
      <w:r w:rsidRPr="008F3D9F">
        <w:rPr>
          <w:rFonts w:ascii="Courier New" w:eastAsia="Courier New" w:hAnsi="Courier New" w:cs="Courier New"/>
          <w:color w:val="E394DC"/>
          <w:sz w:val="18"/>
          <w:szCs w:val="18"/>
          <w:lang w:val="fr-FR"/>
          <w:rPrChange w:id="564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64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648" w:author="Hayfa ZGAYA-BIAU" w:date="2025-06-12T18:32:00Z" w16du:dateUtc="2025-06-12T16:32:00Z">
            <w:rPr>
              <w:rFonts w:ascii="Courier New" w:eastAsia="Courier New" w:hAnsi="Courier New" w:cs="Courier New"/>
              <w:color w:val="E394DC"/>
              <w:sz w:val="18"/>
              <w:szCs w:val="18"/>
            </w:rPr>
          </w:rPrChange>
        </w:rPr>
        <w:t>Desired</w:t>
      </w:r>
      <w:proofErr w:type="spellEnd"/>
      <w:r w:rsidRPr="008F3D9F">
        <w:rPr>
          <w:rFonts w:ascii="Courier New" w:eastAsia="Courier New" w:hAnsi="Courier New" w:cs="Courier New"/>
          <w:color w:val="E394DC"/>
          <w:sz w:val="18"/>
          <w:szCs w:val="18"/>
          <w:lang w:val="fr-FR"/>
          <w:rPrChange w:id="5649" w:author="Hayfa ZGAYA-BIAU" w:date="2025-06-12T18:32:00Z" w16du:dateUtc="2025-06-12T16:32:00Z">
            <w:rPr>
              <w:rFonts w:ascii="Courier New" w:eastAsia="Courier New" w:hAnsi="Courier New" w:cs="Courier New"/>
              <w:color w:val="E394DC"/>
              <w:sz w:val="18"/>
              <w:szCs w:val="18"/>
            </w:rPr>
          </w:rPrChange>
        </w:rPr>
        <w:t xml:space="preserve"> image size for </w:t>
      </w:r>
      <w:proofErr w:type="spellStart"/>
      <w:r w:rsidRPr="008F3D9F">
        <w:rPr>
          <w:rFonts w:ascii="Courier New" w:eastAsia="Courier New" w:hAnsi="Courier New" w:cs="Courier New"/>
          <w:color w:val="E394DC"/>
          <w:sz w:val="18"/>
          <w:szCs w:val="18"/>
          <w:lang w:val="fr-FR"/>
          <w:rPrChange w:id="5650" w:author="Hayfa ZGAYA-BIAU" w:date="2025-06-12T18:32:00Z" w16du:dateUtc="2025-06-12T16:32:00Z">
            <w:rPr>
              <w:rFonts w:ascii="Courier New" w:eastAsia="Courier New" w:hAnsi="Courier New" w:cs="Courier New"/>
              <w:color w:val="E394DC"/>
              <w:sz w:val="18"/>
              <w:szCs w:val="18"/>
            </w:rPr>
          </w:rPrChange>
        </w:rPr>
        <w:t>ROIs</w:t>
      </w:r>
      <w:proofErr w:type="spellEnd"/>
      <w:r w:rsidRPr="008F3D9F">
        <w:rPr>
          <w:rFonts w:ascii="Courier New" w:eastAsia="Courier New" w:hAnsi="Courier New" w:cs="Courier New"/>
          <w:color w:val="E394DC"/>
          <w:sz w:val="18"/>
          <w:szCs w:val="18"/>
          <w:lang w:val="fr-FR"/>
          <w:rPrChange w:id="5651" w:author="Hayfa ZGAYA-BIAU" w:date="2025-06-12T18:32:00Z" w16du:dateUtc="2025-06-12T16:32:00Z">
            <w:rPr>
              <w:rFonts w:ascii="Courier New" w:eastAsia="Courier New" w:hAnsi="Courier New" w:cs="Courier New"/>
              <w:color w:val="E394DC"/>
              <w:sz w:val="18"/>
              <w:szCs w:val="18"/>
            </w:rPr>
          </w:rPrChange>
        </w:rPr>
        <w:t>.</w:t>
      </w:r>
    </w:p>
    <w:p w14:paraId="0C84DE9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65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5653" w:author="Hayfa ZGAYA-BIAU" w:date="2025-06-12T18:32:00Z" w16du:dateUtc="2025-06-12T16:32:00Z">
            <w:rPr>
              <w:rFonts w:ascii="Courier New" w:eastAsia="Courier New" w:hAnsi="Courier New" w:cs="Courier New"/>
              <w:color w:val="E394DC"/>
              <w:sz w:val="18"/>
              <w:szCs w:val="18"/>
            </w:rPr>
          </w:rPrChange>
        </w:rPr>
        <w:t xml:space="preserve">   """</w:t>
      </w:r>
    </w:p>
    <w:p w14:paraId="605BCD3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65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65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656"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6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658"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6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660"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6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662"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6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664"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566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5666" w:author="Hayfa ZGAYA-BIAU" w:date="2025-06-12T18:32:00Z" w16du:dateUtc="2025-06-12T16:32:00Z">
            <w:rPr>
              <w:rFonts w:ascii="Courier New" w:eastAsia="Courier New" w:hAnsi="Courier New" w:cs="Courier New"/>
              <w:i/>
              <w:color w:val="D6D6DD"/>
              <w:sz w:val="18"/>
              <w:szCs w:val="18"/>
            </w:rPr>
          </w:rPrChange>
        </w:rPr>
        <w:t>output_dir</w:t>
      </w:r>
      <w:proofErr w:type="spellEnd"/>
      <w:proofErr w:type="gramStart"/>
      <w:r w:rsidRPr="008F3D9F">
        <w:rPr>
          <w:rFonts w:ascii="Courier New" w:eastAsia="Courier New" w:hAnsi="Courier New" w:cs="Courier New"/>
          <w:color w:val="D6D6DD"/>
          <w:sz w:val="18"/>
          <w:szCs w:val="18"/>
          <w:lang w:val="fr-FR"/>
          <w:rPrChange w:id="56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668" w:author="Hayfa ZGAYA-BIAU" w:date="2025-06-12T18:32:00Z" w16du:dateUtc="2025-06-12T16:32:00Z">
            <w:rPr>
              <w:rFonts w:ascii="Courier New" w:eastAsia="Courier New" w:hAnsi="Courier New" w:cs="Courier New"/>
              <w:color w:val="D8DEE9"/>
              <w:sz w:val="18"/>
              <w:szCs w:val="18"/>
            </w:rPr>
          </w:rPrChange>
        </w:rPr>
        <w:t>:</w:t>
      </w:r>
      <w:proofErr w:type="gramEnd"/>
    </w:p>
    <w:p w14:paraId="3CDCEE6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66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67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671"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6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673"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567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5675"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5676" w:author="Hayfa ZGAYA-BIAU" w:date="2025-06-12T18:32:00Z" w16du:dateUtc="2025-06-12T16:32:00Z">
            <w:rPr>
              <w:rFonts w:ascii="Courier New" w:eastAsia="Courier New" w:hAnsi="Courier New" w:cs="Courier New"/>
              <w:color w:val="D6D6DD"/>
              <w:sz w:val="18"/>
              <w:szCs w:val="18"/>
            </w:rPr>
          </w:rPrChange>
        </w:rPr>
        <w:t>)</w:t>
      </w:r>
    </w:p>
    <w:p w14:paraId="02B2D87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67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678" w:author="Hayfa ZGAYA-BIAU" w:date="2025-06-12T18:32:00Z" w16du:dateUtc="2025-06-12T16:32:00Z">
            <w:rPr>
              <w:rFonts w:ascii="Courier New" w:eastAsia="Courier New" w:hAnsi="Courier New" w:cs="Courier New"/>
              <w:color w:val="D8DEE9"/>
              <w:sz w:val="18"/>
              <w:szCs w:val="18"/>
            </w:rPr>
          </w:rPrChange>
        </w:rPr>
        <w:t xml:space="preserve">  </w:t>
      </w:r>
    </w:p>
    <w:p w14:paraId="2225ED3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67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6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68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682" w:author="Hayfa ZGAYA-BIAU" w:date="2025-06-12T18:32:00Z" w16du:dateUtc="2025-06-12T16:32:00Z">
            <w:rPr>
              <w:rFonts w:ascii="Courier New" w:eastAsia="Courier New" w:hAnsi="Courier New" w:cs="Courier New"/>
              <w:i/>
              <w:color w:val="FFFFFF"/>
              <w:sz w:val="18"/>
              <w:szCs w:val="18"/>
            </w:rPr>
          </w:rPrChange>
        </w:rPr>
        <w:t>Initialize</w:t>
      </w:r>
      <w:proofErr w:type="spellEnd"/>
      <w:r w:rsidRPr="008F3D9F">
        <w:rPr>
          <w:rFonts w:ascii="Courier New" w:eastAsia="Courier New" w:hAnsi="Courier New" w:cs="Courier New"/>
          <w:i/>
          <w:color w:val="FFFFFF"/>
          <w:sz w:val="18"/>
          <w:szCs w:val="18"/>
          <w:lang w:val="fr-FR"/>
          <w:rPrChange w:id="568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684" w:author="Hayfa ZGAYA-BIAU" w:date="2025-06-12T18:32:00Z" w16du:dateUtc="2025-06-12T16:32:00Z">
            <w:rPr>
              <w:rFonts w:ascii="Courier New" w:eastAsia="Courier New" w:hAnsi="Courier New" w:cs="Courier New"/>
              <w:i/>
              <w:color w:val="FFFFFF"/>
              <w:sz w:val="18"/>
              <w:szCs w:val="18"/>
            </w:rPr>
          </w:rPrChange>
        </w:rPr>
        <w:t>dlib's</w:t>
      </w:r>
      <w:proofErr w:type="spellEnd"/>
      <w:r w:rsidRPr="008F3D9F">
        <w:rPr>
          <w:rFonts w:ascii="Courier New" w:eastAsia="Courier New" w:hAnsi="Courier New" w:cs="Courier New"/>
          <w:i/>
          <w:color w:val="FFFFFF"/>
          <w:sz w:val="18"/>
          <w:szCs w:val="18"/>
          <w:lang w:val="fr-FR"/>
          <w:rPrChange w:id="5685" w:author="Hayfa ZGAYA-BIAU" w:date="2025-06-12T18:32:00Z" w16du:dateUtc="2025-06-12T16:32:00Z">
            <w:rPr>
              <w:rFonts w:ascii="Courier New" w:eastAsia="Courier New" w:hAnsi="Courier New" w:cs="Courier New"/>
              <w:i/>
              <w:color w:val="FFFFFF"/>
              <w:sz w:val="18"/>
              <w:szCs w:val="18"/>
            </w:rPr>
          </w:rPrChange>
        </w:rPr>
        <w:t xml:space="preserve"> face detector and </w:t>
      </w:r>
      <w:proofErr w:type="spellStart"/>
      <w:r w:rsidRPr="008F3D9F">
        <w:rPr>
          <w:rFonts w:ascii="Courier New" w:eastAsia="Courier New" w:hAnsi="Courier New" w:cs="Courier New"/>
          <w:i/>
          <w:color w:val="FFFFFF"/>
          <w:sz w:val="18"/>
          <w:szCs w:val="18"/>
          <w:lang w:val="fr-FR"/>
          <w:rPrChange w:id="5686" w:author="Hayfa ZGAYA-BIAU" w:date="2025-06-12T18:32:00Z" w16du:dateUtc="2025-06-12T16:32:00Z">
            <w:rPr>
              <w:rFonts w:ascii="Courier New" w:eastAsia="Courier New" w:hAnsi="Courier New" w:cs="Courier New"/>
              <w:i/>
              <w:color w:val="FFFFFF"/>
              <w:sz w:val="18"/>
              <w:szCs w:val="18"/>
            </w:rPr>
          </w:rPrChange>
        </w:rPr>
        <w:t>landmark</w:t>
      </w:r>
      <w:proofErr w:type="spellEnd"/>
      <w:r w:rsidRPr="008F3D9F">
        <w:rPr>
          <w:rFonts w:ascii="Courier New" w:eastAsia="Courier New" w:hAnsi="Courier New" w:cs="Courier New"/>
          <w:i/>
          <w:color w:val="FFFFFF"/>
          <w:sz w:val="18"/>
          <w:szCs w:val="18"/>
          <w:lang w:val="fr-FR"/>
          <w:rPrChange w:id="568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688" w:author="Hayfa ZGAYA-BIAU" w:date="2025-06-12T18:32:00Z" w16du:dateUtc="2025-06-12T16:32:00Z">
            <w:rPr>
              <w:rFonts w:ascii="Courier New" w:eastAsia="Courier New" w:hAnsi="Courier New" w:cs="Courier New"/>
              <w:i/>
              <w:color w:val="FFFFFF"/>
              <w:sz w:val="18"/>
              <w:szCs w:val="18"/>
            </w:rPr>
          </w:rPrChange>
        </w:rPr>
        <w:t>predictor</w:t>
      </w:r>
      <w:proofErr w:type="spellEnd"/>
    </w:p>
    <w:p w14:paraId="24096CF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68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6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691" w:author="Hayfa ZGAYA-BIAU" w:date="2025-06-12T18:32:00Z" w16du:dateUtc="2025-06-12T16:32:00Z">
            <w:rPr>
              <w:rFonts w:ascii="Courier New" w:eastAsia="Courier New" w:hAnsi="Courier New" w:cs="Courier New"/>
              <w:color w:val="94C1FA"/>
              <w:sz w:val="18"/>
              <w:szCs w:val="18"/>
            </w:rPr>
          </w:rPrChange>
        </w:rPr>
        <w:t>detector</w:t>
      </w:r>
      <w:proofErr w:type="gramEnd"/>
      <w:r w:rsidRPr="008F3D9F">
        <w:rPr>
          <w:rFonts w:ascii="Courier New" w:eastAsia="Courier New" w:hAnsi="Courier New" w:cs="Courier New"/>
          <w:color w:val="D8DEE9"/>
          <w:sz w:val="18"/>
          <w:szCs w:val="18"/>
          <w:lang w:val="fr-FR"/>
          <w:rPrChange w:id="56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6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69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5695" w:author="Hayfa ZGAYA-BIAU" w:date="2025-06-12T18:32:00Z" w16du:dateUtc="2025-06-12T16:32:00Z">
            <w:rPr>
              <w:rFonts w:ascii="Courier New" w:eastAsia="Courier New" w:hAnsi="Courier New" w:cs="Courier New"/>
              <w:color w:val="D1D1D1"/>
              <w:sz w:val="18"/>
              <w:szCs w:val="18"/>
            </w:rPr>
          </w:rPrChange>
        </w:rPr>
        <w:t>dlib</w:t>
      </w:r>
      <w:r w:rsidRPr="008F3D9F">
        <w:rPr>
          <w:rFonts w:ascii="Courier New" w:eastAsia="Courier New" w:hAnsi="Courier New" w:cs="Courier New"/>
          <w:color w:val="D6D6DD"/>
          <w:sz w:val="18"/>
          <w:szCs w:val="18"/>
          <w:lang w:val="fr-FR"/>
          <w:rPrChange w:id="56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5697" w:author="Hayfa ZGAYA-BIAU" w:date="2025-06-12T18:32:00Z" w16du:dateUtc="2025-06-12T16:32:00Z">
            <w:rPr>
              <w:rFonts w:ascii="Courier New" w:eastAsia="Courier New" w:hAnsi="Courier New" w:cs="Courier New"/>
              <w:color w:val="AAA0FA"/>
              <w:sz w:val="18"/>
              <w:szCs w:val="18"/>
            </w:rPr>
          </w:rPrChange>
        </w:rPr>
        <w:t>get_frontal_face_</w:t>
      </w:r>
      <w:proofErr w:type="gramStart"/>
      <w:r w:rsidRPr="008F3D9F">
        <w:rPr>
          <w:rFonts w:ascii="Courier New" w:eastAsia="Courier New" w:hAnsi="Courier New" w:cs="Courier New"/>
          <w:color w:val="AAA0FA"/>
          <w:sz w:val="18"/>
          <w:szCs w:val="18"/>
          <w:lang w:val="fr-FR"/>
          <w:rPrChange w:id="5698" w:author="Hayfa ZGAYA-BIAU" w:date="2025-06-12T18:32:00Z" w16du:dateUtc="2025-06-12T16:32:00Z">
            <w:rPr>
              <w:rFonts w:ascii="Courier New" w:eastAsia="Courier New" w:hAnsi="Courier New" w:cs="Courier New"/>
              <w:color w:val="AAA0FA"/>
              <w:sz w:val="18"/>
              <w:szCs w:val="18"/>
            </w:rPr>
          </w:rPrChange>
        </w:rPr>
        <w:t>detector</w:t>
      </w:r>
      <w:proofErr w:type="spellEnd"/>
      <w:r w:rsidRPr="008F3D9F">
        <w:rPr>
          <w:rFonts w:ascii="Courier New" w:eastAsia="Courier New" w:hAnsi="Courier New" w:cs="Courier New"/>
          <w:color w:val="D6D6DD"/>
          <w:sz w:val="18"/>
          <w:szCs w:val="18"/>
          <w:lang w:val="fr-FR"/>
          <w:rPrChange w:id="569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5700" w:author="Hayfa ZGAYA-BIAU" w:date="2025-06-12T18:32:00Z" w16du:dateUtc="2025-06-12T16:32:00Z">
            <w:rPr>
              <w:rFonts w:ascii="Courier New" w:eastAsia="Courier New" w:hAnsi="Courier New" w:cs="Courier New"/>
              <w:color w:val="D6D6DD"/>
              <w:sz w:val="18"/>
              <w:szCs w:val="18"/>
            </w:rPr>
          </w:rPrChange>
        </w:rPr>
        <w:t>)</w:t>
      </w:r>
    </w:p>
    <w:p w14:paraId="18A5E30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570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570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703" w:author="Hayfa ZGAYA-BIAU" w:date="2025-06-12T18:32:00Z" w16du:dateUtc="2025-06-12T16:32:00Z">
            <w:rPr>
              <w:rFonts w:ascii="Courier New" w:eastAsia="Courier New" w:hAnsi="Courier New" w:cs="Courier New"/>
              <w:color w:val="94C1FA"/>
              <w:sz w:val="18"/>
              <w:szCs w:val="18"/>
            </w:rPr>
          </w:rPrChange>
        </w:rPr>
        <w:t>predictor</w:t>
      </w:r>
      <w:proofErr w:type="gramEnd"/>
      <w:r w:rsidRPr="008F3D9F">
        <w:rPr>
          <w:rFonts w:ascii="Courier New" w:eastAsia="Courier New" w:hAnsi="Courier New" w:cs="Courier New"/>
          <w:color w:val="94C1FA"/>
          <w:sz w:val="18"/>
          <w:szCs w:val="18"/>
          <w:lang w:val="fr-FR"/>
          <w:rPrChange w:id="5704"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57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7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7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5708" w:author="Hayfa ZGAYA-BIAU" w:date="2025-06-12T18:32:00Z" w16du:dateUtc="2025-06-12T16:32:00Z">
            <w:rPr>
              <w:rFonts w:ascii="Courier New" w:eastAsia="Courier New" w:hAnsi="Courier New" w:cs="Courier New"/>
              <w:color w:val="E394DC"/>
              <w:sz w:val="18"/>
              <w:szCs w:val="18"/>
            </w:rPr>
          </w:rPrChange>
        </w:rPr>
        <w:t>'shape_predictor_68_face_landmarks.dat'</w:t>
      </w:r>
    </w:p>
    <w:p w14:paraId="2F0325D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70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710" w:author="Hayfa ZGAYA-BIAU" w:date="2025-06-12T18:32:00Z" w16du:dateUtc="2025-06-12T16:32:00Z">
            <w:rPr>
              <w:rFonts w:ascii="Courier New" w:eastAsia="Courier New" w:hAnsi="Courier New" w:cs="Courier New"/>
              <w:color w:val="D8DEE9"/>
              <w:sz w:val="18"/>
              <w:szCs w:val="18"/>
            </w:rPr>
          </w:rPrChange>
        </w:rPr>
        <w:t xml:space="preserve">  </w:t>
      </w:r>
    </w:p>
    <w:p w14:paraId="26D04A1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71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7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71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7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715"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71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71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7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719"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7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721"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572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723" w:author="Hayfa ZGAYA-BIAU" w:date="2025-06-12T18:32:00Z" w16du:dateUtc="2025-06-12T16:32:00Z">
            <w:rPr>
              <w:rFonts w:ascii="Courier New" w:eastAsia="Courier New" w:hAnsi="Courier New" w:cs="Courier New"/>
              <w:color w:val="94C1FA"/>
              <w:sz w:val="18"/>
              <w:szCs w:val="18"/>
            </w:rPr>
          </w:rPrChange>
        </w:rPr>
        <w:t>predictor_path</w:t>
      </w:r>
      <w:proofErr w:type="spellEnd"/>
      <w:proofErr w:type="gramStart"/>
      <w:r w:rsidRPr="008F3D9F">
        <w:rPr>
          <w:rFonts w:ascii="Courier New" w:eastAsia="Courier New" w:hAnsi="Courier New" w:cs="Courier New"/>
          <w:color w:val="D6D6DD"/>
          <w:sz w:val="18"/>
          <w:szCs w:val="18"/>
          <w:lang w:val="fr-FR"/>
          <w:rPrChange w:id="57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725" w:author="Hayfa ZGAYA-BIAU" w:date="2025-06-12T18:32:00Z" w16du:dateUtc="2025-06-12T16:32:00Z">
            <w:rPr>
              <w:rFonts w:ascii="Courier New" w:eastAsia="Courier New" w:hAnsi="Courier New" w:cs="Courier New"/>
              <w:color w:val="D8DEE9"/>
              <w:sz w:val="18"/>
              <w:szCs w:val="18"/>
            </w:rPr>
          </w:rPrChange>
        </w:rPr>
        <w:t>:</w:t>
      </w:r>
      <w:proofErr w:type="gramEnd"/>
    </w:p>
    <w:p w14:paraId="1FB7B7D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72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72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5728"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572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5730"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5731"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5732" w:author="Hayfa ZGAYA-BIAU" w:date="2025-06-12T18:32:00Z" w16du:dateUtc="2025-06-12T16:32:00Z">
            <w:rPr>
              <w:rFonts w:ascii="Courier New" w:eastAsia="Courier New" w:hAnsi="Courier New" w:cs="Courier New"/>
              <w:color w:val="E394DC"/>
              <w:sz w:val="18"/>
              <w:szCs w:val="18"/>
            </w:rPr>
          </w:rPrChange>
        </w:rPr>
        <w:t>Error</w:t>
      </w:r>
      <w:proofErr w:type="spellEnd"/>
      <w:r w:rsidRPr="008F3D9F">
        <w:rPr>
          <w:rFonts w:ascii="Courier New" w:eastAsia="Courier New" w:hAnsi="Courier New" w:cs="Courier New"/>
          <w:color w:val="E394DC"/>
          <w:sz w:val="18"/>
          <w:szCs w:val="18"/>
          <w:lang w:val="fr-FR"/>
          <w:rPrChange w:id="5733"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5734"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5735"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5736" w:author="Hayfa ZGAYA-BIAU" w:date="2025-06-12T18:32:00Z" w16du:dateUtc="2025-06-12T16:32:00Z">
            <w:rPr>
              <w:rFonts w:ascii="Courier New" w:eastAsia="Courier New" w:hAnsi="Courier New" w:cs="Courier New"/>
              <w:color w:val="94C1FA"/>
              <w:sz w:val="18"/>
              <w:szCs w:val="18"/>
            </w:rPr>
          </w:rPrChange>
        </w:rPr>
        <w:t>predictor_path</w:t>
      </w:r>
      <w:proofErr w:type="spellEnd"/>
      <w:r w:rsidRPr="008F3D9F">
        <w:rPr>
          <w:rFonts w:ascii="Courier New" w:eastAsia="Courier New" w:hAnsi="Courier New" w:cs="Courier New"/>
          <w:color w:val="F8C762"/>
          <w:sz w:val="18"/>
          <w:szCs w:val="18"/>
          <w:lang w:val="fr-FR"/>
          <w:rPrChange w:id="5737"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5738" w:author="Hayfa ZGAYA-BIAU" w:date="2025-06-12T18:32:00Z" w16du:dateUtc="2025-06-12T16:32:00Z">
            <w:rPr>
              <w:rFonts w:ascii="Courier New" w:eastAsia="Courier New" w:hAnsi="Courier New" w:cs="Courier New"/>
              <w:color w:val="E394DC"/>
              <w:sz w:val="18"/>
              <w:szCs w:val="18"/>
            </w:rPr>
          </w:rPrChange>
        </w:rPr>
        <w:t xml:space="preserve"> not </w:t>
      </w:r>
      <w:proofErr w:type="spellStart"/>
      <w:r w:rsidRPr="008F3D9F">
        <w:rPr>
          <w:rFonts w:ascii="Courier New" w:eastAsia="Courier New" w:hAnsi="Courier New" w:cs="Courier New"/>
          <w:color w:val="E394DC"/>
          <w:sz w:val="18"/>
          <w:szCs w:val="18"/>
          <w:lang w:val="fr-FR"/>
          <w:rPrChange w:id="5739" w:author="Hayfa ZGAYA-BIAU" w:date="2025-06-12T18:32:00Z" w16du:dateUtc="2025-06-12T16:32:00Z">
            <w:rPr>
              <w:rFonts w:ascii="Courier New" w:eastAsia="Courier New" w:hAnsi="Courier New" w:cs="Courier New"/>
              <w:color w:val="E394DC"/>
              <w:sz w:val="18"/>
              <w:szCs w:val="18"/>
            </w:rPr>
          </w:rPrChange>
        </w:rPr>
        <w:t>found</w:t>
      </w:r>
      <w:proofErr w:type="spellEnd"/>
      <w:r w:rsidRPr="008F3D9F">
        <w:rPr>
          <w:rFonts w:ascii="Courier New" w:eastAsia="Courier New" w:hAnsi="Courier New" w:cs="Courier New"/>
          <w:color w:val="E394DC"/>
          <w:sz w:val="18"/>
          <w:szCs w:val="18"/>
          <w:lang w:val="fr-FR"/>
          <w:rPrChange w:id="5740" w:author="Hayfa ZGAYA-BIAU" w:date="2025-06-12T18:32:00Z" w16du:dateUtc="2025-06-12T16:32:00Z">
            <w:rPr>
              <w:rFonts w:ascii="Courier New" w:eastAsia="Courier New" w:hAnsi="Courier New" w:cs="Courier New"/>
              <w:color w:val="E394DC"/>
              <w:sz w:val="18"/>
              <w:szCs w:val="18"/>
            </w:rPr>
          </w:rPrChange>
        </w:rPr>
        <w:t xml:space="preserve">. Download </w:t>
      </w:r>
      <w:proofErr w:type="spellStart"/>
      <w:r w:rsidRPr="008F3D9F">
        <w:rPr>
          <w:rFonts w:ascii="Courier New" w:eastAsia="Courier New" w:hAnsi="Courier New" w:cs="Courier New"/>
          <w:color w:val="E394DC"/>
          <w:sz w:val="18"/>
          <w:szCs w:val="18"/>
          <w:lang w:val="fr-FR"/>
          <w:rPrChange w:id="5741" w:author="Hayfa ZGAYA-BIAU" w:date="2025-06-12T18:32:00Z" w16du:dateUtc="2025-06-12T16:32:00Z">
            <w:rPr>
              <w:rFonts w:ascii="Courier New" w:eastAsia="Courier New" w:hAnsi="Courier New" w:cs="Courier New"/>
              <w:color w:val="E394DC"/>
              <w:sz w:val="18"/>
              <w:szCs w:val="18"/>
            </w:rPr>
          </w:rPrChange>
        </w:rPr>
        <w:t>it</w:t>
      </w:r>
      <w:proofErr w:type="spellEnd"/>
      <w:r w:rsidRPr="008F3D9F">
        <w:rPr>
          <w:rFonts w:ascii="Courier New" w:eastAsia="Courier New" w:hAnsi="Courier New" w:cs="Courier New"/>
          <w:color w:val="E394DC"/>
          <w:sz w:val="18"/>
          <w:szCs w:val="18"/>
          <w:lang w:val="fr-FR"/>
          <w:rPrChange w:id="574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5743"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5744" w:author="Hayfa ZGAYA-BIAU" w:date="2025-06-12T18:32:00Z" w16du:dateUtc="2025-06-12T16:32:00Z">
            <w:rPr>
              <w:rFonts w:ascii="Courier New" w:eastAsia="Courier New" w:hAnsi="Courier New" w:cs="Courier New"/>
              <w:color w:val="E394DC"/>
              <w:sz w:val="18"/>
              <w:szCs w:val="18"/>
            </w:rPr>
          </w:rPrChange>
        </w:rPr>
        <w:t xml:space="preserve"> http://dlib.net/files/shape_predictor_68_face_landmarks.dat.bz2"</w:t>
      </w:r>
      <w:r w:rsidRPr="008F3D9F">
        <w:rPr>
          <w:rFonts w:ascii="Courier New" w:eastAsia="Courier New" w:hAnsi="Courier New" w:cs="Courier New"/>
          <w:color w:val="D6D6DD"/>
          <w:sz w:val="18"/>
          <w:szCs w:val="18"/>
          <w:lang w:val="fr-FR"/>
          <w:rPrChange w:id="5745" w:author="Hayfa ZGAYA-BIAU" w:date="2025-06-12T18:32:00Z" w16du:dateUtc="2025-06-12T16:32:00Z">
            <w:rPr>
              <w:rFonts w:ascii="Courier New" w:eastAsia="Courier New" w:hAnsi="Courier New" w:cs="Courier New"/>
              <w:color w:val="D6D6DD"/>
              <w:sz w:val="18"/>
              <w:szCs w:val="18"/>
            </w:rPr>
          </w:rPrChange>
        </w:rPr>
        <w:t>)</w:t>
      </w:r>
    </w:p>
    <w:p w14:paraId="66147843"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5746"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574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748" w:author="Hayfa ZGAYA-BIAU" w:date="2025-06-12T18:32:00Z" w16du:dateUtc="2025-06-12T16:32:00Z">
            <w:rPr>
              <w:rFonts w:ascii="Courier New" w:eastAsia="Courier New" w:hAnsi="Courier New" w:cs="Courier New"/>
              <w:i/>
              <w:color w:val="83D6C5"/>
              <w:sz w:val="18"/>
              <w:szCs w:val="18"/>
            </w:rPr>
          </w:rPrChange>
        </w:rPr>
        <w:t>return</w:t>
      </w:r>
      <w:proofErr w:type="gramEnd"/>
    </w:p>
    <w:p w14:paraId="3A56954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74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750" w:author="Hayfa ZGAYA-BIAU" w:date="2025-06-12T18:32:00Z" w16du:dateUtc="2025-06-12T16:32:00Z">
            <w:rPr>
              <w:rFonts w:ascii="Courier New" w:eastAsia="Courier New" w:hAnsi="Courier New" w:cs="Courier New"/>
              <w:color w:val="D8DEE9"/>
              <w:sz w:val="18"/>
              <w:szCs w:val="18"/>
            </w:rPr>
          </w:rPrChange>
        </w:rPr>
        <w:t xml:space="preserve">  </w:t>
      </w:r>
    </w:p>
    <w:p w14:paraId="26A9B70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75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75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753" w:author="Hayfa ZGAYA-BIAU" w:date="2025-06-12T18:32:00Z" w16du:dateUtc="2025-06-12T16:32:00Z">
            <w:rPr>
              <w:rFonts w:ascii="Courier New" w:eastAsia="Courier New" w:hAnsi="Courier New" w:cs="Courier New"/>
              <w:color w:val="94C1FA"/>
              <w:sz w:val="18"/>
              <w:szCs w:val="18"/>
            </w:rPr>
          </w:rPrChange>
        </w:rPr>
        <w:t>predictor</w:t>
      </w:r>
      <w:proofErr w:type="spellEnd"/>
      <w:proofErr w:type="gramEnd"/>
      <w:r w:rsidRPr="008F3D9F">
        <w:rPr>
          <w:rFonts w:ascii="Courier New" w:eastAsia="Courier New" w:hAnsi="Courier New" w:cs="Courier New"/>
          <w:color w:val="D8DEE9"/>
          <w:sz w:val="18"/>
          <w:szCs w:val="18"/>
          <w:lang w:val="fr-FR"/>
          <w:rPrChange w:id="57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7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75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757" w:author="Hayfa ZGAYA-BIAU" w:date="2025-06-12T18:32:00Z" w16du:dateUtc="2025-06-12T16:32:00Z">
            <w:rPr>
              <w:rFonts w:ascii="Courier New" w:eastAsia="Courier New" w:hAnsi="Courier New" w:cs="Courier New"/>
              <w:color w:val="D1D1D1"/>
              <w:sz w:val="18"/>
              <w:szCs w:val="18"/>
            </w:rPr>
          </w:rPrChange>
        </w:rPr>
        <w:t>dlib</w:t>
      </w:r>
      <w:r w:rsidRPr="008F3D9F">
        <w:rPr>
          <w:rFonts w:ascii="Courier New" w:eastAsia="Courier New" w:hAnsi="Courier New" w:cs="Courier New"/>
          <w:color w:val="D6D6DD"/>
          <w:sz w:val="18"/>
          <w:szCs w:val="18"/>
          <w:lang w:val="fr-FR"/>
          <w:rPrChange w:id="57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5759" w:author="Hayfa ZGAYA-BIAU" w:date="2025-06-12T18:32:00Z" w16du:dateUtc="2025-06-12T16:32:00Z">
            <w:rPr>
              <w:rFonts w:ascii="Courier New" w:eastAsia="Courier New" w:hAnsi="Courier New" w:cs="Courier New"/>
              <w:color w:val="AAA0FA"/>
              <w:sz w:val="18"/>
              <w:szCs w:val="18"/>
            </w:rPr>
          </w:rPrChange>
        </w:rPr>
        <w:t>shape</w:t>
      </w:r>
      <w:proofErr w:type="gramEnd"/>
      <w:r w:rsidRPr="008F3D9F">
        <w:rPr>
          <w:rFonts w:ascii="Courier New" w:eastAsia="Courier New" w:hAnsi="Courier New" w:cs="Courier New"/>
          <w:color w:val="AAA0FA"/>
          <w:sz w:val="18"/>
          <w:szCs w:val="18"/>
          <w:lang w:val="fr-FR"/>
          <w:rPrChange w:id="5760" w:author="Hayfa ZGAYA-BIAU" w:date="2025-06-12T18:32:00Z" w16du:dateUtc="2025-06-12T16:32:00Z">
            <w:rPr>
              <w:rFonts w:ascii="Courier New" w:eastAsia="Courier New" w:hAnsi="Courier New" w:cs="Courier New"/>
              <w:color w:val="AAA0FA"/>
              <w:sz w:val="18"/>
              <w:szCs w:val="18"/>
            </w:rPr>
          </w:rPrChange>
        </w:rPr>
        <w:t>_predictor</w:t>
      </w:r>
      <w:proofErr w:type="spellEnd"/>
      <w:r w:rsidRPr="008F3D9F">
        <w:rPr>
          <w:rFonts w:ascii="Courier New" w:eastAsia="Courier New" w:hAnsi="Courier New" w:cs="Courier New"/>
          <w:color w:val="D6D6DD"/>
          <w:sz w:val="18"/>
          <w:szCs w:val="18"/>
          <w:lang w:val="fr-FR"/>
          <w:rPrChange w:id="576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762" w:author="Hayfa ZGAYA-BIAU" w:date="2025-06-12T18:32:00Z" w16du:dateUtc="2025-06-12T16:32:00Z">
            <w:rPr>
              <w:rFonts w:ascii="Courier New" w:eastAsia="Courier New" w:hAnsi="Courier New" w:cs="Courier New"/>
              <w:color w:val="94C1FA"/>
              <w:sz w:val="18"/>
              <w:szCs w:val="18"/>
            </w:rPr>
          </w:rPrChange>
        </w:rPr>
        <w:t>predictor_path</w:t>
      </w:r>
      <w:proofErr w:type="spellEnd"/>
      <w:r w:rsidRPr="008F3D9F">
        <w:rPr>
          <w:rFonts w:ascii="Courier New" w:eastAsia="Courier New" w:hAnsi="Courier New" w:cs="Courier New"/>
          <w:color w:val="D6D6DD"/>
          <w:sz w:val="18"/>
          <w:szCs w:val="18"/>
          <w:lang w:val="fr-FR"/>
          <w:rPrChange w:id="5763" w:author="Hayfa ZGAYA-BIAU" w:date="2025-06-12T18:32:00Z" w16du:dateUtc="2025-06-12T16:32:00Z">
            <w:rPr>
              <w:rFonts w:ascii="Courier New" w:eastAsia="Courier New" w:hAnsi="Courier New" w:cs="Courier New"/>
              <w:color w:val="D6D6DD"/>
              <w:sz w:val="18"/>
              <w:szCs w:val="18"/>
            </w:rPr>
          </w:rPrChange>
        </w:rPr>
        <w:t>)</w:t>
      </w:r>
    </w:p>
    <w:p w14:paraId="57E0945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76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765" w:author="Hayfa ZGAYA-BIAU" w:date="2025-06-12T18:32:00Z" w16du:dateUtc="2025-06-12T16:32:00Z">
            <w:rPr>
              <w:rFonts w:ascii="Courier New" w:eastAsia="Courier New" w:hAnsi="Courier New" w:cs="Courier New"/>
              <w:color w:val="D8DEE9"/>
              <w:sz w:val="18"/>
              <w:szCs w:val="18"/>
            </w:rPr>
          </w:rPrChange>
        </w:rPr>
        <w:t xml:space="preserve">  </w:t>
      </w:r>
    </w:p>
    <w:p w14:paraId="5DA88C6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76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76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768" w:author="Hayfa ZGAYA-BIAU" w:date="2025-06-12T18:32:00Z" w16du:dateUtc="2025-06-12T16:32:00Z">
            <w:rPr>
              <w:rFonts w:ascii="Courier New" w:eastAsia="Courier New" w:hAnsi="Courier New" w:cs="Courier New"/>
              <w:color w:val="94C1FA"/>
              <w:sz w:val="18"/>
              <w:szCs w:val="18"/>
            </w:rPr>
          </w:rPrChange>
        </w:rPr>
        <w:t>classes</w:t>
      </w:r>
      <w:proofErr w:type="gramEnd"/>
      <w:r w:rsidRPr="008F3D9F">
        <w:rPr>
          <w:rFonts w:ascii="Courier New" w:eastAsia="Courier New" w:hAnsi="Courier New" w:cs="Courier New"/>
          <w:color w:val="D8DEE9"/>
          <w:sz w:val="18"/>
          <w:szCs w:val="18"/>
          <w:lang w:val="fr-FR"/>
          <w:rPrChange w:id="57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7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77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772"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7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774"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577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5776" w:author="Hayfa ZGAYA-BIAU" w:date="2025-06-12T18:32:00Z" w16du:dateUtc="2025-06-12T16:32:00Z">
            <w:rPr>
              <w:rFonts w:ascii="Courier New" w:eastAsia="Courier New" w:hAnsi="Courier New" w:cs="Courier New"/>
              <w:i/>
              <w:color w:val="D6D6DD"/>
              <w:sz w:val="18"/>
              <w:szCs w:val="18"/>
            </w:rPr>
          </w:rPrChange>
        </w:rPr>
        <w:t>dataset_dir</w:t>
      </w:r>
      <w:proofErr w:type="spellEnd"/>
      <w:r w:rsidRPr="008F3D9F">
        <w:rPr>
          <w:rFonts w:ascii="Courier New" w:eastAsia="Courier New" w:hAnsi="Courier New" w:cs="Courier New"/>
          <w:color w:val="D6D6DD"/>
          <w:sz w:val="18"/>
          <w:szCs w:val="18"/>
          <w:lang w:val="fr-FR"/>
          <w:rPrChange w:id="5777" w:author="Hayfa ZGAYA-BIAU" w:date="2025-06-12T18:32:00Z" w16du:dateUtc="2025-06-12T16:32:00Z">
            <w:rPr>
              <w:rFonts w:ascii="Courier New" w:eastAsia="Courier New" w:hAnsi="Courier New" w:cs="Courier New"/>
              <w:color w:val="D6D6DD"/>
              <w:sz w:val="18"/>
              <w:szCs w:val="18"/>
            </w:rPr>
          </w:rPrChange>
        </w:rPr>
        <w:t>)</w:t>
      </w:r>
    </w:p>
    <w:p w14:paraId="262006D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77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77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780"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578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782"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8DEE9"/>
          <w:sz w:val="18"/>
          <w:szCs w:val="18"/>
          <w:lang w:val="fr-FR"/>
          <w:rPrChange w:id="57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5784"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578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5786" w:author="Hayfa ZGAYA-BIAU" w:date="2025-06-12T18:32:00Z" w16du:dateUtc="2025-06-12T16:32:00Z">
            <w:rPr>
              <w:rFonts w:ascii="Courier New" w:eastAsia="Courier New" w:hAnsi="Courier New" w:cs="Courier New"/>
              <w:color w:val="94C1FA"/>
              <w:sz w:val="18"/>
              <w:szCs w:val="18"/>
            </w:rPr>
          </w:rPrChange>
        </w:rPr>
        <w:t>classes</w:t>
      </w:r>
      <w:r w:rsidRPr="008F3D9F">
        <w:rPr>
          <w:rFonts w:ascii="Courier New" w:eastAsia="Courier New" w:hAnsi="Courier New" w:cs="Courier New"/>
          <w:color w:val="D8DEE9"/>
          <w:sz w:val="18"/>
          <w:szCs w:val="18"/>
          <w:lang w:val="fr-FR"/>
          <w:rPrChange w:id="5787" w:author="Hayfa ZGAYA-BIAU" w:date="2025-06-12T18:32:00Z" w16du:dateUtc="2025-06-12T16:32:00Z">
            <w:rPr>
              <w:rFonts w:ascii="Courier New" w:eastAsia="Courier New" w:hAnsi="Courier New" w:cs="Courier New"/>
              <w:color w:val="D8DEE9"/>
              <w:sz w:val="18"/>
              <w:szCs w:val="18"/>
            </w:rPr>
          </w:rPrChange>
        </w:rPr>
        <w:t>:</w:t>
      </w:r>
      <w:proofErr w:type="gramEnd"/>
    </w:p>
    <w:p w14:paraId="35B4414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78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7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790" w:author="Hayfa ZGAYA-BIAU" w:date="2025-06-12T18:32:00Z" w16du:dateUtc="2025-06-12T16:32:00Z">
            <w:rPr>
              <w:rFonts w:ascii="Courier New" w:eastAsia="Courier New" w:hAnsi="Courier New" w:cs="Courier New"/>
              <w:color w:val="94C1FA"/>
              <w:sz w:val="18"/>
              <w:szCs w:val="18"/>
            </w:rPr>
          </w:rPrChange>
        </w:rPr>
        <w:t>cls</w:t>
      </w:r>
      <w:proofErr w:type="gramEnd"/>
      <w:r w:rsidRPr="008F3D9F">
        <w:rPr>
          <w:rFonts w:ascii="Courier New" w:eastAsia="Courier New" w:hAnsi="Courier New" w:cs="Courier New"/>
          <w:color w:val="94C1FA"/>
          <w:sz w:val="18"/>
          <w:szCs w:val="18"/>
          <w:lang w:val="fr-FR"/>
          <w:rPrChange w:id="5791"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57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7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79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795"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7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797"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798"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5799"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580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5801" w:author="Hayfa ZGAYA-BIAU" w:date="2025-06-12T18:32:00Z" w16du:dateUtc="2025-06-12T16:32:00Z">
            <w:rPr>
              <w:rFonts w:ascii="Courier New" w:eastAsia="Courier New" w:hAnsi="Courier New" w:cs="Courier New"/>
              <w:i/>
              <w:color w:val="D6D6DD"/>
              <w:sz w:val="18"/>
              <w:szCs w:val="18"/>
            </w:rPr>
          </w:rPrChange>
        </w:rPr>
        <w:t>dataset_dir</w:t>
      </w:r>
      <w:proofErr w:type="spellEnd"/>
      <w:r w:rsidRPr="008F3D9F">
        <w:rPr>
          <w:rFonts w:ascii="Courier New" w:eastAsia="Courier New" w:hAnsi="Courier New" w:cs="Courier New"/>
          <w:color w:val="D6D6DD"/>
          <w:sz w:val="18"/>
          <w:szCs w:val="18"/>
          <w:lang w:val="fr-FR"/>
          <w:rPrChange w:id="58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804"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5805" w:author="Hayfa ZGAYA-BIAU" w:date="2025-06-12T18:32:00Z" w16du:dateUtc="2025-06-12T16:32:00Z">
            <w:rPr>
              <w:rFonts w:ascii="Courier New" w:eastAsia="Courier New" w:hAnsi="Courier New" w:cs="Courier New"/>
              <w:color w:val="D6D6DD"/>
              <w:sz w:val="18"/>
              <w:szCs w:val="18"/>
            </w:rPr>
          </w:rPrChange>
        </w:rPr>
        <w:t>)</w:t>
      </w:r>
    </w:p>
    <w:p w14:paraId="5F37FC7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80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80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80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8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810"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81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812"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8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814"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8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816" w:author="Hayfa ZGAYA-BIAU" w:date="2025-06-12T18:32:00Z" w16du:dateUtc="2025-06-12T16:32:00Z">
            <w:rPr>
              <w:rFonts w:ascii="Courier New" w:eastAsia="Courier New" w:hAnsi="Courier New" w:cs="Courier New"/>
              <w:color w:val="EBC88D"/>
              <w:sz w:val="18"/>
              <w:szCs w:val="18"/>
            </w:rPr>
          </w:rPrChange>
        </w:rPr>
        <w:t>isdir</w:t>
      </w:r>
      <w:proofErr w:type="spellEnd"/>
      <w:r w:rsidRPr="008F3D9F">
        <w:rPr>
          <w:rFonts w:ascii="Courier New" w:eastAsia="Courier New" w:hAnsi="Courier New" w:cs="Courier New"/>
          <w:color w:val="D6D6DD"/>
          <w:sz w:val="18"/>
          <w:szCs w:val="18"/>
          <w:lang w:val="fr-FR"/>
          <w:rPrChange w:id="581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818" w:author="Hayfa ZGAYA-BIAU" w:date="2025-06-12T18:32:00Z" w16du:dateUtc="2025-06-12T16:32:00Z">
            <w:rPr>
              <w:rFonts w:ascii="Courier New" w:eastAsia="Courier New" w:hAnsi="Courier New" w:cs="Courier New"/>
              <w:color w:val="94C1FA"/>
              <w:sz w:val="18"/>
              <w:szCs w:val="18"/>
            </w:rPr>
          </w:rPrChange>
        </w:rPr>
        <w:t>cls_path</w:t>
      </w:r>
      <w:proofErr w:type="spellEnd"/>
      <w:proofErr w:type="gramStart"/>
      <w:r w:rsidRPr="008F3D9F">
        <w:rPr>
          <w:rFonts w:ascii="Courier New" w:eastAsia="Courier New" w:hAnsi="Courier New" w:cs="Courier New"/>
          <w:color w:val="D6D6DD"/>
          <w:sz w:val="18"/>
          <w:szCs w:val="18"/>
          <w:lang w:val="fr-FR"/>
          <w:rPrChange w:id="58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20" w:author="Hayfa ZGAYA-BIAU" w:date="2025-06-12T18:32:00Z" w16du:dateUtc="2025-06-12T16:32:00Z">
            <w:rPr>
              <w:rFonts w:ascii="Courier New" w:eastAsia="Courier New" w:hAnsi="Courier New" w:cs="Courier New"/>
              <w:color w:val="D8DEE9"/>
              <w:sz w:val="18"/>
              <w:szCs w:val="18"/>
            </w:rPr>
          </w:rPrChange>
        </w:rPr>
        <w:t>:</w:t>
      </w:r>
      <w:proofErr w:type="gramEnd"/>
    </w:p>
    <w:p w14:paraId="01DDD86C"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5821"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582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823" w:author="Hayfa ZGAYA-BIAU" w:date="2025-06-12T18:32:00Z" w16du:dateUtc="2025-06-12T16:32:00Z">
            <w:rPr>
              <w:rFonts w:ascii="Courier New" w:eastAsia="Courier New" w:hAnsi="Courier New" w:cs="Courier New"/>
              <w:i/>
              <w:color w:val="83D6C5"/>
              <w:sz w:val="18"/>
              <w:szCs w:val="18"/>
            </w:rPr>
          </w:rPrChange>
        </w:rPr>
        <w:t>continue</w:t>
      </w:r>
      <w:proofErr w:type="gramEnd"/>
    </w:p>
    <w:p w14:paraId="36C463A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8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8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826" w:author="Hayfa ZGAYA-BIAU" w:date="2025-06-12T18:32:00Z" w16du:dateUtc="2025-06-12T16:32:00Z">
            <w:rPr>
              <w:rFonts w:ascii="Courier New" w:eastAsia="Courier New" w:hAnsi="Courier New" w:cs="Courier New"/>
              <w:color w:val="94C1FA"/>
              <w:sz w:val="18"/>
              <w:szCs w:val="18"/>
            </w:rPr>
          </w:rPrChange>
        </w:rPr>
        <w:t>output</w:t>
      </w:r>
      <w:proofErr w:type="gramEnd"/>
      <w:r w:rsidRPr="008F3D9F">
        <w:rPr>
          <w:rFonts w:ascii="Courier New" w:eastAsia="Courier New" w:hAnsi="Courier New" w:cs="Courier New"/>
          <w:color w:val="94C1FA"/>
          <w:sz w:val="18"/>
          <w:szCs w:val="18"/>
          <w:lang w:val="fr-FR"/>
          <w:rPrChange w:id="5827" w:author="Hayfa ZGAYA-BIAU" w:date="2025-06-12T18:32:00Z" w16du:dateUtc="2025-06-12T16:32:00Z">
            <w:rPr>
              <w:rFonts w:ascii="Courier New" w:eastAsia="Courier New" w:hAnsi="Courier New" w:cs="Courier New"/>
              <w:color w:val="94C1FA"/>
              <w:sz w:val="18"/>
              <w:szCs w:val="18"/>
            </w:rPr>
          </w:rPrChange>
        </w:rPr>
        <w:t>_cls_dir</w:t>
      </w:r>
      <w:proofErr w:type="spellEnd"/>
      <w:r w:rsidRPr="008F3D9F">
        <w:rPr>
          <w:rFonts w:ascii="Courier New" w:eastAsia="Courier New" w:hAnsi="Courier New" w:cs="Courier New"/>
          <w:color w:val="D8DEE9"/>
          <w:sz w:val="18"/>
          <w:szCs w:val="18"/>
          <w:lang w:val="fr-FR"/>
          <w:rPrChange w:id="58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8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3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831"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8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833"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834"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5835"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5836"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5837"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58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840"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5841" w:author="Hayfa ZGAYA-BIAU" w:date="2025-06-12T18:32:00Z" w16du:dateUtc="2025-06-12T16:32:00Z">
            <w:rPr>
              <w:rFonts w:ascii="Courier New" w:eastAsia="Courier New" w:hAnsi="Courier New" w:cs="Courier New"/>
              <w:color w:val="D6D6DD"/>
              <w:sz w:val="18"/>
              <w:szCs w:val="18"/>
            </w:rPr>
          </w:rPrChange>
        </w:rPr>
        <w:t>)</w:t>
      </w:r>
    </w:p>
    <w:p w14:paraId="272EDA6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84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84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844"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8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846"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8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848"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8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850"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8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852"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585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854" w:author="Hayfa ZGAYA-BIAU" w:date="2025-06-12T18:32:00Z" w16du:dateUtc="2025-06-12T16:32:00Z">
            <w:rPr>
              <w:rFonts w:ascii="Courier New" w:eastAsia="Courier New" w:hAnsi="Courier New" w:cs="Courier New"/>
              <w:color w:val="94C1FA"/>
              <w:sz w:val="18"/>
              <w:szCs w:val="18"/>
            </w:rPr>
          </w:rPrChange>
        </w:rPr>
        <w:t>output_cls_dir</w:t>
      </w:r>
      <w:proofErr w:type="spellEnd"/>
      <w:proofErr w:type="gramStart"/>
      <w:r w:rsidRPr="008F3D9F">
        <w:rPr>
          <w:rFonts w:ascii="Courier New" w:eastAsia="Courier New" w:hAnsi="Courier New" w:cs="Courier New"/>
          <w:color w:val="D6D6DD"/>
          <w:sz w:val="18"/>
          <w:szCs w:val="18"/>
          <w:lang w:val="fr-FR"/>
          <w:rPrChange w:id="58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56" w:author="Hayfa ZGAYA-BIAU" w:date="2025-06-12T18:32:00Z" w16du:dateUtc="2025-06-12T16:32:00Z">
            <w:rPr>
              <w:rFonts w:ascii="Courier New" w:eastAsia="Courier New" w:hAnsi="Courier New" w:cs="Courier New"/>
              <w:color w:val="D8DEE9"/>
              <w:sz w:val="18"/>
              <w:szCs w:val="18"/>
            </w:rPr>
          </w:rPrChange>
        </w:rPr>
        <w:t>:</w:t>
      </w:r>
      <w:proofErr w:type="gramEnd"/>
    </w:p>
    <w:p w14:paraId="4B7D73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85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858"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D1D1D1"/>
          <w:sz w:val="18"/>
          <w:szCs w:val="18"/>
          <w:lang w:val="fr-FR"/>
          <w:rPrChange w:id="5859"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8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861" w:author="Hayfa ZGAYA-BIAU" w:date="2025-06-12T18:32:00Z" w16du:dateUtc="2025-06-12T16:32:00Z">
            <w:rPr>
              <w:rFonts w:ascii="Courier New" w:eastAsia="Courier New" w:hAnsi="Courier New" w:cs="Courier New"/>
              <w:color w:val="EBC88D"/>
              <w:sz w:val="18"/>
              <w:szCs w:val="18"/>
            </w:rPr>
          </w:rPrChange>
        </w:rPr>
        <w:t>makedirs</w:t>
      </w:r>
      <w:proofErr w:type="spellEnd"/>
      <w:proofErr w:type="gramEnd"/>
      <w:r w:rsidRPr="008F3D9F">
        <w:rPr>
          <w:rFonts w:ascii="Courier New" w:eastAsia="Courier New" w:hAnsi="Courier New" w:cs="Courier New"/>
          <w:color w:val="D6D6DD"/>
          <w:sz w:val="18"/>
          <w:szCs w:val="18"/>
          <w:lang w:val="fr-FR"/>
          <w:rPrChange w:id="586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863" w:author="Hayfa ZGAYA-BIAU" w:date="2025-06-12T18:32:00Z" w16du:dateUtc="2025-06-12T16:32:00Z">
            <w:rPr>
              <w:rFonts w:ascii="Courier New" w:eastAsia="Courier New" w:hAnsi="Courier New" w:cs="Courier New"/>
              <w:color w:val="94C1FA"/>
              <w:sz w:val="18"/>
              <w:szCs w:val="18"/>
            </w:rPr>
          </w:rPrChange>
        </w:rPr>
        <w:t>output_cls_dir</w:t>
      </w:r>
      <w:proofErr w:type="spellEnd"/>
      <w:r w:rsidRPr="008F3D9F">
        <w:rPr>
          <w:rFonts w:ascii="Courier New" w:eastAsia="Courier New" w:hAnsi="Courier New" w:cs="Courier New"/>
          <w:color w:val="D6D6DD"/>
          <w:sz w:val="18"/>
          <w:szCs w:val="18"/>
          <w:lang w:val="fr-FR"/>
          <w:rPrChange w:id="5864" w:author="Hayfa ZGAYA-BIAU" w:date="2025-06-12T18:32:00Z" w16du:dateUtc="2025-06-12T16:32:00Z">
            <w:rPr>
              <w:rFonts w:ascii="Courier New" w:eastAsia="Courier New" w:hAnsi="Courier New" w:cs="Courier New"/>
              <w:color w:val="D6D6DD"/>
              <w:sz w:val="18"/>
              <w:szCs w:val="18"/>
            </w:rPr>
          </w:rPrChange>
        </w:rPr>
        <w:t>)</w:t>
      </w:r>
    </w:p>
    <w:p w14:paraId="26CEF19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86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866" w:author="Hayfa ZGAYA-BIAU" w:date="2025-06-12T18:32:00Z" w16du:dateUtc="2025-06-12T16:32:00Z">
            <w:rPr>
              <w:rFonts w:ascii="Courier New" w:eastAsia="Courier New" w:hAnsi="Courier New" w:cs="Courier New"/>
              <w:color w:val="D8DEE9"/>
              <w:sz w:val="18"/>
              <w:szCs w:val="18"/>
            </w:rPr>
          </w:rPrChange>
        </w:rPr>
        <w:t xml:space="preserve">      </w:t>
      </w:r>
    </w:p>
    <w:p w14:paraId="6C16B0A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86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86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586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587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5871"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5872" w:author="Hayfa ZGAYA-BIAU" w:date="2025-06-12T18:32:00Z" w16du:dateUtc="2025-06-12T16:32:00Z">
            <w:rPr>
              <w:rFonts w:ascii="Courier New" w:eastAsia="Courier New" w:hAnsi="Courier New" w:cs="Courier New"/>
              <w:color w:val="E394DC"/>
              <w:sz w:val="18"/>
              <w:szCs w:val="18"/>
            </w:rPr>
          </w:rPrChange>
        </w:rPr>
        <w:t>"Processing</w:t>
      </w:r>
      <w:proofErr w:type="spellEnd"/>
      <w:r w:rsidRPr="008F3D9F">
        <w:rPr>
          <w:rFonts w:ascii="Courier New" w:eastAsia="Courier New" w:hAnsi="Courier New" w:cs="Courier New"/>
          <w:color w:val="E394DC"/>
          <w:sz w:val="18"/>
          <w:szCs w:val="18"/>
          <w:lang w:val="fr-FR"/>
          <w:rPrChange w:id="587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5874" w:author="Hayfa ZGAYA-BIAU" w:date="2025-06-12T18:32:00Z" w16du:dateUtc="2025-06-12T16:32:00Z">
            <w:rPr>
              <w:rFonts w:ascii="Courier New" w:eastAsia="Courier New" w:hAnsi="Courier New" w:cs="Courier New"/>
              <w:color w:val="E394DC"/>
              <w:sz w:val="18"/>
              <w:szCs w:val="18"/>
            </w:rPr>
          </w:rPrChange>
        </w:rPr>
        <w:t>class:</w:t>
      </w:r>
      <w:proofErr w:type="gramEnd"/>
      <w:r w:rsidRPr="008F3D9F">
        <w:rPr>
          <w:rFonts w:ascii="Courier New" w:eastAsia="Courier New" w:hAnsi="Courier New" w:cs="Courier New"/>
          <w:color w:val="E394DC"/>
          <w:sz w:val="18"/>
          <w:szCs w:val="18"/>
          <w:lang w:val="fr-FR"/>
          <w:rPrChange w:id="5875"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5876"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5877"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F8C762"/>
          <w:sz w:val="18"/>
          <w:szCs w:val="18"/>
          <w:lang w:val="fr-FR"/>
          <w:rPrChange w:id="5878"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587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5880" w:author="Hayfa ZGAYA-BIAU" w:date="2025-06-12T18:32:00Z" w16du:dateUtc="2025-06-12T16:32:00Z">
            <w:rPr>
              <w:rFonts w:ascii="Courier New" w:eastAsia="Courier New" w:hAnsi="Courier New" w:cs="Courier New"/>
              <w:color w:val="D6D6DD"/>
              <w:sz w:val="18"/>
              <w:szCs w:val="18"/>
            </w:rPr>
          </w:rPrChange>
        </w:rPr>
        <w:t>)</w:t>
      </w:r>
    </w:p>
    <w:p w14:paraId="3D82DF9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88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8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883" w:author="Hayfa ZGAYA-BIAU" w:date="2025-06-12T18:32:00Z" w16du:dateUtc="2025-06-12T16:32:00Z">
            <w:rPr>
              <w:rFonts w:ascii="Courier New" w:eastAsia="Courier New" w:hAnsi="Courier New" w:cs="Courier New"/>
              <w:color w:val="94C1FA"/>
              <w:sz w:val="18"/>
              <w:szCs w:val="18"/>
            </w:rPr>
          </w:rPrChange>
        </w:rPr>
        <w:t>sequences</w:t>
      </w:r>
      <w:proofErr w:type="spellEnd"/>
      <w:proofErr w:type="gramEnd"/>
      <w:r w:rsidRPr="008F3D9F">
        <w:rPr>
          <w:rFonts w:ascii="Courier New" w:eastAsia="Courier New" w:hAnsi="Courier New" w:cs="Courier New"/>
          <w:color w:val="D8DEE9"/>
          <w:sz w:val="18"/>
          <w:szCs w:val="18"/>
          <w:lang w:val="fr-FR"/>
          <w:rPrChange w:id="58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8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88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88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8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889"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589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891" w:author="Hayfa ZGAYA-BIAU" w:date="2025-06-12T18:32:00Z" w16du:dateUtc="2025-06-12T16:32:00Z">
            <w:rPr>
              <w:rFonts w:ascii="Courier New" w:eastAsia="Courier New" w:hAnsi="Courier New" w:cs="Courier New"/>
              <w:color w:val="94C1FA"/>
              <w:sz w:val="18"/>
              <w:szCs w:val="18"/>
            </w:rPr>
          </w:rPrChange>
        </w:rPr>
        <w:t>cls_path</w:t>
      </w:r>
      <w:proofErr w:type="spellEnd"/>
      <w:r w:rsidRPr="008F3D9F">
        <w:rPr>
          <w:rFonts w:ascii="Courier New" w:eastAsia="Courier New" w:hAnsi="Courier New" w:cs="Courier New"/>
          <w:color w:val="D6D6DD"/>
          <w:sz w:val="18"/>
          <w:szCs w:val="18"/>
          <w:lang w:val="fr-FR"/>
          <w:rPrChange w:id="5892" w:author="Hayfa ZGAYA-BIAU" w:date="2025-06-12T18:32:00Z" w16du:dateUtc="2025-06-12T16:32:00Z">
            <w:rPr>
              <w:rFonts w:ascii="Courier New" w:eastAsia="Courier New" w:hAnsi="Courier New" w:cs="Courier New"/>
              <w:color w:val="D6D6DD"/>
              <w:sz w:val="18"/>
              <w:szCs w:val="18"/>
            </w:rPr>
          </w:rPrChange>
        </w:rPr>
        <w:t>)</w:t>
      </w:r>
    </w:p>
    <w:p w14:paraId="60C95CA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89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89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895"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589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897"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8DEE9"/>
          <w:sz w:val="18"/>
          <w:szCs w:val="18"/>
          <w:lang w:val="fr-FR"/>
          <w:rPrChange w:id="58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EFB080"/>
          <w:sz w:val="18"/>
          <w:szCs w:val="18"/>
          <w:lang w:val="fr-FR"/>
          <w:rPrChange w:id="5899" w:author="Hayfa ZGAYA-BIAU" w:date="2025-06-12T18:32:00Z" w16du:dateUtc="2025-06-12T16:32:00Z">
            <w:rPr>
              <w:rFonts w:ascii="Courier New" w:eastAsia="Courier New" w:hAnsi="Courier New" w:cs="Courier New"/>
              <w:i/>
              <w:color w:val="EFB080"/>
              <w:sz w:val="18"/>
              <w:szCs w:val="18"/>
            </w:rPr>
          </w:rPrChange>
        </w:rPr>
        <w:t>in</w:t>
      </w:r>
      <w:r w:rsidRPr="008F3D9F">
        <w:rPr>
          <w:rFonts w:ascii="Courier New" w:eastAsia="Courier New" w:hAnsi="Courier New" w:cs="Courier New"/>
          <w:color w:val="D8DEE9"/>
          <w:sz w:val="18"/>
          <w:szCs w:val="18"/>
          <w:lang w:val="fr-FR"/>
          <w:rPrChange w:id="590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5901" w:author="Hayfa ZGAYA-BIAU" w:date="2025-06-12T18:32:00Z" w16du:dateUtc="2025-06-12T16:32:00Z">
            <w:rPr>
              <w:rFonts w:ascii="Courier New" w:eastAsia="Courier New" w:hAnsi="Courier New" w:cs="Courier New"/>
              <w:color w:val="EBC88D"/>
              <w:sz w:val="18"/>
              <w:szCs w:val="18"/>
            </w:rPr>
          </w:rPrChange>
        </w:rPr>
        <w:t>tqdm</w:t>
      </w:r>
      <w:proofErr w:type="spellEnd"/>
      <w:r w:rsidRPr="008F3D9F">
        <w:rPr>
          <w:rFonts w:ascii="Courier New" w:eastAsia="Courier New" w:hAnsi="Courier New" w:cs="Courier New"/>
          <w:color w:val="D6D6DD"/>
          <w:sz w:val="18"/>
          <w:szCs w:val="18"/>
          <w:lang w:val="fr-FR"/>
          <w:rPrChange w:id="590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5903" w:author="Hayfa ZGAYA-BIAU" w:date="2025-06-12T18:32:00Z" w16du:dateUtc="2025-06-12T16:32:00Z">
            <w:rPr>
              <w:rFonts w:ascii="Courier New" w:eastAsia="Courier New" w:hAnsi="Courier New" w:cs="Courier New"/>
              <w:color w:val="94C1FA"/>
              <w:sz w:val="18"/>
              <w:szCs w:val="18"/>
            </w:rPr>
          </w:rPrChange>
        </w:rPr>
        <w:t>sequences</w:t>
      </w:r>
      <w:proofErr w:type="spellEnd"/>
      <w:r w:rsidRPr="008F3D9F">
        <w:rPr>
          <w:rFonts w:ascii="Courier New" w:eastAsia="Courier New" w:hAnsi="Courier New" w:cs="Courier New"/>
          <w:color w:val="D6D6DD"/>
          <w:sz w:val="18"/>
          <w:szCs w:val="18"/>
          <w:lang w:val="fr-FR"/>
          <w:rPrChange w:id="59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0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906" w:author="Hayfa ZGAYA-BIAU" w:date="2025-06-12T18:32:00Z" w16du:dateUtc="2025-06-12T16:32:00Z">
            <w:rPr>
              <w:rFonts w:ascii="Courier New" w:eastAsia="Courier New" w:hAnsi="Courier New" w:cs="Courier New"/>
              <w:i/>
              <w:color w:val="D6D6DD"/>
              <w:sz w:val="18"/>
              <w:szCs w:val="18"/>
            </w:rPr>
          </w:rPrChange>
        </w:rPr>
        <w:t>desc</w:t>
      </w:r>
      <w:proofErr w:type="spellEnd"/>
      <w:r w:rsidRPr="008F3D9F">
        <w:rPr>
          <w:rFonts w:ascii="Courier New" w:eastAsia="Courier New" w:hAnsi="Courier New" w:cs="Courier New"/>
          <w:color w:val="D6D6DD"/>
          <w:sz w:val="18"/>
          <w:szCs w:val="18"/>
          <w:lang w:val="fr-FR"/>
          <w:rPrChange w:id="590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5908"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5909" w:author="Hayfa ZGAYA-BIAU" w:date="2025-06-12T18:32:00Z" w16du:dateUtc="2025-06-12T16:32:00Z">
            <w:rPr>
              <w:rFonts w:ascii="Courier New" w:eastAsia="Courier New" w:hAnsi="Courier New" w:cs="Courier New"/>
              <w:color w:val="E394DC"/>
              <w:sz w:val="18"/>
              <w:szCs w:val="18"/>
            </w:rPr>
          </w:rPrChange>
        </w:rPr>
        <w:t>"Class</w:t>
      </w:r>
      <w:proofErr w:type="spellEnd"/>
      <w:r w:rsidRPr="008F3D9F">
        <w:rPr>
          <w:rFonts w:ascii="Courier New" w:eastAsia="Courier New" w:hAnsi="Courier New" w:cs="Courier New"/>
          <w:color w:val="E394DC"/>
          <w:sz w:val="18"/>
          <w:szCs w:val="18"/>
          <w:lang w:val="fr-FR"/>
          <w:rPrChange w:id="5910"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5911"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5912"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F8C762"/>
          <w:sz w:val="18"/>
          <w:szCs w:val="18"/>
          <w:lang w:val="fr-FR"/>
          <w:rPrChange w:id="5913"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5914"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6D6DD"/>
          <w:sz w:val="18"/>
          <w:szCs w:val="18"/>
          <w:lang w:val="fr-FR"/>
          <w:rPrChange w:id="59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16" w:author="Hayfa ZGAYA-BIAU" w:date="2025-06-12T18:32:00Z" w16du:dateUtc="2025-06-12T16:32:00Z">
            <w:rPr>
              <w:rFonts w:ascii="Courier New" w:eastAsia="Courier New" w:hAnsi="Courier New" w:cs="Courier New"/>
              <w:color w:val="D8DEE9"/>
              <w:sz w:val="18"/>
              <w:szCs w:val="18"/>
            </w:rPr>
          </w:rPrChange>
        </w:rPr>
        <w:t>:</w:t>
      </w:r>
      <w:proofErr w:type="gramEnd"/>
    </w:p>
    <w:p w14:paraId="27F5667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91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9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919" w:author="Hayfa ZGAYA-BIAU" w:date="2025-06-12T18:32:00Z" w16du:dateUtc="2025-06-12T16:32:00Z">
            <w:rPr>
              <w:rFonts w:ascii="Courier New" w:eastAsia="Courier New" w:hAnsi="Courier New" w:cs="Courier New"/>
              <w:color w:val="94C1FA"/>
              <w:sz w:val="18"/>
              <w:szCs w:val="18"/>
            </w:rPr>
          </w:rPrChange>
        </w:rPr>
        <w:t>seq</w:t>
      </w:r>
      <w:proofErr w:type="gramEnd"/>
      <w:r w:rsidRPr="008F3D9F">
        <w:rPr>
          <w:rFonts w:ascii="Courier New" w:eastAsia="Courier New" w:hAnsi="Courier New" w:cs="Courier New"/>
          <w:color w:val="94C1FA"/>
          <w:sz w:val="18"/>
          <w:szCs w:val="18"/>
          <w:lang w:val="fr-FR"/>
          <w:rPrChange w:id="5920"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59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9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2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924"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9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926"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927"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5928"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592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5930" w:author="Hayfa ZGAYA-BIAU" w:date="2025-06-12T18:32:00Z" w16du:dateUtc="2025-06-12T16:32:00Z">
            <w:rPr>
              <w:rFonts w:ascii="Courier New" w:eastAsia="Courier New" w:hAnsi="Courier New" w:cs="Courier New"/>
              <w:color w:val="94C1FA"/>
              <w:sz w:val="18"/>
              <w:szCs w:val="18"/>
            </w:rPr>
          </w:rPrChange>
        </w:rPr>
        <w:t>cls_path</w:t>
      </w:r>
      <w:proofErr w:type="spellEnd"/>
      <w:r w:rsidRPr="008F3D9F">
        <w:rPr>
          <w:rFonts w:ascii="Courier New" w:eastAsia="Courier New" w:hAnsi="Courier New" w:cs="Courier New"/>
          <w:color w:val="D6D6DD"/>
          <w:sz w:val="18"/>
          <w:szCs w:val="18"/>
          <w:lang w:val="fr-FR"/>
          <w:rPrChange w:id="59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3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933"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6D6DD"/>
          <w:sz w:val="18"/>
          <w:szCs w:val="18"/>
          <w:lang w:val="fr-FR"/>
          <w:rPrChange w:id="5934" w:author="Hayfa ZGAYA-BIAU" w:date="2025-06-12T18:32:00Z" w16du:dateUtc="2025-06-12T16:32:00Z">
            <w:rPr>
              <w:rFonts w:ascii="Courier New" w:eastAsia="Courier New" w:hAnsi="Courier New" w:cs="Courier New"/>
              <w:color w:val="D6D6DD"/>
              <w:sz w:val="18"/>
              <w:szCs w:val="18"/>
            </w:rPr>
          </w:rPrChange>
        </w:rPr>
        <w:t>)</w:t>
      </w:r>
    </w:p>
    <w:p w14:paraId="0C68A24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93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93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937"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9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5939"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59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5941"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594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5943"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59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5945" w:author="Hayfa ZGAYA-BIAU" w:date="2025-06-12T18:32:00Z" w16du:dateUtc="2025-06-12T16:32:00Z">
            <w:rPr>
              <w:rFonts w:ascii="Courier New" w:eastAsia="Courier New" w:hAnsi="Courier New" w:cs="Courier New"/>
              <w:color w:val="EBC88D"/>
              <w:sz w:val="18"/>
              <w:szCs w:val="18"/>
            </w:rPr>
          </w:rPrChange>
        </w:rPr>
        <w:t>isdir</w:t>
      </w:r>
      <w:proofErr w:type="spellEnd"/>
      <w:r w:rsidRPr="008F3D9F">
        <w:rPr>
          <w:rFonts w:ascii="Courier New" w:eastAsia="Courier New" w:hAnsi="Courier New" w:cs="Courier New"/>
          <w:color w:val="D6D6DD"/>
          <w:sz w:val="18"/>
          <w:szCs w:val="18"/>
          <w:lang w:val="fr-FR"/>
          <w:rPrChange w:id="594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947" w:author="Hayfa ZGAYA-BIAU" w:date="2025-06-12T18:32:00Z" w16du:dateUtc="2025-06-12T16:32:00Z">
            <w:rPr>
              <w:rFonts w:ascii="Courier New" w:eastAsia="Courier New" w:hAnsi="Courier New" w:cs="Courier New"/>
              <w:color w:val="94C1FA"/>
              <w:sz w:val="18"/>
              <w:szCs w:val="18"/>
            </w:rPr>
          </w:rPrChange>
        </w:rPr>
        <w:t>seq_path</w:t>
      </w:r>
      <w:proofErr w:type="spellEnd"/>
      <w:proofErr w:type="gramStart"/>
      <w:r w:rsidRPr="008F3D9F">
        <w:rPr>
          <w:rFonts w:ascii="Courier New" w:eastAsia="Courier New" w:hAnsi="Courier New" w:cs="Courier New"/>
          <w:color w:val="D6D6DD"/>
          <w:sz w:val="18"/>
          <w:szCs w:val="18"/>
          <w:lang w:val="fr-FR"/>
          <w:rPrChange w:id="59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49" w:author="Hayfa ZGAYA-BIAU" w:date="2025-06-12T18:32:00Z" w16du:dateUtc="2025-06-12T16:32:00Z">
            <w:rPr>
              <w:rFonts w:ascii="Courier New" w:eastAsia="Courier New" w:hAnsi="Courier New" w:cs="Courier New"/>
              <w:color w:val="D8DEE9"/>
              <w:sz w:val="18"/>
              <w:szCs w:val="18"/>
            </w:rPr>
          </w:rPrChange>
        </w:rPr>
        <w:t>:</w:t>
      </w:r>
      <w:proofErr w:type="gramEnd"/>
    </w:p>
    <w:p w14:paraId="25251B83"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5950"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595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952" w:author="Hayfa ZGAYA-BIAU" w:date="2025-06-12T18:32:00Z" w16du:dateUtc="2025-06-12T16:32:00Z">
            <w:rPr>
              <w:rFonts w:ascii="Courier New" w:eastAsia="Courier New" w:hAnsi="Courier New" w:cs="Courier New"/>
              <w:i/>
              <w:color w:val="83D6C5"/>
              <w:sz w:val="18"/>
              <w:szCs w:val="18"/>
            </w:rPr>
          </w:rPrChange>
        </w:rPr>
        <w:t>continue</w:t>
      </w:r>
      <w:proofErr w:type="gramEnd"/>
    </w:p>
    <w:p w14:paraId="1B9D352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595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595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5955" w:author="Hayfa ZGAYA-BIAU" w:date="2025-06-12T18:32:00Z" w16du:dateUtc="2025-06-12T16:32:00Z">
            <w:rPr>
              <w:rFonts w:ascii="Courier New" w:eastAsia="Courier New" w:hAnsi="Courier New" w:cs="Courier New"/>
              <w:color w:val="94C1FA"/>
              <w:sz w:val="18"/>
              <w:szCs w:val="18"/>
            </w:rPr>
          </w:rPrChange>
        </w:rPr>
        <w:t>preprocessed</w:t>
      </w:r>
      <w:proofErr w:type="gramEnd"/>
      <w:r w:rsidRPr="008F3D9F">
        <w:rPr>
          <w:rFonts w:ascii="Courier New" w:eastAsia="Courier New" w:hAnsi="Courier New" w:cs="Courier New"/>
          <w:color w:val="94C1FA"/>
          <w:sz w:val="18"/>
          <w:szCs w:val="18"/>
          <w:lang w:val="fr-FR"/>
          <w:rPrChange w:id="5956" w:author="Hayfa ZGAYA-BIAU" w:date="2025-06-12T18:32:00Z" w16du:dateUtc="2025-06-12T16:32:00Z">
            <w:rPr>
              <w:rFonts w:ascii="Courier New" w:eastAsia="Courier New" w:hAnsi="Courier New" w:cs="Courier New"/>
              <w:color w:val="94C1FA"/>
              <w:sz w:val="18"/>
              <w:szCs w:val="18"/>
            </w:rPr>
          </w:rPrChange>
        </w:rPr>
        <w:t>_sequence</w:t>
      </w:r>
      <w:proofErr w:type="spellEnd"/>
      <w:r w:rsidRPr="008F3D9F">
        <w:rPr>
          <w:rFonts w:ascii="Courier New" w:eastAsia="Courier New" w:hAnsi="Courier New" w:cs="Courier New"/>
          <w:color w:val="D8DEE9"/>
          <w:sz w:val="18"/>
          <w:szCs w:val="18"/>
          <w:lang w:val="fr-FR"/>
          <w:rPrChange w:id="59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9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5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5960" w:author="Hayfa ZGAYA-BIAU" w:date="2025-06-12T18:32:00Z" w16du:dateUtc="2025-06-12T16:32:00Z">
            <w:rPr>
              <w:rFonts w:ascii="Courier New" w:eastAsia="Courier New" w:hAnsi="Courier New" w:cs="Courier New"/>
              <w:color w:val="EBC88D"/>
              <w:sz w:val="18"/>
              <w:szCs w:val="18"/>
            </w:rPr>
          </w:rPrChange>
        </w:rPr>
        <w:t>preprocess_video_</w:t>
      </w:r>
      <w:proofErr w:type="gramStart"/>
      <w:r w:rsidRPr="008F3D9F">
        <w:rPr>
          <w:rFonts w:ascii="Courier New" w:eastAsia="Courier New" w:hAnsi="Courier New" w:cs="Courier New"/>
          <w:color w:val="EBC88D"/>
          <w:sz w:val="18"/>
          <w:szCs w:val="18"/>
          <w:lang w:val="fr-FR"/>
          <w:rPrChange w:id="5961" w:author="Hayfa ZGAYA-BIAU" w:date="2025-06-12T18:32:00Z" w16du:dateUtc="2025-06-12T16:32:00Z">
            <w:rPr>
              <w:rFonts w:ascii="Courier New" w:eastAsia="Courier New" w:hAnsi="Courier New" w:cs="Courier New"/>
              <w:color w:val="EBC88D"/>
              <w:sz w:val="18"/>
              <w:szCs w:val="18"/>
            </w:rPr>
          </w:rPrChange>
        </w:rPr>
        <w:t>sequence</w:t>
      </w:r>
      <w:proofErr w:type="spellEnd"/>
      <w:r w:rsidRPr="008F3D9F">
        <w:rPr>
          <w:rFonts w:ascii="Courier New" w:eastAsia="Courier New" w:hAnsi="Courier New" w:cs="Courier New"/>
          <w:color w:val="D6D6DD"/>
          <w:sz w:val="18"/>
          <w:szCs w:val="18"/>
          <w:lang w:val="fr-FR"/>
          <w:rPrChange w:id="596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5963" w:author="Hayfa ZGAYA-BIAU" w:date="2025-06-12T18:32:00Z" w16du:dateUtc="2025-06-12T16:32:00Z">
            <w:rPr>
              <w:rFonts w:ascii="Courier New" w:eastAsia="Courier New" w:hAnsi="Courier New" w:cs="Courier New"/>
              <w:color w:val="94C1FA"/>
              <w:sz w:val="18"/>
              <w:szCs w:val="18"/>
            </w:rPr>
          </w:rPrChange>
        </w:rPr>
        <w:t>seq_path</w:t>
      </w:r>
      <w:proofErr w:type="spellEnd"/>
      <w:r w:rsidRPr="008F3D9F">
        <w:rPr>
          <w:rFonts w:ascii="Courier New" w:eastAsia="Courier New" w:hAnsi="Courier New" w:cs="Courier New"/>
          <w:color w:val="D6D6DD"/>
          <w:sz w:val="18"/>
          <w:szCs w:val="18"/>
          <w:lang w:val="fr-FR"/>
          <w:rPrChange w:id="59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6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5966" w:author="Hayfa ZGAYA-BIAU" w:date="2025-06-12T18:32:00Z" w16du:dateUtc="2025-06-12T16:32:00Z">
            <w:rPr>
              <w:rFonts w:ascii="Courier New" w:eastAsia="Courier New" w:hAnsi="Courier New" w:cs="Courier New"/>
              <w:color w:val="94C1FA"/>
              <w:sz w:val="18"/>
              <w:szCs w:val="18"/>
            </w:rPr>
          </w:rPrChange>
        </w:rPr>
        <w:t>detector</w:t>
      </w:r>
      <w:r w:rsidRPr="008F3D9F">
        <w:rPr>
          <w:rFonts w:ascii="Courier New" w:eastAsia="Courier New" w:hAnsi="Courier New" w:cs="Courier New"/>
          <w:color w:val="D6D6DD"/>
          <w:sz w:val="18"/>
          <w:szCs w:val="18"/>
          <w:lang w:val="fr-FR"/>
          <w:rPrChange w:id="59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6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5969" w:author="Hayfa ZGAYA-BIAU" w:date="2025-06-12T18:32:00Z" w16du:dateUtc="2025-06-12T16:32:00Z">
            <w:rPr>
              <w:rFonts w:ascii="Courier New" w:eastAsia="Courier New" w:hAnsi="Courier New" w:cs="Courier New"/>
              <w:color w:val="94C1FA"/>
              <w:sz w:val="18"/>
              <w:szCs w:val="18"/>
            </w:rPr>
          </w:rPrChange>
        </w:rPr>
        <w:t>predictor</w:t>
      </w:r>
      <w:proofErr w:type="spellEnd"/>
      <w:r w:rsidRPr="008F3D9F">
        <w:rPr>
          <w:rFonts w:ascii="Courier New" w:eastAsia="Courier New" w:hAnsi="Courier New" w:cs="Courier New"/>
          <w:color w:val="D6D6DD"/>
          <w:sz w:val="18"/>
          <w:szCs w:val="18"/>
          <w:lang w:val="fr-FR"/>
          <w:rPrChange w:id="59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5972" w:author="Hayfa ZGAYA-BIAU" w:date="2025-06-12T18:32:00Z" w16du:dateUtc="2025-06-12T16:32:00Z">
            <w:rPr>
              <w:rFonts w:ascii="Courier New" w:eastAsia="Courier New" w:hAnsi="Courier New" w:cs="Courier New"/>
              <w:i/>
              <w:color w:val="D6D6DD"/>
              <w:sz w:val="18"/>
              <w:szCs w:val="18"/>
            </w:rPr>
          </w:rPrChange>
        </w:rPr>
        <w:t>img_size</w:t>
      </w:r>
      <w:proofErr w:type="spellEnd"/>
      <w:r w:rsidRPr="008F3D9F">
        <w:rPr>
          <w:rFonts w:ascii="Courier New" w:eastAsia="Courier New" w:hAnsi="Courier New" w:cs="Courier New"/>
          <w:color w:val="D6D6DD"/>
          <w:sz w:val="18"/>
          <w:szCs w:val="18"/>
          <w:lang w:val="fr-FR"/>
          <w:rPrChange w:id="597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5974" w:author="Hayfa ZGAYA-BIAU" w:date="2025-06-12T18:32:00Z" w16du:dateUtc="2025-06-12T16:32:00Z">
            <w:rPr>
              <w:rFonts w:ascii="Courier New" w:eastAsia="Courier New" w:hAnsi="Courier New" w:cs="Courier New"/>
              <w:i/>
              <w:color w:val="D6D6DD"/>
              <w:sz w:val="18"/>
              <w:szCs w:val="18"/>
            </w:rPr>
          </w:rPrChange>
        </w:rPr>
        <w:t>img_size</w:t>
      </w:r>
      <w:proofErr w:type="spellEnd"/>
      <w:r w:rsidRPr="008F3D9F">
        <w:rPr>
          <w:rFonts w:ascii="Courier New" w:eastAsia="Courier New" w:hAnsi="Courier New" w:cs="Courier New"/>
          <w:color w:val="D6D6DD"/>
          <w:sz w:val="18"/>
          <w:szCs w:val="18"/>
          <w:lang w:val="fr-FR"/>
          <w:rPrChange w:id="5975" w:author="Hayfa ZGAYA-BIAU" w:date="2025-06-12T18:32:00Z" w16du:dateUtc="2025-06-12T16:32:00Z">
            <w:rPr>
              <w:rFonts w:ascii="Courier New" w:eastAsia="Courier New" w:hAnsi="Courier New" w:cs="Courier New"/>
              <w:color w:val="D6D6DD"/>
              <w:sz w:val="18"/>
              <w:szCs w:val="18"/>
            </w:rPr>
          </w:rPrChange>
        </w:rPr>
        <w:t>)</w:t>
      </w:r>
    </w:p>
    <w:p w14:paraId="790CD45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597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597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97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597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5980"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598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5982" w:author="Hayfa ZGAYA-BIAU" w:date="2025-06-12T18:32:00Z" w16du:dateUtc="2025-06-12T16:32:00Z">
            <w:rPr>
              <w:rFonts w:ascii="Courier New" w:eastAsia="Courier New" w:hAnsi="Courier New" w:cs="Courier New"/>
              <w:color w:val="94C1FA"/>
              <w:sz w:val="18"/>
              <w:szCs w:val="18"/>
            </w:rPr>
          </w:rPrChange>
        </w:rPr>
        <w:t>preprocessed_sequence</w:t>
      </w:r>
      <w:proofErr w:type="spellEnd"/>
      <w:r w:rsidRPr="008F3D9F">
        <w:rPr>
          <w:rFonts w:ascii="Courier New" w:eastAsia="Courier New" w:hAnsi="Courier New" w:cs="Courier New"/>
          <w:color w:val="D6D6DD"/>
          <w:sz w:val="18"/>
          <w:szCs w:val="18"/>
          <w:lang w:val="fr-FR"/>
          <w:rPrChange w:id="59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59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598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5987"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8DEE9"/>
          <w:sz w:val="18"/>
          <w:szCs w:val="18"/>
          <w:lang w:val="fr-FR"/>
          <w:rPrChange w:id="5988" w:author="Hayfa ZGAYA-BIAU" w:date="2025-06-12T18:32:00Z" w16du:dateUtc="2025-06-12T16:32:00Z">
            <w:rPr>
              <w:rFonts w:ascii="Courier New" w:eastAsia="Courier New" w:hAnsi="Courier New" w:cs="Courier New"/>
              <w:color w:val="D8DEE9"/>
              <w:sz w:val="18"/>
              <w:szCs w:val="18"/>
            </w:rPr>
          </w:rPrChange>
        </w:rPr>
        <w:t>:</w:t>
      </w:r>
      <w:proofErr w:type="gramEnd"/>
    </w:p>
    <w:p w14:paraId="7C3BBA4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598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59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5991" w:author="Hayfa ZGAYA-BIAU" w:date="2025-06-12T18:32:00Z" w16du:dateUtc="2025-06-12T16:32:00Z">
            <w:rPr>
              <w:rFonts w:ascii="Courier New" w:eastAsia="Courier New" w:hAnsi="Courier New" w:cs="Courier New"/>
              <w:i/>
              <w:color w:val="83D6C5"/>
              <w:sz w:val="18"/>
              <w:szCs w:val="18"/>
            </w:rPr>
          </w:rPrChange>
        </w:rPr>
        <w:t>continue</w:t>
      </w:r>
      <w:r w:rsidRPr="008F3D9F">
        <w:rPr>
          <w:rFonts w:ascii="Courier New" w:eastAsia="Courier New" w:hAnsi="Courier New" w:cs="Courier New"/>
          <w:color w:val="D8DEE9"/>
          <w:sz w:val="18"/>
          <w:szCs w:val="18"/>
          <w:lang w:val="fr-FR"/>
          <w:rPrChange w:id="59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5993"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5994" w:author="Hayfa ZGAYA-BIAU" w:date="2025-06-12T18:32:00Z" w16du:dateUtc="2025-06-12T16:32:00Z">
            <w:rPr>
              <w:rFonts w:ascii="Courier New" w:eastAsia="Courier New" w:hAnsi="Courier New" w:cs="Courier New"/>
              <w:i/>
              <w:color w:val="FFFFFF"/>
              <w:sz w:val="18"/>
              <w:szCs w:val="18"/>
            </w:rPr>
          </w:rPrChange>
        </w:rPr>
        <w:t xml:space="preserve"> Skip </w:t>
      </w:r>
      <w:proofErr w:type="spellStart"/>
      <w:r w:rsidRPr="008F3D9F">
        <w:rPr>
          <w:rFonts w:ascii="Courier New" w:eastAsia="Courier New" w:hAnsi="Courier New" w:cs="Courier New"/>
          <w:i/>
          <w:color w:val="FFFFFF"/>
          <w:sz w:val="18"/>
          <w:szCs w:val="18"/>
          <w:lang w:val="fr-FR"/>
          <w:rPrChange w:id="5995" w:author="Hayfa ZGAYA-BIAU" w:date="2025-06-12T18:32:00Z" w16du:dateUtc="2025-06-12T16:32:00Z">
            <w:rPr>
              <w:rFonts w:ascii="Courier New" w:eastAsia="Courier New" w:hAnsi="Courier New" w:cs="Courier New"/>
              <w:i/>
              <w:color w:val="FFFFFF"/>
              <w:sz w:val="18"/>
              <w:szCs w:val="18"/>
            </w:rPr>
          </w:rPrChange>
        </w:rPr>
        <w:t>sequences</w:t>
      </w:r>
      <w:proofErr w:type="spellEnd"/>
      <w:r w:rsidRPr="008F3D9F">
        <w:rPr>
          <w:rFonts w:ascii="Courier New" w:eastAsia="Courier New" w:hAnsi="Courier New" w:cs="Courier New"/>
          <w:i/>
          <w:color w:val="FFFFFF"/>
          <w:sz w:val="18"/>
          <w:szCs w:val="18"/>
          <w:lang w:val="fr-FR"/>
          <w:rPrChange w:id="599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5997"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5998" w:author="Hayfa ZGAYA-BIAU" w:date="2025-06-12T18:32:00Z" w16du:dateUtc="2025-06-12T16:32:00Z">
            <w:rPr>
              <w:rFonts w:ascii="Courier New" w:eastAsia="Courier New" w:hAnsi="Courier New" w:cs="Courier New"/>
              <w:i/>
              <w:color w:val="FFFFFF"/>
              <w:sz w:val="18"/>
              <w:szCs w:val="18"/>
            </w:rPr>
          </w:rPrChange>
        </w:rPr>
        <w:t xml:space="preserve"> no </w:t>
      </w:r>
      <w:proofErr w:type="spellStart"/>
      <w:r w:rsidRPr="008F3D9F">
        <w:rPr>
          <w:rFonts w:ascii="Courier New" w:eastAsia="Courier New" w:hAnsi="Courier New" w:cs="Courier New"/>
          <w:i/>
          <w:color w:val="FFFFFF"/>
          <w:sz w:val="18"/>
          <w:szCs w:val="18"/>
          <w:lang w:val="fr-FR"/>
          <w:rPrChange w:id="5999" w:author="Hayfa ZGAYA-BIAU" w:date="2025-06-12T18:32:00Z" w16du:dateUtc="2025-06-12T16:32:00Z">
            <w:rPr>
              <w:rFonts w:ascii="Courier New" w:eastAsia="Courier New" w:hAnsi="Courier New" w:cs="Courier New"/>
              <w:i/>
              <w:color w:val="FFFFFF"/>
              <w:sz w:val="18"/>
              <w:szCs w:val="18"/>
            </w:rPr>
          </w:rPrChange>
        </w:rPr>
        <w:t>valid</w:t>
      </w:r>
      <w:proofErr w:type="spellEnd"/>
      <w:r w:rsidRPr="008F3D9F">
        <w:rPr>
          <w:rFonts w:ascii="Courier New" w:eastAsia="Courier New" w:hAnsi="Courier New" w:cs="Courier New"/>
          <w:i/>
          <w:color w:val="FFFFFF"/>
          <w:sz w:val="18"/>
          <w:szCs w:val="18"/>
          <w:lang w:val="fr-FR"/>
          <w:rPrChange w:id="6000" w:author="Hayfa ZGAYA-BIAU" w:date="2025-06-12T18:32:00Z" w16du:dateUtc="2025-06-12T16:32:00Z">
            <w:rPr>
              <w:rFonts w:ascii="Courier New" w:eastAsia="Courier New" w:hAnsi="Courier New" w:cs="Courier New"/>
              <w:i/>
              <w:color w:val="FFFFFF"/>
              <w:sz w:val="18"/>
              <w:szCs w:val="18"/>
            </w:rPr>
          </w:rPrChange>
        </w:rPr>
        <w:t xml:space="preserve"> frames</w:t>
      </w:r>
    </w:p>
    <w:p w14:paraId="1A66A63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00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002" w:author="Hayfa ZGAYA-BIAU" w:date="2025-06-12T18:32:00Z" w16du:dateUtc="2025-06-12T16:32:00Z">
            <w:rPr>
              <w:rFonts w:ascii="Courier New" w:eastAsia="Courier New" w:hAnsi="Courier New" w:cs="Courier New"/>
              <w:color w:val="D8DEE9"/>
              <w:sz w:val="18"/>
              <w:szCs w:val="18"/>
            </w:rPr>
          </w:rPrChange>
        </w:rPr>
        <w:t xml:space="preserve">          </w:t>
      </w:r>
    </w:p>
    <w:p w14:paraId="6F0447A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600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60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6005" w:author="Hayfa ZGAYA-BIAU" w:date="2025-06-12T18:32:00Z" w16du:dateUtc="2025-06-12T16:32:00Z">
            <w:rPr>
              <w:rFonts w:ascii="Courier New" w:eastAsia="Courier New" w:hAnsi="Courier New" w:cs="Courier New"/>
              <w:i/>
              <w:color w:val="FFFFFF"/>
              <w:sz w:val="18"/>
              <w:szCs w:val="18"/>
            </w:rPr>
          </w:rPrChange>
        </w:rPr>
        <w:t xml:space="preserve"># Stack frames to </w:t>
      </w:r>
      <w:proofErr w:type="spellStart"/>
      <w:r w:rsidRPr="008F3D9F">
        <w:rPr>
          <w:rFonts w:ascii="Courier New" w:eastAsia="Courier New" w:hAnsi="Courier New" w:cs="Courier New"/>
          <w:i/>
          <w:color w:val="FFFFFF"/>
          <w:sz w:val="18"/>
          <w:szCs w:val="18"/>
          <w:lang w:val="fr-FR"/>
          <w:rPrChange w:id="6006" w:author="Hayfa ZGAYA-BIAU" w:date="2025-06-12T18:32:00Z" w16du:dateUtc="2025-06-12T16:32:00Z">
            <w:rPr>
              <w:rFonts w:ascii="Courier New" w:eastAsia="Courier New" w:hAnsi="Courier New" w:cs="Courier New"/>
              <w:i/>
              <w:color w:val="FFFFFF"/>
              <w:sz w:val="18"/>
              <w:szCs w:val="18"/>
            </w:rPr>
          </w:rPrChange>
        </w:rPr>
        <w:t>form</w:t>
      </w:r>
      <w:proofErr w:type="spellEnd"/>
      <w:r w:rsidRPr="008F3D9F">
        <w:rPr>
          <w:rFonts w:ascii="Courier New" w:eastAsia="Courier New" w:hAnsi="Courier New" w:cs="Courier New"/>
          <w:i/>
          <w:color w:val="FFFFFF"/>
          <w:sz w:val="18"/>
          <w:szCs w:val="18"/>
          <w:lang w:val="fr-FR"/>
          <w:rPrChange w:id="6007" w:author="Hayfa ZGAYA-BIAU" w:date="2025-06-12T18:32:00Z" w16du:dateUtc="2025-06-12T16:32:00Z">
            <w:rPr>
              <w:rFonts w:ascii="Courier New" w:eastAsia="Courier New" w:hAnsi="Courier New" w:cs="Courier New"/>
              <w:i/>
              <w:color w:val="FFFFFF"/>
              <w:sz w:val="18"/>
              <w:szCs w:val="18"/>
            </w:rPr>
          </w:rPrChange>
        </w:rPr>
        <w:t xml:space="preserve"> a 3D </w:t>
      </w:r>
      <w:proofErr w:type="spellStart"/>
      <w:r w:rsidRPr="008F3D9F">
        <w:rPr>
          <w:rFonts w:ascii="Courier New" w:eastAsia="Courier New" w:hAnsi="Courier New" w:cs="Courier New"/>
          <w:i/>
          <w:color w:val="FFFFFF"/>
          <w:sz w:val="18"/>
          <w:szCs w:val="18"/>
          <w:lang w:val="fr-FR"/>
          <w:rPrChange w:id="6008" w:author="Hayfa ZGAYA-BIAU" w:date="2025-06-12T18:32:00Z" w16du:dateUtc="2025-06-12T16:32:00Z">
            <w:rPr>
              <w:rFonts w:ascii="Courier New" w:eastAsia="Courier New" w:hAnsi="Courier New" w:cs="Courier New"/>
              <w:i/>
              <w:color w:val="FFFFFF"/>
              <w:sz w:val="18"/>
              <w:szCs w:val="18"/>
            </w:rPr>
          </w:rPrChange>
        </w:rPr>
        <w:t>array</w:t>
      </w:r>
      <w:proofErr w:type="spellEnd"/>
      <w:r w:rsidRPr="008F3D9F">
        <w:rPr>
          <w:rFonts w:ascii="Courier New" w:eastAsia="Courier New" w:hAnsi="Courier New" w:cs="Courier New"/>
          <w:i/>
          <w:color w:val="FFFFFF"/>
          <w:sz w:val="18"/>
          <w:szCs w:val="18"/>
          <w:lang w:val="fr-FR"/>
          <w:rPrChange w:id="6009" w:author="Hayfa ZGAYA-BIAU" w:date="2025-06-12T18:32:00Z" w16du:dateUtc="2025-06-12T16:32:00Z">
            <w:rPr>
              <w:rFonts w:ascii="Courier New" w:eastAsia="Courier New" w:hAnsi="Courier New" w:cs="Courier New"/>
              <w:i/>
              <w:color w:val="FFFFFF"/>
              <w:sz w:val="18"/>
              <w:szCs w:val="18"/>
            </w:rPr>
          </w:rPrChange>
        </w:rPr>
        <w:t xml:space="preserve"> (frames, </w:t>
      </w:r>
      <w:proofErr w:type="spellStart"/>
      <w:r w:rsidRPr="008F3D9F">
        <w:rPr>
          <w:rFonts w:ascii="Courier New" w:eastAsia="Courier New" w:hAnsi="Courier New" w:cs="Courier New"/>
          <w:i/>
          <w:color w:val="FFFFFF"/>
          <w:sz w:val="18"/>
          <w:szCs w:val="18"/>
          <w:lang w:val="fr-FR"/>
          <w:rPrChange w:id="6010" w:author="Hayfa ZGAYA-BIAU" w:date="2025-06-12T18:32:00Z" w16du:dateUtc="2025-06-12T16:32:00Z">
            <w:rPr>
              <w:rFonts w:ascii="Courier New" w:eastAsia="Courier New" w:hAnsi="Courier New" w:cs="Courier New"/>
              <w:i/>
              <w:color w:val="FFFFFF"/>
              <w:sz w:val="18"/>
              <w:szCs w:val="18"/>
            </w:rPr>
          </w:rPrChange>
        </w:rPr>
        <w:t>height</w:t>
      </w:r>
      <w:proofErr w:type="spellEnd"/>
      <w:r w:rsidRPr="008F3D9F">
        <w:rPr>
          <w:rFonts w:ascii="Courier New" w:eastAsia="Courier New" w:hAnsi="Courier New" w:cs="Courier New"/>
          <w:i/>
          <w:color w:val="FFFFFF"/>
          <w:sz w:val="18"/>
          <w:szCs w:val="18"/>
          <w:lang w:val="fr-FR"/>
          <w:rPrChange w:id="601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012" w:author="Hayfa ZGAYA-BIAU" w:date="2025-06-12T18:32:00Z" w16du:dateUtc="2025-06-12T16:32:00Z">
            <w:rPr>
              <w:rFonts w:ascii="Courier New" w:eastAsia="Courier New" w:hAnsi="Courier New" w:cs="Courier New"/>
              <w:i/>
              <w:color w:val="FFFFFF"/>
              <w:sz w:val="18"/>
              <w:szCs w:val="18"/>
            </w:rPr>
          </w:rPrChange>
        </w:rPr>
        <w:t>width</w:t>
      </w:r>
      <w:proofErr w:type="spellEnd"/>
      <w:r w:rsidRPr="008F3D9F">
        <w:rPr>
          <w:rFonts w:ascii="Courier New" w:eastAsia="Courier New" w:hAnsi="Courier New" w:cs="Courier New"/>
          <w:i/>
          <w:color w:val="FFFFFF"/>
          <w:sz w:val="18"/>
          <w:szCs w:val="18"/>
          <w:lang w:val="fr-FR"/>
          <w:rPrChange w:id="6013" w:author="Hayfa ZGAYA-BIAU" w:date="2025-06-12T18:32:00Z" w16du:dateUtc="2025-06-12T16:32:00Z">
            <w:rPr>
              <w:rFonts w:ascii="Courier New" w:eastAsia="Courier New" w:hAnsi="Courier New" w:cs="Courier New"/>
              <w:i/>
              <w:color w:val="FFFFFF"/>
              <w:sz w:val="18"/>
              <w:szCs w:val="18"/>
            </w:rPr>
          </w:rPrChange>
        </w:rPr>
        <w:t>, channels)</w:t>
      </w:r>
    </w:p>
    <w:p w14:paraId="123DB52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01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0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016"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6017" w:author="Hayfa ZGAYA-BIAU" w:date="2025-06-12T18:32:00Z" w16du:dateUtc="2025-06-12T16:32:00Z">
            <w:rPr>
              <w:rFonts w:ascii="Courier New" w:eastAsia="Courier New" w:hAnsi="Courier New" w:cs="Courier New"/>
              <w:color w:val="94C1FA"/>
              <w:sz w:val="18"/>
              <w:szCs w:val="18"/>
            </w:rPr>
          </w:rPrChange>
        </w:rPr>
        <w:t>_array</w:t>
      </w:r>
      <w:proofErr w:type="spellEnd"/>
      <w:r w:rsidRPr="008F3D9F">
        <w:rPr>
          <w:rFonts w:ascii="Courier New" w:eastAsia="Courier New" w:hAnsi="Courier New" w:cs="Courier New"/>
          <w:color w:val="D8DEE9"/>
          <w:sz w:val="18"/>
          <w:szCs w:val="18"/>
          <w:lang w:val="fr-FR"/>
          <w:rPrChange w:id="60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0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0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021"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0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023" w:author="Hayfa ZGAYA-BIAU" w:date="2025-06-12T18:32:00Z" w16du:dateUtc="2025-06-12T16:32:00Z">
            <w:rPr>
              <w:rFonts w:ascii="Courier New" w:eastAsia="Courier New" w:hAnsi="Courier New" w:cs="Courier New"/>
              <w:color w:val="EBC88D"/>
              <w:sz w:val="18"/>
              <w:szCs w:val="18"/>
            </w:rPr>
          </w:rPrChange>
        </w:rPr>
        <w:t>stack</w:t>
      </w:r>
      <w:proofErr w:type="spellEnd"/>
      <w:proofErr w:type="gramEnd"/>
      <w:r w:rsidRPr="008F3D9F">
        <w:rPr>
          <w:rFonts w:ascii="Courier New" w:eastAsia="Courier New" w:hAnsi="Courier New" w:cs="Courier New"/>
          <w:color w:val="D6D6DD"/>
          <w:sz w:val="18"/>
          <w:szCs w:val="18"/>
          <w:lang w:val="fr-FR"/>
          <w:rPrChange w:id="602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025" w:author="Hayfa ZGAYA-BIAU" w:date="2025-06-12T18:32:00Z" w16du:dateUtc="2025-06-12T16:32:00Z">
            <w:rPr>
              <w:rFonts w:ascii="Courier New" w:eastAsia="Courier New" w:hAnsi="Courier New" w:cs="Courier New"/>
              <w:color w:val="94C1FA"/>
              <w:sz w:val="18"/>
              <w:szCs w:val="18"/>
            </w:rPr>
          </w:rPrChange>
        </w:rPr>
        <w:t>preprocessed_sequence</w:t>
      </w:r>
      <w:proofErr w:type="spellEnd"/>
      <w:r w:rsidRPr="008F3D9F">
        <w:rPr>
          <w:rFonts w:ascii="Courier New" w:eastAsia="Courier New" w:hAnsi="Courier New" w:cs="Courier New"/>
          <w:color w:val="D6D6DD"/>
          <w:sz w:val="18"/>
          <w:szCs w:val="18"/>
          <w:lang w:val="fr-FR"/>
          <w:rPrChange w:id="60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0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6028"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60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030"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6031" w:author="Hayfa ZGAYA-BIAU" w:date="2025-06-12T18:32:00Z" w16du:dateUtc="2025-06-12T16:32:00Z">
            <w:rPr>
              <w:rFonts w:ascii="Courier New" w:eastAsia="Courier New" w:hAnsi="Courier New" w:cs="Courier New"/>
              <w:color w:val="D6D6DD"/>
              <w:sz w:val="18"/>
              <w:szCs w:val="18"/>
            </w:rPr>
          </w:rPrChange>
        </w:rPr>
        <w:t>)</w:t>
      </w:r>
    </w:p>
    <w:p w14:paraId="645C3B3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03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033" w:author="Hayfa ZGAYA-BIAU" w:date="2025-06-12T18:32:00Z" w16du:dateUtc="2025-06-12T16:32:00Z">
            <w:rPr>
              <w:rFonts w:ascii="Courier New" w:eastAsia="Courier New" w:hAnsi="Courier New" w:cs="Courier New"/>
              <w:color w:val="D8DEE9"/>
              <w:sz w:val="18"/>
              <w:szCs w:val="18"/>
            </w:rPr>
          </w:rPrChange>
        </w:rPr>
        <w:t xml:space="preserve">          </w:t>
      </w:r>
    </w:p>
    <w:p w14:paraId="41588BD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603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60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6036" w:author="Hayfa ZGAYA-BIAU" w:date="2025-06-12T18:32:00Z" w16du:dateUtc="2025-06-12T16:32:00Z">
            <w:rPr>
              <w:rFonts w:ascii="Courier New" w:eastAsia="Courier New" w:hAnsi="Courier New" w:cs="Courier New"/>
              <w:i/>
              <w:color w:val="FFFFFF"/>
              <w:sz w:val="18"/>
              <w:szCs w:val="18"/>
            </w:rPr>
          </w:rPrChange>
        </w:rPr>
        <w:t xml:space="preserve"># Save the </w:t>
      </w:r>
      <w:proofErr w:type="spellStart"/>
      <w:r w:rsidRPr="008F3D9F">
        <w:rPr>
          <w:rFonts w:ascii="Courier New" w:eastAsia="Courier New" w:hAnsi="Courier New" w:cs="Courier New"/>
          <w:i/>
          <w:color w:val="FFFFFF"/>
          <w:sz w:val="18"/>
          <w:szCs w:val="18"/>
          <w:lang w:val="fr-FR"/>
          <w:rPrChange w:id="6037" w:author="Hayfa ZGAYA-BIAU" w:date="2025-06-12T18:32:00Z" w16du:dateUtc="2025-06-12T16:32:00Z">
            <w:rPr>
              <w:rFonts w:ascii="Courier New" w:eastAsia="Courier New" w:hAnsi="Courier New" w:cs="Courier New"/>
              <w:i/>
              <w:color w:val="FFFFFF"/>
              <w:sz w:val="18"/>
              <w:szCs w:val="18"/>
            </w:rPr>
          </w:rPrChange>
        </w:rPr>
        <w:t>preprocessed</w:t>
      </w:r>
      <w:proofErr w:type="spellEnd"/>
      <w:r w:rsidRPr="008F3D9F">
        <w:rPr>
          <w:rFonts w:ascii="Courier New" w:eastAsia="Courier New" w:hAnsi="Courier New" w:cs="Courier New"/>
          <w:i/>
          <w:color w:val="FFFFFF"/>
          <w:sz w:val="18"/>
          <w:szCs w:val="18"/>
          <w:lang w:val="fr-FR"/>
          <w:rPrChange w:id="603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039"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6040" w:author="Hayfa ZGAYA-BIAU" w:date="2025-06-12T18:32:00Z" w16du:dateUtc="2025-06-12T16:32:00Z">
            <w:rPr>
              <w:rFonts w:ascii="Courier New" w:eastAsia="Courier New" w:hAnsi="Courier New" w:cs="Courier New"/>
              <w:i/>
              <w:color w:val="FFFFFF"/>
              <w:sz w:val="18"/>
              <w:szCs w:val="18"/>
            </w:rPr>
          </w:rPrChange>
        </w:rPr>
        <w:t xml:space="preserve"> as a </w:t>
      </w:r>
      <w:proofErr w:type="spellStart"/>
      <w:r w:rsidRPr="008F3D9F">
        <w:rPr>
          <w:rFonts w:ascii="Courier New" w:eastAsia="Courier New" w:hAnsi="Courier New" w:cs="Courier New"/>
          <w:i/>
          <w:color w:val="FFFFFF"/>
          <w:sz w:val="18"/>
          <w:szCs w:val="18"/>
          <w:lang w:val="fr-FR"/>
          <w:rPrChange w:id="6041" w:author="Hayfa ZGAYA-BIAU" w:date="2025-06-12T18:32:00Z" w16du:dateUtc="2025-06-12T16:32:00Z">
            <w:rPr>
              <w:rFonts w:ascii="Courier New" w:eastAsia="Courier New" w:hAnsi="Courier New" w:cs="Courier New"/>
              <w:i/>
              <w:color w:val="FFFFFF"/>
              <w:sz w:val="18"/>
              <w:szCs w:val="18"/>
            </w:rPr>
          </w:rPrChange>
        </w:rPr>
        <w:t>numpy</w:t>
      </w:r>
      <w:proofErr w:type="spellEnd"/>
      <w:r w:rsidRPr="008F3D9F">
        <w:rPr>
          <w:rFonts w:ascii="Courier New" w:eastAsia="Courier New" w:hAnsi="Courier New" w:cs="Courier New"/>
          <w:i/>
          <w:color w:val="FFFFFF"/>
          <w:sz w:val="18"/>
          <w:szCs w:val="18"/>
          <w:lang w:val="fr-FR"/>
          <w:rPrChange w:id="6042" w:author="Hayfa ZGAYA-BIAU" w:date="2025-06-12T18:32:00Z" w16du:dateUtc="2025-06-12T16:32:00Z">
            <w:rPr>
              <w:rFonts w:ascii="Courier New" w:eastAsia="Courier New" w:hAnsi="Courier New" w:cs="Courier New"/>
              <w:i/>
              <w:color w:val="FFFFFF"/>
              <w:sz w:val="18"/>
              <w:szCs w:val="18"/>
            </w:rPr>
          </w:rPrChange>
        </w:rPr>
        <w:t xml:space="preserve"> file</w:t>
      </w:r>
    </w:p>
    <w:p w14:paraId="7CF98F4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0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04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045" w:author="Hayfa ZGAYA-BIAU" w:date="2025-06-12T18:32:00Z" w16du:dateUtc="2025-06-12T16:32:00Z">
            <w:rPr>
              <w:rFonts w:ascii="Courier New" w:eastAsia="Courier New" w:hAnsi="Courier New" w:cs="Courier New"/>
              <w:color w:val="94C1FA"/>
              <w:sz w:val="18"/>
              <w:szCs w:val="18"/>
            </w:rPr>
          </w:rPrChange>
        </w:rPr>
        <w:t>npy</w:t>
      </w:r>
      <w:proofErr w:type="gramEnd"/>
      <w:r w:rsidRPr="008F3D9F">
        <w:rPr>
          <w:rFonts w:ascii="Courier New" w:eastAsia="Courier New" w:hAnsi="Courier New" w:cs="Courier New"/>
          <w:color w:val="94C1FA"/>
          <w:sz w:val="18"/>
          <w:szCs w:val="18"/>
          <w:lang w:val="fr-FR"/>
          <w:rPrChange w:id="6046" w:author="Hayfa ZGAYA-BIAU" w:date="2025-06-12T18:32:00Z" w16du:dateUtc="2025-06-12T16:32:00Z">
            <w:rPr>
              <w:rFonts w:ascii="Courier New" w:eastAsia="Courier New" w:hAnsi="Courier New" w:cs="Courier New"/>
              <w:color w:val="94C1FA"/>
              <w:sz w:val="18"/>
              <w:szCs w:val="18"/>
            </w:rPr>
          </w:rPrChange>
        </w:rPr>
        <w:t>_filename</w:t>
      </w:r>
      <w:proofErr w:type="spellEnd"/>
      <w:r w:rsidRPr="008F3D9F">
        <w:rPr>
          <w:rFonts w:ascii="Courier New" w:eastAsia="Courier New" w:hAnsi="Courier New" w:cs="Courier New"/>
          <w:color w:val="D8DEE9"/>
          <w:sz w:val="18"/>
          <w:szCs w:val="18"/>
          <w:lang w:val="fr-FR"/>
          <w:rPrChange w:id="60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0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0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050"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0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6052"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6053"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6054"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6055"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6056" w:author="Hayfa ZGAYA-BIAU" w:date="2025-06-12T18:32:00Z" w16du:dateUtc="2025-06-12T16:32:00Z">
            <w:rPr>
              <w:rFonts w:ascii="Courier New" w:eastAsia="Courier New" w:hAnsi="Courier New" w:cs="Courier New"/>
              <w:color w:val="94C1FA"/>
              <w:sz w:val="18"/>
              <w:szCs w:val="18"/>
            </w:rPr>
          </w:rPrChange>
        </w:rPr>
        <w:t>output_cls_dir</w:t>
      </w:r>
      <w:proofErr w:type="spellEnd"/>
      <w:r w:rsidRPr="008F3D9F">
        <w:rPr>
          <w:rFonts w:ascii="Courier New" w:eastAsia="Courier New" w:hAnsi="Courier New" w:cs="Courier New"/>
          <w:color w:val="D6D6DD"/>
          <w:sz w:val="18"/>
          <w:szCs w:val="18"/>
          <w:lang w:val="fr-FR"/>
          <w:rPrChange w:id="60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0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6059"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606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F8C762"/>
          <w:sz w:val="18"/>
          <w:szCs w:val="18"/>
          <w:lang w:val="fr-FR"/>
          <w:rPrChange w:id="6061"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6062" w:author="Hayfa ZGAYA-BIAU" w:date="2025-06-12T18:32:00Z" w16du:dateUtc="2025-06-12T16:32:00Z">
            <w:rPr>
              <w:rFonts w:ascii="Courier New" w:eastAsia="Courier New" w:hAnsi="Courier New" w:cs="Courier New"/>
              <w:color w:val="94C1FA"/>
              <w:sz w:val="18"/>
              <w:szCs w:val="18"/>
            </w:rPr>
          </w:rPrChange>
        </w:rPr>
        <w:t>seq</w:t>
      </w:r>
      <w:proofErr w:type="spellEnd"/>
      <w:proofErr w:type="gramStart"/>
      <w:r w:rsidRPr="008F3D9F">
        <w:rPr>
          <w:rFonts w:ascii="Courier New" w:eastAsia="Courier New" w:hAnsi="Courier New" w:cs="Courier New"/>
          <w:color w:val="F8C762"/>
          <w:sz w:val="18"/>
          <w:szCs w:val="18"/>
          <w:lang w:val="fr-FR"/>
          <w:rPrChange w:id="6063"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606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065" w:author="Hayfa ZGAYA-BIAU" w:date="2025-06-12T18:32:00Z" w16du:dateUtc="2025-06-12T16:32:00Z">
            <w:rPr>
              <w:rFonts w:ascii="Courier New" w:eastAsia="Courier New" w:hAnsi="Courier New" w:cs="Courier New"/>
              <w:color w:val="E394DC"/>
              <w:sz w:val="18"/>
              <w:szCs w:val="18"/>
            </w:rPr>
          </w:rPrChange>
        </w:rPr>
        <w:t>npy</w:t>
      </w:r>
      <w:proofErr w:type="spellEnd"/>
      <w:proofErr w:type="gramEnd"/>
      <w:r w:rsidRPr="008F3D9F">
        <w:rPr>
          <w:rFonts w:ascii="Courier New" w:eastAsia="Courier New" w:hAnsi="Courier New" w:cs="Courier New"/>
          <w:color w:val="E394DC"/>
          <w:sz w:val="18"/>
          <w:szCs w:val="18"/>
          <w:lang w:val="fr-FR"/>
          <w:rPrChange w:id="606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067" w:author="Hayfa ZGAYA-BIAU" w:date="2025-06-12T18:32:00Z" w16du:dateUtc="2025-06-12T16:32:00Z">
            <w:rPr>
              <w:rFonts w:ascii="Courier New" w:eastAsia="Courier New" w:hAnsi="Courier New" w:cs="Courier New"/>
              <w:color w:val="D6D6DD"/>
              <w:sz w:val="18"/>
              <w:szCs w:val="18"/>
            </w:rPr>
          </w:rPrChange>
        </w:rPr>
        <w:t>)</w:t>
      </w:r>
    </w:p>
    <w:p w14:paraId="0CFB286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06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0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07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0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072" w:author="Hayfa ZGAYA-BIAU" w:date="2025-06-12T18:32:00Z" w16du:dateUtc="2025-06-12T16:32:00Z">
            <w:rPr>
              <w:rFonts w:ascii="Courier New" w:eastAsia="Courier New" w:hAnsi="Courier New" w:cs="Courier New"/>
              <w:color w:val="EBC88D"/>
              <w:sz w:val="18"/>
              <w:szCs w:val="18"/>
            </w:rPr>
          </w:rPrChange>
        </w:rPr>
        <w:t>save</w:t>
      </w:r>
      <w:proofErr w:type="spellEnd"/>
      <w:proofErr w:type="gramEnd"/>
      <w:r w:rsidRPr="008F3D9F">
        <w:rPr>
          <w:rFonts w:ascii="Courier New" w:eastAsia="Courier New" w:hAnsi="Courier New" w:cs="Courier New"/>
          <w:color w:val="D6D6DD"/>
          <w:sz w:val="18"/>
          <w:szCs w:val="18"/>
          <w:lang w:val="fr-FR"/>
          <w:rPrChange w:id="607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074" w:author="Hayfa ZGAYA-BIAU" w:date="2025-06-12T18:32:00Z" w16du:dateUtc="2025-06-12T16:32:00Z">
            <w:rPr>
              <w:rFonts w:ascii="Courier New" w:eastAsia="Courier New" w:hAnsi="Courier New" w:cs="Courier New"/>
              <w:color w:val="94C1FA"/>
              <w:sz w:val="18"/>
              <w:szCs w:val="18"/>
            </w:rPr>
          </w:rPrChange>
        </w:rPr>
        <w:t>npy_filename</w:t>
      </w:r>
      <w:proofErr w:type="spellEnd"/>
      <w:r w:rsidRPr="008F3D9F">
        <w:rPr>
          <w:rFonts w:ascii="Courier New" w:eastAsia="Courier New" w:hAnsi="Courier New" w:cs="Courier New"/>
          <w:color w:val="D6D6DD"/>
          <w:sz w:val="18"/>
          <w:szCs w:val="18"/>
          <w:lang w:val="fr-FR"/>
          <w:rPrChange w:id="60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07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077" w:author="Hayfa ZGAYA-BIAU" w:date="2025-06-12T18:32:00Z" w16du:dateUtc="2025-06-12T16:32:00Z">
            <w:rPr>
              <w:rFonts w:ascii="Courier New" w:eastAsia="Courier New" w:hAnsi="Courier New" w:cs="Courier New"/>
              <w:color w:val="94C1FA"/>
              <w:sz w:val="18"/>
              <w:szCs w:val="18"/>
            </w:rPr>
          </w:rPrChange>
        </w:rPr>
        <w:t>sequence_array</w:t>
      </w:r>
      <w:proofErr w:type="spellEnd"/>
      <w:r w:rsidRPr="008F3D9F">
        <w:rPr>
          <w:rFonts w:ascii="Courier New" w:eastAsia="Courier New" w:hAnsi="Courier New" w:cs="Courier New"/>
          <w:color w:val="D6D6DD"/>
          <w:sz w:val="18"/>
          <w:szCs w:val="18"/>
          <w:lang w:val="fr-FR"/>
          <w:rPrChange w:id="6078" w:author="Hayfa ZGAYA-BIAU" w:date="2025-06-12T18:32:00Z" w16du:dateUtc="2025-06-12T16:32:00Z">
            <w:rPr>
              <w:rFonts w:ascii="Courier New" w:eastAsia="Courier New" w:hAnsi="Courier New" w:cs="Courier New"/>
              <w:color w:val="D6D6DD"/>
              <w:sz w:val="18"/>
              <w:szCs w:val="18"/>
            </w:rPr>
          </w:rPrChange>
        </w:rPr>
        <w:t>)</w:t>
      </w:r>
    </w:p>
    <w:p w14:paraId="1A4AEB4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07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080" w:author="Hayfa ZGAYA-BIAU" w:date="2025-06-12T18:32:00Z" w16du:dateUtc="2025-06-12T16:32:00Z">
            <w:rPr>
              <w:rFonts w:ascii="Courier New" w:eastAsia="Courier New" w:hAnsi="Courier New" w:cs="Courier New"/>
              <w:color w:val="D8DEE9"/>
              <w:sz w:val="18"/>
              <w:szCs w:val="18"/>
            </w:rPr>
          </w:rPrChange>
        </w:rPr>
        <w:t xml:space="preserve">  </w:t>
      </w:r>
    </w:p>
    <w:p w14:paraId="47313BD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08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0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6083"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608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6085" w:author="Hayfa ZGAYA-BIAU" w:date="2025-06-12T18:32:00Z" w16du:dateUtc="2025-06-12T16:32:00Z">
            <w:rPr>
              <w:rFonts w:ascii="Courier New" w:eastAsia="Courier New" w:hAnsi="Courier New" w:cs="Courier New"/>
              <w:color w:val="E394DC"/>
              <w:sz w:val="18"/>
              <w:szCs w:val="18"/>
            </w:rPr>
          </w:rPrChange>
        </w:rPr>
        <w:t xml:space="preserve">"Data </w:t>
      </w:r>
      <w:proofErr w:type="spellStart"/>
      <w:r w:rsidRPr="008F3D9F">
        <w:rPr>
          <w:rFonts w:ascii="Courier New" w:eastAsia="Courier New" w:hAnsi="Courier New" w:cs="Courier New"/>
          <w:color w:val="E394DC"/>
          <w:sz w:val="18"/>
          <w:szCs w:val="18"/>
          <w:lang w:val="fr-FR"/>
          <w:rPrChange w:id="6086" w:author="Hayfa ZGAYA-BIAU" w:date="2025-06-12T18:32:00Z" w16du:dateUtc="2025-06-12T16:32:00Z">
            <w:rPr>
              <w:rFonts w:ascii="Courier New" w:eastAsia="Courier New" w:hAnsi="Courier New" w:cs="Courier New"/>
              <w:color w:val="E394DC"/>
              <w:sz w:val="18"/>
              <w:szCs w:val="18"/>
            </w:rPr>
          </w:rPrChange>
        </w:rPr>
        <w:t>preprocessing</w:t>
      </w:r>
      <w:proofErr w:type="spellEnd"/>
      <w:r w:rsidRPr="008F3D9F">
        <w:rPr>
          <w:rFonts w:ascii="Courier New" w:eastAsia="Courier New" w:hAnsi="Courier New" w:cs="Courier New"/>
          <w:color w:val="E394DC"/>
          <w:sz w:val="18"/>
          <w:szCs w:val="18"/>
          <w:lang w:val="fr-FR"/>
          <w:rPrChange w:id="608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088" w:author="Hayfa ZGAYA-BIAU" w:date="2025-06-12T18:32:00Z" w16du:dateUtc="2025-06-12T16:32:00Z">
            <w:rPr>
              <w:rFonts w:ascii="Courier New" w:eastAsia="Courier New" w:hAnsi="Courier New" w:cs="Courier New"/>
              <w:color w:val="E394DC"/>
              <w:sz w:val="18"/>
              <w:szCs w:val="18"/>
            </w:rPr>
          </w:rPrChange>
        </w:rPr>
        <w:t>completed</w:t>
      </w:r>
      <w:proofErr w:type="spellEnd"/>
      <w:r w:rsidRPr="008F3D9F">
        <w:rPr>
          <w:rFonts w:ascii="Courier New" w:eastAsia="Courier New" w:hAnsi="Courier New" w:cs="Courier New"/>
          <w:color w:val="E394DC"/>
          <w:sz w:val="18"/>
          <w:szCs w:val="18"/>
          <w:lang w:val="fr-FR"/>
          <w:rPrChange w:id="608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090" w:author="Hayfa ZGAYA-BIAU" w:date="2025-06-12T18:32:00Z" w16du:dateUtc="2025-06-12T16:32:00Z">
            <w:rPr>
              <w:rFonts w:ascii="Courier New" w:eastAsia="Courier New" w:hAnsi="Courier New" w:cs="Courier New"/>
              <w:color w:val="D6D6DD"/>
              <w:sz w:val="18"/>
              <w:szCs w:val="18"/>
            </w:rPr>
          </w:rPrChange>
        </w:rPr>
        <w:t>)</w:t>
      </w:r>
    </w:p>
    <w:p w14:paraId="46D2802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091" w:author="Hayfa ZGAYA-BIAU" w:date="2025-06-12T18:32:00Z" w16du:dateUtc="2025-06-12T16:32:00Z">
            <w:rPr>
              <w:rFonts w:ascii="Courier New" w:eastAsia="Courier New" w:hAnsi="Courier New" w:cs="Courier New"/>
              <w:color w:val="D8DEE9"/>
              <w:sz w:val="18"/>
              <w:szCs w:val="18"/>
            </w:rPr>
          </w:rPrChange>
        </w:rPr>
      </w:pPr>
    </w:p>
    <w:p w14:paraId="148B1D1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092"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609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609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095"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6096"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6097"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60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0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101"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610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103" w:author="Hayfa ZGAYA-BIAU" w:date="2025-06-12T18:32:00Z" w16du:dateUtc="2025-06-12T16:32:00Z">
            <w:rPr>
              <w:rFonts w:ascii="Courier New" w:eastAsia="Courier New" w:hAnsi="Courier New" w:cs="Courier New"/>
              <w:color w:val="D8DEE9"/>
              <w:sz w:val="18"/>
              <w:szCs w:val="18"/>
            </w:rPr>
          </w:rPrChange>
        </w:rPr>
        <w:t>:</w:t>
      </w:r>
      <w:proofErr w:type="gramEnd"/>
    </w:p>
    <w:p w14:paraId="37E84C7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10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10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6106" w:author="Hayfa ZGAYA-BIAU" w:date="2025-06-12T18:32:00Z" w16du:dateUtc="2025-06-12T16:32:00Z">
            <w:rPr>
              <w:rFonts w:ascii="Courier New" w:eastAsia="Courier New" w:hAnsi="Courier New" w:cs="Courier New"/>
              <w:color w:val="EBC88D"/>
              <w:sz w:val="18"/>
              <w:szCs w:val="18"/>
            </w:rPr>
          </w:rPrChange>
        </w:rPr>
        <w:t>preprocess</w:t>
      </w:r>
      <w:proofErr w:type="gramEnd"/>
      <w:r w:rsidRPr="008F3D9F">
        <w:rPr>
          <w:rFonts w:ascii="Courier New" w:eastAsia="Courier New" w:hAnsi="Courier New" w:cs="Courier New"/>
          <w:color w:val="EBC88D"/>
          <w:sz w:val="18"/>
          <w:szCs w:val="18"/>
          <w:lang w:val="fr-FR"/>
          <w:rPrChange w:id="6107"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6108" w:author="Hayfa ZGAYA-BIAU" w:date="2025-06-12T18:32:00Z" w16du:dateUtc="2025-06-12T16:32:00Z">
            <w:rPr>
              <w:rFonts w:ascii="Courier New" w:eastAsia="Courier New" w:hAnsi="Courier New" w:cs="Courier New"/>
              <w:color w:val="EBC88D"/>
              <w:sz w:val="18"/>
              <w:szCs w:val="18"/>
            </w:rPr>
          </w:rPrChange>
        </w:rPr>
        <w:t>dataset</w:t>
      </w:r>
      <w:proofErr w:type="spellEnd"/>
      <w:r w:rsidRPr="008F3D9F">
        <w:rPr>
          <w:rFonts w:ascii="Courier New" w:eastAsia="Courier New" w:hAnsi="Courier New" w:cs="Courier New"/>
          <w:color w:val="D6D6DD"/>
          <w:sz w:val="18"/>
          <w:szCs w:val="18"/>
          <w:lang w:val="fr-FR"/>
          <w:rPrChange w:id="610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6110" w:author="Hayfa ZGAYA-BIAU" w:date="2025-06-12T18:32:00Z" w16du:dateUtc="2025-06-12T16:32:00Z">
            <w:rPr>
              <w:rFonts w:ascii="Courier New" w:eastAsia="Courier New" w:hAnsi="Courier New" w:cs="Courier New"/>
              <w:i/>
              <w:color w:val="D6D6DD"/>
              <w:sz w:val="18"/>
              <w:szCs w:val="18"/>
            </w:rPr>
          </w:rPrChange>
        </w:rPr>
        <w:t>dataset_dir</w:t>
      </w:r>
      <w:proofErr w:type="spellEnd"/>
      <w:r w:rsidRPr="008F3D9F">
        <w:rPr>
          <w:rFonts w:ascii="Courier New" w:eastAsia="Courier New" w:hAnsi="Courier New" w:cs="Courier New"/>
          <w:color w:val="D6D6DD"/>
          <w:sz w:val="18"/>
          <w:szCs w:val="18"/>
          <w:lang w:val="fr-FR"/>
          <w:rPrChange w:id="61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11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113"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611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1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117" w:author="Hayfa ZGAYA-BIAU" w:date="2025-06-12T18:32:00Z" w16du:dateUtc="2025-06-12T16:32:00Z">
            <w:rPr>
              <w:rFonts w:ascii="Courier New" w:eastAsia="Courier New" w:hAnsi="Courier New" w:cs="Courier New"/>
              <w:i/>
              <w:color w:val="D6D6DD"/>
              <w:sz w:val="18"/>
              <w:szCs w:val="18"/>
            </w:rPr>
          </w:rPrChange>
        </w:rPr>
        <w:t>output_dir</w:t>
      </w:r>
      <w:proofErr w:type="spellEnd"/>
      <w:r w:rsidRPr="008F3D9F">
        <w:rPr>
          <w:rFonts w:ascii="Courier New" w:eastAsia="Courier New" w:hAnsi="Courier New" w:cs="Courier New"/>
          <w:color w:val="D6D6DD"/>
          <w:sz w:val="18"/>
          <w:szCs w:val="18"/>
          <w:lang w:val="fr-FR"/>
          <w:rPrChange w:id="61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11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120" w:author="Hayfa ZGAYA-BIAU" w:date="2025-06-12T18:32:00Z" w16du:dateUtc="2025-06-12T16:32:00Z">
            <w:rPr>
              <w:rFonts w:ascii="Courier New" w:eastAsia="Courier New" w:hAnsi="Courier New" w:cs="Courier New"/>
              <w:color w:val="E394DC"/>
              <w:sz w:val="18"/>
              <w:szCs w:val="18"/>
            </w:rPr>
          </w:rPrChange>
        </w:rPr>
        <w:t>preprocessed_sequences</w:t>
      </w:r>
      <w:proofErr w:type="spellEnd"/>
      <w:r w:rsidRPr="008F3D9F">
        <w:rPr>
          <w:rFonts w:ascii="Courier New" w:eastAsia="Courier New" w:hAnsi="Courier New" w:cs="Courier New"/>
          <w:color w:val="E394DC"/>
          <w:sz w:val="18"/>
          <w:szCs w:val="18"/>
          <w:lang w:val="fr-FR"/>
          <w:rPrChange w:id="612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1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2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124" w:author="Hayfa ZGAYA-BIAU" w:date="2025-06-12T18:32:00Z" w16du:dateUtc="2025-06-12T16:32:00Z">
            <w:rPr>
              <w:rFonts w:ascii="Courier New" w:eastAsia="Courier New" w:hAnsi="Courier New" w:cs="Courier New"/>
              <w:i/>
              <w:color w:val="D6D6DD"/>
              <w:sz w:val="18"/>
              <w:szCs w:val="18"/>
            </w:rPr>
          </w:rPrChange>
        </w:rPr>
        <w:t>img_size</w:t>
      </w:r>
      <w:proofErr w:type="spellEnd"/>
      <w:proofErr w:type="gramStart"/>
      <w:r w:rsidRPr="008F3D9F">
        <w:rPr>
          <w:rFonts w:ascii="Courier New" w:eastAsia="Courier New" w:hAnsi="Courier New" w:cs="Courier New"/>
          <w:color w:val="D6D6DD"/>
          <w:sz w:val="18"/>
          <w:szCs w:val="18"/>
          <w:lang w:val="fr-FR"/>
          <w:rPrChange w:id="612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6126"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61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6129"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6130" w:author="Hayfa ZGAYA-BIAU" w:date="2025-06-12T18:32:00Z" w16du:dateUtc="2025-06-12T16:32:00Z">
            <w:rPr>
              <w:rFonts w:ascii="Courier New" w:eastAsia="Courier New" w:hAnsi="Courier New" w:cs="Courier New"/>
              <w:color w:val="D6D6DD"/>
              <w:sz w:val="18"/>
              <w:szCs w:val="18"/>
            </w:rPr>
          </w:rPrChange>
        </w:rPr>
        <w:t>))</w:t>
      </w:r>
    </w:p>
    <w:p w14:paraId="65CAE2F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131" w:author="Hayfa ZGAYA-BIAU" w:date="2025-06-12T18:32:00Z" w16du:dateUtc="2025-06-12T16:32:00Z">
            <w:rPr>
              <w:rFonts w:ascii="Courier New" w:eastAsia="Courier New" w:hAnsi="Courier New" w:cs="Courier New"/>
              <w:color w:val="D8DEE9"/>
              <w:sz w:val="18"/>
              <w:szCs w:val="18"/>
            </w:rPr>
          </w:rPrChange>
        </w:rPr>
      </w:pPr>
    </w:p>
    <w:p w14:paraId="33715D12" w14:textId="77777777" w:rsidR="00F0408B" w:rsidRPr="008F3D9F" w:rsidRDefault="00F0408B">
      <w:pPr>
        <w:rPr>
          <w:sz w:val="16"/>
          <w:szCs w:val="16"/>
          <w:lang w:val="fr-FR"/>
          <w:rPrChange w:id="6132" w:author="Hayfa ZGAYA-BIAU" w:date="2025-06-12T18:32:00Z" w16du:dateUtc="2025-06-12T16:32:00Z">
            <w:rPr>
              <w:sz w:val="16"/>
              <w:szCs w:val="16"/>
            </w:rPr>
          </w:rPrChange>
        </w:rPr>
      </w:pPr>
    </w:p>
    <w:p w14:paraId="1F0C3862" w14:textId="77777777" w:rsidR="00F0408B" w:rsidRPr="008F3D9F" w:rsidRDefault="00F0408B">
      <w:pPr>
        <w:rPr>
          <w:sz w:val="16"/>
          <w:szCs w:val="16"/>
          <w:lang w:val="fr-FR"/>
          <w:rPrChange w:id="6133" w:author="Hayfa ZGAYA-BIAU" w:date="2025-06-12T18:32:00Z" w16du:dateUtc="2025-06-12T16:32:00Z">
            <w:rPr>
              <w:sz w:val="16"/>
              <w:szCs w:val="16"/>
            </w:rPr>
          </w:rPrChange>
        </w:rPr>
      </w:pPr>
    </w:p>
    <w:p w14:paraId="32DBCDF6"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6134"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6135" w:author="Hayfa ZGAYA-BIAU" w:date="2025-06-12T18:32:00Z" w16du:dateUtc="2025-06-12T16:32:00Z">
            <w:rPr>
              <w:rFonts w:ascii="Courier New" w:eastAsia="Courier New" w:hAnsi="Courier New" w:cs="Courier New"/>
              <w:b/>
              <w:i/>
              <w:color w:val="FFFFFF"/>
              <w:sz w:val="30"/>
              <w:szCs w:val="30"/>
            </w:rPr>
          </w:rPrChange>
        </w:rPr>
        <w:t># dataset_preparation_sequences.py</w:t>
      </w:r>
    </w:p>
    <w:p w14:paraId="35791F5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136" w:author="Hayfa ZGAYA-BIAU" w:date="2025-06-12T18:32:00Z" w16du:dateUtc="2025-06-12T16:32:00Z">
            <w:rPr>
              <w:rFonts w:ascii="Courier New" w:eastAsia="Courier New" w:hAnsi="Courier New" w:cs="Courier New"/>
              <w:color w:val="D8DEE9"/>
              <w:sz w:val="18"/>
              <w:szCs w:val="18"/>
            </w:rPr>
          </w:rPrChange>
        </w:rPr>
      </w:pPr>
    </w:p>
    <w:p w14:paraId="02B47007"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613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613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61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6140" w:author="Hayfa ZGAYA-BIAU" w:date="2025-06-12T18:32:00Z" w16du:dateUtc="2025-06-12T16:32:00Z">
            <w:rPr>
              <w:rFonts w:ascii="Courier New" w:eastAsia="Courier New" w:hAnsi="Courier New" w:cs="Courier New"/>
              <w:color w:val="D1D1D1"/>
              <w:sz w:val="18"/>
              <w:szCs w:val="18"/>
            </w:rPr>
          </w:rPrChange>
        </w:rPr>
        <w:t>os</w:t>
      </w:r>
    </w:p>
    <w:p w14:paraId="5F3A7616"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614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614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614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6144"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61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146"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614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6148" w:author="Hayfa ZGAYA-BIAU" w:date="2025-06-12T18:32:00Z" w16du:dateUtc="2025-06-12T16:32:00Z">
            <w:rPr>
              <w:rFonts w:ascii="Courier New" w:eastAsia="Courier New" w:hAnsi="Courier New" w:cs="Courier New"/>
              <w:color w:val="D1D1D1"/>
              <w:sz w:val="18"/>
              <w:szCs w:val="18"/>
            </w:rPr>
          </w:rPrChange>
        </w:rPr>
        <w:t>np</w:t>
      </w:r>
      <w:proofErr w:type="spellEnd"/>
    </w:p>
    <w:p w14:paraId="60D11703"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6149"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6150"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61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152" w:author="Hayfa ZGAYA-BIAU" w:date="2025-06-12T18:32:00Z" w16du:dateUtc="2025-06-12T16:32:00Z">
            <w:rPr>
              <w:rFonts w:ascii="Courier New" w:eastAsia="Courier New" w:hAnsi="Courier New" w:cs="Courier New"/>
              <w:color w:val="D1D1D1"/>
              <w:sz w:val="18"/>
              <w:szCs w:val="18"/>
            </w:rPr>
          </w:rPrChange>
        </w:rPr>
        <w:t>sklearn</w:t>
      </w:r>
      <w:r w:rsidRPr="008F3D9F">
        <w:rPr>
          <w:rFonts w:ascii="Courier New" w:eastAsia="Courier New" w:hAnsi="Courier New" w:cs="Courier New"/>
          <w:color w:val="D6D6DD"/>
          <w:sz w:val="18"/>
          <w:szCs w:val="18"/>
          <w:lang w:val="fr-FR"/>
          <w:rPrChange w:id="61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6154" w:author="Hayfa ZGAYA-BIAU" w:date="2025-06-12T18:32:00Z" w16du:dateUtc="2025-06-12T16:32:00Z">
            <w:rPr>
              <w:rFonts w:ascii="Courier New" w:eastAsia="Courier New" w:hAnsi="Courier New" w:cs="Courier New"/>
              <w:color w:val="D1D1D1"/>
              <w:sz w:val="18"/>
              <w:szCs w:val="18"/>
            </w:rPr>
          </w:rPrChange>
        </w:rPr>
        <w:t>model</w:t>
      </w:r>
      <w:proofErr w:type="gramEnd"/>
      <w:r w:rsidRPr="008F3D9F">
        <w:rPr>
          <w:rFonts w:ascii="Courier New" w:eastAsia="Courier New" w:hAnsi="Courier New" w:cs="Courier New"/>
          <w:color w:val="D1D1D1"/>
          <w:sz w:val="18"/>
          <w:szCs w:val="18"/>
          <w:lang w:val="fr-FR"/>
          <w:rPrChange w:id="6155" w:author="Hayfa ZGAYA-BIAU" w:date="2025-06-12T18:32:00Z" w16du:dateUtc="2025-06-12T16:32:00Z">
            <w:rPr>
              <w:rFonts w:ascii="Courier New" w:eastAsia="Courier New" w:hAnsi="Courier New" w:cs="Courier New"/>
              <w:color w:val="D1D1D1"/>
              <w:sz w:val="18"/>
              <w:szCs w:val="18"/>
            </w:rPr>
          </w:rPrChange>
        </w:rPr>
        <w:t>_selection</w:t>
      </w:r>
      <w:proofErr w:type="spellEnd"/>
      <w:r w:rsidRPr="008F3D9F">
        <w:rPr>
          <w:rFonts w:ascii="Courier New" w:eastAsia="Courier New" w:hAnsi="Courier New" w:cs="Courier New"/>
          <w:color w:val="D8DEE9"/>
          <w:sz w:val="18"/>
          <w:szCs w:val="18"/>
          <w:lang w:val="fr-FR"/>
          <w:rPrChange w:id="61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157"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615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6159" w:author="Hayfa ZGAYA-BIAU" w:date="2025-06-12T18:32:00Z" w16du:dateUtc="2025-06-12T16:32:00Z">
            <w:rPr>
              <w:rFonts w:ascii="Courier New" w:eastAsia="Courier New" w:hAnsi="Courier New" w:cs="Courier New"/>
              <w:color w:val="EBC88D"/>
              <w:sz w:val="18"/>
              <w:szCs w:val="18"/>
            </w:rPr>
          </w:rPrChange>
        </w:rPr>
        <w:t>train_test_split</w:t>
      </w:r>
      <w:proofErr w:type="spellEnd"/>
    </w:p>
    <w:p w14:paraId="506CC9F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16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6161"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616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163"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61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65"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61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167" w:author="Hayfa ZGAYA-BIAU" w:date="2025-06-12T18:32:00Z" w16du:dateUtc="2025-06-12T16:32:00Z">
            <w:rPr>
              <w:rFonts w:ascii="Courier New" w:eastAsia="Courier New" w:hAnsi="Courier New" w:cs="Courier New"/>
              <w:color w:val="D8DEE9"/>
              <w:sz w:val="18"/>
              <w:szCs w:val="18"/>
            </w:rPr>
          </w:rPrChange>
        </w:rPr>
        <w:t>utils</w:t>
      </w:r>
      <w:proofErr w:type="spellEnd"/>
      <w:r w:rsidRPr="008F3D9F">
        <w:rPr>
          <w:rFonts w:ascii="Courier New" w:eastAsia="Courier New" w:hAnsi="Courier New" w:cs="Courier New"/>
          <w:color w:val="D8DEE9"/>
          <w:sz w:val="18"/>
          <w:szCs w:val="18"/>
          <w:lang w:val="fr-FR"/>
          <w:rPrChange w:id="61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169"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617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6171" w:author="Hayfa ZGAYA-BIAU" w:date="2025-06-12T18:32:00Z" w16du:dateUtc="2025-06-12T16:32:00Z">
            <w:rPr>
              <w:rFonts w:ascii="Courier New" w:eastAsia="Courier New" w:hAnsi="Courier New" w:cs="Courier New"/>
              <w:color w:val="D8DEE9"/>
              <w:sz w:val="18"/>
              <w:szCs w:val="18"/>
            </w:rPr>
          </w:rPrChange>
        </w:rPr>
        <w:t>to_categorical</w:t>
      </w:r>
      <w:proofErr w:type="spellEnd"/>
    </w:p>
    <w:p w14:paraId="788C2C6A"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6172"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6173"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61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6175" w:author="Hayfa ZGAYA-BIAU" w:date="2025-06-12T18:32:00Z" w16du:dateUtc="2025-06-12T16:32:00Z">
            <w:rPr>
              <w:rFonts w:ascii="Courier New" w:eastAsia="Courier New" w:hAnsi="Courier New" w:cs="Courier New"/>
              <w:color w:val="D1D1D1"/>
              <w:sz w:val="18"/>
              <w:szCs w:val="18"/>
            </w:rPr>
          </w:rPrChange>
        </w:rPr>
        <w:t>pickle</w:t>
      </w:r>
    </w:p>
    <w:p w14:paraId="3490E71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176" w:author="Hayfa ZGAYA-BIAU" w:date="2025-06-12T18:32:00Z" w16du:dateUtc="2025-06-12T16:32:00Z">
            <w:rPr>
              <w:rFonts w:ascii="Courier New" w:eastAsia="Courier New" w:hAnsi="Courier New" w:cs="Courier New"/>
              <w:color w:val="D8DEE9"/>
              <w:sz w:val="18"/>
              <w:szCs w:val="18"/>
            </w:rPr>
          </w:rPrChange>
        </w:rPr>
      </w:pPr>
    </w:p>
    <w:p w14:paraId="35FEAF6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177"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6178"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617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6180" w:author="Hayfa ZGAYA-BIAU" w:date="2025-06-12T18:32:00Z" w16du:dateUtc="2025-06-12T16:32:00Z">
            <w:rPr>
              <w:rFonts w:ascii="Courier New" w:eastAsia="Courier New" w:hAnsi="Courier New" w:cs="Courier New"/>
              <w:b/>
              <w:color w:val="EFB080"/>
              <w:sz w:val="18"/>
              <w:szCs w:val="18"/>
            </w:rPr>
          </w:rPrChange>
        </w:rPr>
        <w:t>load_sequences</w:t>
      </w:r>
      <w:proofErr w:type="spellEnd"/>
      <w:r w:rsidRPr="008F3D9F">
        <w:rPr>
          <w:rFonts w:ascii="Courier New" w:eastAsia="Courier New" w:hAnsi="Courier New" w:cs="Courier New"/>
          <w:color w:val="D8DEE9"/>
          <w:sz w:val="18"/>
          <w:szCs w:val="18"/>
          <w:lang w:val="fr-FR"/>
          <w:rPrChange w:id="6181"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6182" w:author="Hayfa ZGAYA-BIAU" w:date="2025-06-12T18:32:00Z" w16du:dateUtc="2025-06-12T16:32:00Z">
            <w:rPr>
              <w:rFonts w:ascii="Courier New" w:eastAsia="Courier New" w:hAnsi="Courier New" w:cs="Courier New"/>
              <w:i/>
              <w:color w:val="D6D6DD"/>
              <w:sz w:val="18"/>
              <w:szCs w:val="18"/>
            </w:rPr>
          </w:rPrChange>
        </w:rPr>
        <w:t>preprocessed_dir</w:t>
      </w:r>
      <w:proofErr w:type="spellEnd"/>
      <w:r w:rsidRPr="008F3D9F">
        <w:rPr>
          <w:rFonts w:ascii="Courier New" w:eastAsia="Courier New" w:hAnsi="Courier New" w:cs="Courier New"/>
          <w:color w:val="D6D6DD"/>
          <w:sz w:val="18"/>
          <w:szCs w:val="18"/>
          <w:lang w:val="fr-FR"/>
          <w:rPrChange w:id="61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18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185" w:author="Hayfa ZGAYA-BIAU" w:date="2025-06-12T18:32:00Z" w16du:dateUtc="2025-06-12T16:32:00Z">
            <w:rPr>
              <w:rFonts w:ascii="Courier New" w:eastAsia="Courier New" w:hAnsi="Courier New" w:cs="Courier New"/>
              <w:color w:val="E394DC"/>
              <w:sz w:val="18"/>
              <w:szCs w:val="18"/>
            </w:rPr>
          </w:rPrChange>
        </w:rPr>
        <w:t>preprocessed_sequences</w:t>
      </w:r>
      <w:proofErr w:type="spellEnd"/>
      <w:r w:rsidRPr="008F3D9F">
        <w:rPr>
          <w:rFonts w:ascii="Courier New" w:eastAsia="Courier New" w:hAnsi="Courier New" w:cs="Courier New"/>
          <w:color w:val="E394DC"/>
          <w:sz w:val="18"/>
          <w:szCs w:val="18"/>
          <w:lang w:val="fr-FR"/>
          <w:rPrChange w:id="6186"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6187" w:author="Hayfa ZGAYA-BIAU" w:date="2025-06-12T18:32:00Z" w16du:dateUtc="2025-06-12T16:32:00Z">
            <w:rPr>
              <w:rFonts w:ascii="Courier New" w:eastAsia="Courier New" w:hAnsi="Courier New" w:cs="Courier New"/>
              <w:color w:val="D8DEE9"/>
              <w:sz w:val="18"/>
              <w:szCs w:val="18"/>
            </w:rPr>
          </w:rPrChange>
        </w:rPr>
        <w:t>):</w:t>
      </w:r>
      <w:proofErr w:type="gramEnd"/>
    </w:p>
    <w:p w14:paraId="069AFB6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18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61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190" w:author="Hayfa ZGAYA-BIAU" w:date="2025-06-12T18:32:00Z" w16du:dateUtc="2025-06-12T16:32:00Z">
            <w:rPr>
              <w:rFonts w:ascii="Courier New" w:eastAsia="Courier New" w:hAnsi="Courier New" w:cs="Courier New"/>
              <w:color w:val="E394DC"/>
              <w:sz w:val="18"/>
              <w:szCs w:val="18"/>
            </w:rPr>
          </w:rPrChange>
        </w:rPr>
        <w:t>"""</w:t>
      </w:r>
    </w:p>
    <w:p w14:paraId="02AB45C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19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19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193"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619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195" w:author="Hayfa ZGAYA-BIAU" w:date="2025-06-12T18:32:00Z" w16du:dateUtc="2025-06-12T16:32:00Z">
            <w:rPr>
              <w:rFonts w:ascii="Courier New" w:eastAsia="Courier New" w:hAnsi="Courier New" w:cs="Courier New"/>
              <w:color w:val="E394DC"/>
              <w:sz w:val="18"/>
              <w:szCs w:val="18"/>
            </w:rPr>
          </w:rPrChange>
        </w:rPr>
        <w:t>preprocessed</w:t>
      </w:r>
      <w:proofErr w:type="spellEnd"/>
      <w:r w:rsidRPr="008F3D9F">
        <w:rPr>
          <w:rFonts w:ascii="Courier New" w:eastAsia="Courier New" w:hAnsi="Courier New" w:cs="Courier New"/>
          <w:color w:val="E394DC"/>
          <w:sz w:val="18"/>
          <w:szCs w:val="18"/>
          <w:lang w:val="fr-FR"/>
          <w:rPrChange w:id="619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197"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198"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6199" w:author="Hayfa ZGAYA-BIAU" w:date="2025-06-12T18:32:00Z" w16du:dateUtc="2025-06-12T16:32:00Z">
            <w:rPr>
              <w:rFonts w:ascii="Courier New" w:eastAsia="Courier New" w:hAnsi="Courier New" w:cs="Courier New"/>
              <w:color w:val="E394DC"/>
              <w:sz w:val="18"/>
              <w:szCs w:val="18"/>
            </w:rPr>
          </w:rPrChange>
        </w:rPr>
        <w:t>their</w:t>
      </w:r>
      <w:proofErr w:type="spellEnd"/>
      <w:r w:rsidRPr="008F3D9F">
        <w:rPr>
          <w:rFonts w:ascii="Courier New" w:eastAsia="Courier New" w:hAnsi="Courier New" w:cs="Courier New"/>
          <w:color w:val="E394DC"/>
          <w:sz w:val="18"/>
          <w:szCs w:val="18"/>
          <w:lang w:val="fr-FR"/>
          <w:rPrChange w:id="6200" w:author="Hayfa ZGAYA-BIAU" w:date="2025-06-12T18:32:00Z" w16du:dateUtc="2025-06-12T16:32:00Z">
            <w:rPr>
              <w:rFonts w:ascii="Courier New" w:eastAsia="Courier New" w:hAnsi="Courier New" w:cs="Courier New"/>
              <w:color w:val="E394DC"/>
              <w:sz w:val="18"/>
              <w:szCs w:val="18"/>
            </w:rPr>
          </w:rPrChange>
        </w:rPr>
        <w:t xml:space="preserve"> labels.</w:t>
      </w:r>
    </w:p>
    <w:p w14:paraId="7F9FE4C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201" w:author="Hayfa ZGAYA-BIAU" w:date="2025-06-12T18:32:00Z" w16du:dateUtc="2025-06-12T16:32:00Z">
            <w:rPr>
              <w:rFonts w:ascii="Courier New" w:eastAsia="Courier New" w:hAnsi="Courier New" w:cs="Courier New"/>
              <w:color w:val="D8DEE9"/>
              <w:sz w:val="18"/>
              <w:szCs w:val="18"/>
            </w:rPr>
          </w:rPrChange>
        </w:rPr>
      </w:pPr>
    </w:p>
    <w:p w14:paraId="3419E86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20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20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204" w:author="Hayfa ZGAYA-BIAU" w:date="2025-06-12T18:32:00Z" w16du:dateUtc="2025-06-12T16:32:00Z">
            <w:rPr>
              <w:rFonts w:ascii="Courier New" w:eastAsia="Courier New" w:hAnsi="Courier New" w:cs="Courier New"/>
              <w:color w:val="E394DC"/>
              <w:sz w:val="18"/>
              <w:szCs w:val="18"/>
            </w:rPr>
          </w:rPrChange>
        </w:rPr>
        <w:t>Args:</w:t>
      </w:r>
      <w:proofErr w:type="gramEnd"/>
    </w:p>
    <w:p w14:paraId="60F5133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20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20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207" w:author="Hayfa ZGAYA-BIAU" w:date="2025-06-12T18:32:00Z" w16du:dateUtc="2025-06-12T16:32:00Z">
            <w:rPr>
              <w:rFonts w:ascii="Courier New" w:eastAsia="Courier New" w:hAnsi="Courier New" w:cs="Courier New"/>
              <w:color w:val="E394DC"/>
              <w:sz w:val="18"/>
              <w:szCs w:val="18"/>
            </w:rPr>
          </w:rPrChange>
        </w:rPr>
        <w:t>preprocessed</w:t>
      </w:r>
      <w:proofErr w:type="gramEnd"/>
      <w:r w:rsidRPr="008F3D9F">
        <w:rPr>
          <w:rFonts w:ascii="Courier New" w:eastAsia="Courier New" w:hAnsi="Courier New" w:cs="Courier New"/>
          <w:color w:val="E394DC"/>
          <w:sz w:val="18"/>
          <w:szCs w:val="18"/>
          <w:lang w:val="fr-FR"/>
          <w:rPrChange w:id="6208" w:author="Hayfa ZGAYA-BIAU" w:date="2025-06-12T18:32:00Z" w16du:dateUtc="2025-06-12T16:32:00Z">
            <w:rPr>
              <w:rFonts w:ascii="Courier New" w:eastAsia="Courier New" w:hAnsi="Courier New" w:cs="Courier New"/>
              <w:color w:val="E394DC"/>
              <w:sz w:val="18"/>
              <w:szCs w:val="18"/>
            </w:rPr>
          </w:rPrChange>
        </w:rPr>
        <w:t>_dir</w:t>
      </w:r>
      <w:proofErr w:type="spellEnd"/>
      <w:r w:rsidRPr="008F3D9F">
        <w:rPr>
          <w:rFonts w:ascii="Courier New" w:eastAsia="Courier New" w:hAnsi="Courier New" w:cs="Courier New"/>
          <w:color w:val="E394DC"/>
          <w:sz w:val="18"/>
          <w:szCs w:val="18"/>
          <w:lang w:val="fr-FR"/>
          <w:rPrChange w:id="620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21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621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212" w:author="Hayfa ZGAYA-BIAU" w:date="2025-06-12T18:32:00Z" w16du:dateUtc="2025-06-12T16:32:00Z">
            <w:rPr>
              <w:rFonts w:ascii="Courier New" w:eastAsia="Courier New" w:hAnsi="Courier New" w:cs="Courier New"/>
              <w:color w:val="E394DC"/>
              <w:sz w:val="18"/>
              <w:szCs w:val="18"/>
            </w:rPr>
          </w:rPrChange>
        </w:rPr>
        <w:t xml:space="preserve"> Directory </w:t>
      </w:r>
      <w:proofErr w:type="spellStart"/>
      <w:r w:rsidRPr="008F3D9F">
        <w:rPr>
          <w:rFonts w:ascii="Courier New" w:eastAsia="Courier New" w:hAnsi="Courier New" w:cs="Courier New"/>
          <w:color w:val="E394DC"/>
          <w:sz w:val="18"/>
          <w:szCs w:val="18"/>
          <w:lang w:val="fr-FR"/>
          <w:rPrChange w:id="6213" w:author="Hayfa ZGAYA-BIAU" w:date="2025-06-12T18:32:00Z" w16du:dateUtc="2025-06-12T16:32:00Z">
            <w:rPr>
              <w:rFonts w:ascii="Courier New" w:eastAsia="Courier New" w:hAnsi="Courier New" w:cs="Courier New"/>
              <w:color w:val="E394DC"/>
              <w:sz w:val="18"/>
              <w:szCs w:val="18"/>
            </w:rPr>
          </w:rPrChange>
        </w:rPr>
        <w:t>containing</w:t>
      </w:r>
      <w:proofErr w:type="spellEnd"/>
      <w:r w:rsidRPr="008F3D9F">
        <w:rPr>
          <w:rFonts w:ascii="Courier New" w:eastAsia="Courier New" w:hAnsi="Courier New" w:cs="Courier New"/>
          <w:color w:val="E394DC"/>
          <w:sz w:val="18"/>
          <w:szCs w:val="18"/>
          <w:lang w:val="fr-FR"/>
          <w:rPrChange w:id="621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215" w:author="Hayfa ZGAYA-BIAU" w:date="2025-06-12T18:32:00Z" w16du:dateUtc="2025-06-12T16:32:00Z">
            <w:rPr>
              <w:rFonts w:ascii="Courier New" w:eastAsia="Courier New" w:hAnsi="Courier New" w:cs="Courier New"/>
              <w:color w:val="E394DC"/>
              <w:sz w:val="18"/>
              <w:szCs w:val="18"/>
            </w:rPr>
          </w:rPrChange>
        </w:rPr>
        <w:t>preprocessed</w:t>
      </w:r>
      <w:proofErr w:type="spellEnd"/>
      <w:r w:rsidRPr="008F3D9F">
        <w:rPr>
          <w:rFonts w:ascii="Courier New" w:eastAsia="Courier New" w:hAnsi="Courier New" w:cs="Courier New"/>
          <w:color w:val="E394DC"/>
          <w:sz w:val="18"/>
          <w:szCs w:val="18"/>
          <w:lang w:val="fr-FR"/>
          <w:rPrChange w:id="621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217"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218" w:author="Hayfa ZGAYA-BIAU" w:date="2025-06-12T18:32:00Z" w16du:dateUtc="2025-06-12T16:32:00Z">
            <w:rPr>
              <w:rFonts w:ascii="Courier New" w:eastAsia="Courier New" w:hAnsi="Courier New" w:cs="Courier New"/>
              <w:color w:val="E394DC"/>
              <w:sz w:val="18"/>
              <w:szCs w:val="18"/>
            </w:rPr>
          </w:rPrChange>
        </w:rPr>
        <w:t>.</w:t>
      </w:r>
    </w:p>
    <w:p w14:paraId="34EF7C2D"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219" w:author="Hayfa ZGAYA-BIAU" w:date="2025-06-12T18:32:00Z" w16du:dateUtc="2025-06-12T16:32:00Z">
            <w:rPr>
              <w:rFonts w:ascii="Courier New" w:eastAsia="Courier New" w:hAnsi="Courier New" w:cs="Courier New"/>
              <w:color w:val="D8DEE9"/>
              <w:sz w:val="18"/>
              <w:szCs w:val="18"/>
            </w:rPr>
          </w:rPrChange>
        </w:rPr>
      </w:pPr>
    </w:p>
    <w:p w14:paraId="627B979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22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22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222"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6223" w:author="Hayfa ZGAYA-BIAU" w:date="2025-06-12T18:32:00Z" w16du:dateUtc="2025-06-12T16:32:00Z">
            <w:rPr>
              <w:rFonts w:ascii="Courier New" w:eastAsia="Courier New" w:hAnsi="Courier New" w:cs="Courier New"/>
              <w:color w:val="E394DC"/>
              <w:sz w:val="18"/>
              <w:szCs w:val="18"/>
            </w:rPr>
          </w:rPrChange>
        </w:rPr>
        <w:t>:</w:t>
      </w:r>
      <w:proofErr w:type="gramEnd"/>
    </w:p>
    <w:p w14:paraId="3A73ACD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22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225"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226" w:author="Hayfa ZGAYA-BIAU" w:date="2025-06-12T18:32:00Z" w16du:dateUtc="2025-06-12T16:32:00Z">
            <w:rPr>
              <w:rFonts w:ascii="Courier New" w:eastAsia="Courier New" w:hAnsi="Courier New" w:cs="Courier New"/>
              <w:color w:val="E394DC"/>
              <w:sz w:val="18"/>
              <w:szCs w:val="18"/>
            </w:rPr>
          </w:rPrChange>
        </w:rPr>
        <w:t>tuple:</w:t>
      </w:r>
      <w:proofErr w:type="gramEnd"/>
      <w:r w:rsidRPr="008F3D9F">
        <w:rPr>
          <w:rFonts w:ascii="Courier New" w:eastAsia="Courier New" w:hAnsi="Courier New" w:cs="Courier New"/>
          <w:color w:val="E394DC"/>
          <w:sz w:val="18"/>
          <w:szCs w:val="18"/>
          <w:lang w:val="fr-FR"/>
          <w:rPrChange w:id="622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228" w:author="Hayfa ZGAYA-BIAU" w:date="2025-06-12T18:32:00Z" w16du:dateUtc="2025-06-12T16:32:00Z">
            <w:rPr>
              <w:rFonts w:ascii="Courier New" w:eastAsia="Courier New" w:hAnsi="Courier New" w:cs="Courier New"/>
              <w:color w:val="E394DC"/>
              <w:sz w:val="18"/>
              <w:szCs w:val="18"/>
            </w:rPr>
          </w:rPrChange>
        </w:rPr>
        <w:t>Lists</w:t>
      </w:r>
      <w:proofErr w:type="spellEnd"/>
      <w:r w:rsidRPr="008F3D9F">
        <w:rPr>
          <w:rFonts w:ascii="Courier New" w:eastAsia="Courier New" w:hAnsi="Courier New" w:cs="Courier New"/>
          <w:color w:val="E394DC"/>
          <w:sz w:val="18"/>
          <w:szCs w:val="18"/>
          <w:lang w:val="fr-FR"/>
          <w:rPrChange w:id="6229" w:author="Hayfa ZGAYA-BIAU" w:date="2025-06-12T18:32:00Z" w16du:dateUtc="2025-06-12T16:32:00Z">
            <w:rPr>
              <w:rFonts w:ascii="Courier New" w:eastAsia="Courier New" w:hAnsi="Courier New" w:cs="Courier New"/>
              <w:color w:val="E394DC"/>
              <w:sz w:val="18"/>
              <w:szCs w:val="18"/>
            </w:rPr>
          </w:rPrChange>
        </w:rPr>
        <w:t xml:space="preserve"> of </w:t>
      </w:r>
      <w:proofErr w:type="spellStart"/>
      <w:r w:rsidRPr="008F3D9F">
        <w:rPr>
          <w:rFonts w:ascii="Courier New" w:eastAsia="Courier New" w:hAnsi="Courier New" w:cs="Courier New"/>
          <w:color w:val="E394DC"/>
          <w:sz w:val="18"/>
          <w:szCs w:val="18"/>
          <w:lang w:val="fr-FR"/>
          <w:rPrChange w:id="6230"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231" w:author="Hayfa ZGAYA-BIAU" w:date="2025-06-12T18:32:00Z" w16du:dateUtc="2025-06-12T16:32:00Z">
            <w:rPr>
              <w:rFonts w:ascii="Courier New" w:eastAsia="Courier New" w:hAnsi="Courier New" w:cs="Courier New"/>
              <w:color w:val="E394DC"/>
              <w:sz w:val="18"/>
              <w:szCs w:val="18"/>
            </w:rPr>
          </w:rPrChange>
        </w:rPr>
        <w:t xml:space="preserve"> and labels, label mapping </w:t>
      </w:r>
      <w:proofErr w:type="spellStart"/>
      <w:r w:rsidRPr="008F3D9F">
        <w:rPr>
          <w:rFonts w:ascii="Courier New" w:eastAsia="Courier New" w:hAnsi="Courier New" w:cs="Courier New"/>
          <w:color w:val="E394DC"/>
          <w:sz w:val="18"/>
          <w:szCs w:val="18"/>
          <w:lang w:val="fr-FR"/>
          <w:rPrChange w:id="6232" w:author="Hayfa ZGAYA-BIAU" w:date="2025-06-12T18:32:00Z" w16du:dateUtc="2025-06-12T16:32:00Z">
            <w:rPr>
              <w:rFonts w:ascii="Courier New" w:eastAsia="Courier New" w:hAnsi="Courier New" w:cs="Courier New"/>
              <w:color w:val="E394DC"/>
              <w:sz w:val="18"/>
              <w:szCs w:val="18"/>
            </w:rPr>
          </w:rPrChange>
        </w:rPr>
        <w:t>dictionary</w:t>
      </w:r>
      <w:proofErr w:type="spellEnd"/>
      <w:r w:rsidRPr="008F3D9F">
        <w:rPr>
          <w:rFonts w:ascii="Courier New" w:eastAsia="Courier New" w:hAnsi="Courier New" w:cs="Courier New"/>
          <w:color w:val="E394DC"/>
          <w:sz w:val="18"/>
          <w:szCs w:val="18"/>
          <w:lang w:val="fr-FR"/>
          <w:rPrChange w:id="6233" w:author="Hayfa ZGAYA-BIAU" w:date="2025-06-12T18:32:00Z" w16du:dateUtc="2025-06-12T16:32:00Z">
            <w:rPr>
              <w:rFonts w:ascii="Courier New" w:eastAsia="Courier New" w:hAnsi="Courier New" w:cs="Courier New"/>
              <w:color w:val="E394DC"/>
              <w:sz w:val="18"/>
              <w:szCs w:val="18"/>
            </w:rPr>
          </w:rPrChange>
        </w:rPr>
        <w:t>.</w:t>
      </w:r>
    </w:p>
    <w:p w14:paraId="02BA68E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23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235" w:author="Hayfa ZGAYA-BIAU" w:date="2025-06-12T18:32:00Z" w16du:dateUtc="2025-06-12T16:32:00Z">
            <w:rPr>
              <w:rFonts w:ascii="Courier New" w:eastAsia="Courier New" w:hAnsi="Courier New" w:cs="Courier New"/>
              <w:color w:val="E394DC"/>
              <w:sz w:val="18"/>
              <w:szCs w:val="18"/>
            </w:rPr>
          </w:rPrChange>
        </w:rPr>
        <w:t xml:space="preserve">   """</w:t>
      </w:r>
    </w:p>
    <w:p w14:paraId="44584E7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23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2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AA9BF5"/>
          <w:sz w:val="18"/>
          <w:szCs w:val="18"/>
          <w:lang w:val="fr-FR"/>
          <w:rPrChange w:id="6238"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8DEE9"/>
          <w:sz w:val="18"/>
          <w:szCs w:val="18"/>
          <w:lang w:val="fr-FR"/>
          <w:rPrChange w:id="62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42" w:author="Hayfa ZGAYA-BIAU" w:date="2025-06-12T18:32:00Z" w16du:dateUtc="2025-06-12T16:32:00Z">
            <w:rPr>
              <w:rFonts w:ascii="Courier New" w:eastAsia="Courier New" w:hAnsi="Courier New" w:cs="Courier New"/>
              <w:color w:val="D6D6DD"/>
              <w:sz w:val="18"/>
              <w:szCs w:val="18"/>
            </w:rPr>
          </w:rPrChange>
        </w:rPr>
        <w:t>[]</w:t>
      </w:r>
    </w:p>
    <w:p w14:paraId="0AC753E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2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24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245"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8DEE9"/>
          <w:sz w:val="18"/>
          <w:szCs w:val="18"/>
          <w:lang w:val="fr-FR"/>
          <w:rPrChange w:id="62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49" w:author="Hayfa ZGAYA-BIAU" w:date="2025-06-12T18:32:00Z" w16du:dateUtc="2025-06-12T16:32:00Z">
            <w:rPr>
              <w:rFonts w:ascii="Courier New" w:eastAsia="Courier New" w:hAnsi="Courier New" w:cs="Courier New"/>
              <w:color w:val="D6D6DD"/>
              <w:sz w:val="18"/>
              <w:szCs w:val="18"/>
            </w:rPr>
          </w:rPrChange>
        </w:rPr>
        <w:t>[]</w:t>
      </w:r>
    </w:p>
    <w:p w14:paraId="1BEA642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25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2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252" w:author="Hayfa ZGAYA-BIAU" w:date="2025-06-12T18:32:00Z" w16du:dateUtc="2025-06-12T16:32:00Z">
            <w:rPr>
              <w:rFonts w:ascii="Courier New" w:eastAsia="Courier New" w:hAnsi="Courier New" w:cs="Courier New"/>
              <w:color w:val="94C1FA"/>
              <w:sz w:val="18"/>
              <w:szCs w:val="18"/>
            </w:rPr>
          </w:rPrChange>
        </w:rPr>
        <w:t>label</w:t>
      </w:r>
      <w:proofErr w:type="gramEnd"/>
      <w:r w:rsidRPr="008F3D9F">
        <w:rPr>
          <w:rFonts w:ascii="Courier New" w:eastAsia="Courier New" w:hAnsi="Courier New" w:cs="Courier New"/>
          <w:color w:val="94C1FA"/>
          <w:sz w:val="18"/>
          <w:szCs w:val="18"/>
          <w:lang w:val="fr-FR"/>
          <w:rPrChange w:id="6253" w:author="Hayfa ZGAYA-BIAU" w:date="2025-06-12T18:32:00Z" w16du:dateUtc="2025-06-12T16:32:00Z">
            <w:rPr>
              <w:rFonts w:ascii="Courier New" w:eastAsia="Courier New" w:hAnsi="Courier New" w:cs="Courier New"/>
              <w:color w:val="94C1FA"/>
              <w:sz w:val="18"/>
              <w:szCs w:val="18"/>
            </w:rPr>
          </w:rPrChange>
        </w:rPr>
        <w:t>_map</w:t>
      </w:r>
      <w:proofErr w:type="spellEnd"/>
      <w:r w:rsidRPr="008F3D9F">
        <w:rPr>
          <w:rFonts w:ascii="Courier New" w:eastAsia="Courier New" w:hAnsi="Courier New" w:cs="Courier New"/>
          <w:color w:val="D8DEE9"/>
          <w:sz w:val="18"/>
          <w:szCs w:val="18"/>
          <w:lang w:val="fr-FR"/>
          <w:rPrChange w:id="62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56" w:author="Hayfa ZGAYA-BIAU" w:date="2025-06-12T18:32:00Z" w16du:dateUtc="2025-06-12T16:32:00Z">
            <w:rPr>
              <w:rFonts w:ascii="Courier New" w:eastAsia="Courier New" w:hAnsi="Courier New" w:cs="Courier New"/>
              <w:color w:val="D8DEE9"/>
              <w:sz w:val="18"/>
              <w:szCs w:val="18"/>
            </w:rPr>
          </w:rPrChange>
        </w:rPr>
        <w:t xml:space="preserve"> {}</w:t>
      </w:r>
    </w:p>
    <w:p w14:paraId="0A116F4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25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25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259" w:author="Hayfa ZGAYA-BIAU" w:date="2025-06-12T18:32:00Z" w16du:dateUtc="2025-06-12T16:32:00Z">
            <w:rPr>
              <w:rFonts w:ascii="Courier New" w:eastAsia="Courier New" w:hAnsi="Courier New" w:cs="Courier New"/>
              <w:color w:val="94C1FA"/>
              <w:sz w:val="18"/>
              <w:szCs w:val="18"/>
            </w:rPr>
          </w:rPrChange>
        </w:rPr>
        <w:t>classes</w:t>
      </w:r>
      <w:proofErr w:type="gramEnd"/>
      <w:r w:rsidRPr="008F3D9F">
        <w:rPr>
          <w:rFonts w:ascii="Courier New" w:eastAsia="Courier New" w:hAnsi="Courier New" w:cs="Courier New"/>
          <w:color w:val="D8DEE9"/>
          <w:sz w:val="18"/>
          <w:szCs w:val="18"/>
          <w:lang w:val="fr-FR"/>
          <w:rPrChange w:id="62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6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6263" w:author="Hayfa ZGAYA-BIAU" w:date="2025-06-12T18:32:00Z" w16du:dateUtc="2025-06-12T16:32:00Z">
            <w:rPr>
              <w:rFonts w:ascii="Courier New" w:eastAsia="Courier New" w:hAnsi="Courier New" w:cs="Courier New"/>
              <w:color w:val="82D2CE"/>
              <w:sz w:val="18"/>
              <w:szCs w:val="18"/>
            </w:rPr>
          </w:rPrChange>
        </w:rPr>
        <w:t>sorted</w:t>
      </w:r>
      <w:proofErr w:type="spellEnd"/>
      <w:r w:rsidRPr="008F3D9F">
        <w:rPr>
          <w:rFonts w:ascii="Courier New" w:eastAsia="Courier New" w:hAnsi="Courier New" w:cs="Courier New"/>
          <w:color w:val="D6D6DD"/>
          <w:sz w:val="18"/>
          <w:szCs w:val="18"/>
          <w:lang w:val="fr-FR"/>
          <w:rPrChange w:id="6264"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D1D1D1"/>
          <w:sz w:val="18"/>
          <w:szCs w:val="18"/>
          <w:lang w:val="fr-FR"/>
          <w:rPrChange w:id="6265"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2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267"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626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6269" w:author="Hayfa ZGAYA-BIAU" w:date="2025-06-12T18:32:00Z" w16du:dateUtc="2025-06-12T16:32:00Z">
            <w:rPr>
              <w:rFonts w:ascii="Courier New" w:eastAsia="Courier New" w:hAnsi="Courier New" w:cs="Courier New"/>
              <w:i/>
              <w:color w:val="D6D6DD"/>
              <w:sz w:val="18"/>
              <w:szCs w:val="18"/>
            </w:rPr>
          </w:rPrChange>
        </w:rPr>
        <w:t>preprocessed_dir</w:t>
      </w:r>
      <w:proofErr w:type="spellEnd"/>
      <w:r w:rsidRPr="008F3D9F">
        <w:rPr>
          <w:rFonts w:ascii="Courier New" w:eastAsia="Courier New" w:hAnsi="Courier New" w:cs="Courier New"/>
          <w:color w:val="D6D6DD"/>
          <w:sz w:val="18"/>
          <w:szCs w:val="18"/>
          <w:lang w:val="fr-FR"/>
          <w:rPrChange w:id="6270" w:author="Hayfa ZGAYA-BIAU" w:date="2025-06-12T18:32:00Z" w16du:dateUtc="2025-06-12T16:32:00Z">
            <w:rPr>
              <w:rFonts w:ascii="Courier New" w:eastAsia="Courier New" w:hAnsi="Courier New" w:cs="Courier New"/>
              <w:color w:val="D6D6DD"/>
              <w:sz w:val="18"/>
              <w:szCs w:val="18"/>
            </w:rPr>
          </w:rPrChange>
        </w:rPr>
        <w:t>))</w:t>
      </w:r>
    </w:p>
    <w:p w14:paraId="59E6F6B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27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272" w:author="Hayfa ZGAYA-BIAU" w:date="2025-06-12T18:32:00Z" w16du:dateUtc="2025-06-12T16:32:00Z">
            <w:rPr>
              <w:rFonts w:ascii="Courier New" w:eastAsia="Courier New" w:hAnsi="Courier New" w:cs="Courier New"/>
              <w:color w:val="D8DEE9"/>
              <w:sz w:val="18"/>
              <w:szCs w:val="18"/>
            </w:rPr>
          </w:rPrChange>
        </w:rPr>
        <w:t xml:space="preserve">  </w:t>
      </w:r>
    </w:p>
    <w:p w14:paraId="0C92E6D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27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27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275"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627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277" w:author="Hayfa ZGAYA-BIAU" w:date="2025-06-12T18:32:00Z" w16du:dateUtc="2025-06-12T16:32:00Z">
            <w:rPr>
              <w:rFonts w:ascii="Courier New" w:eastAsia="Courier New" w:hAnsi="Courier New" w:cs="Courier New"/>
              <w:color w:val="94C1FA"/>
              <w:sz w:val="18"/>
              <w:szCs w:val="18"/>
            </w:rPr>
          </w:rPrChange>
        </w:rPr>
        <w:t>idx</w:t>
      </w:r>
      <w:proofErr w:type="spellEnd"/>
      <w:r w:rsidRPr="008F3D9F">
        <w:rPr>
          <w:rFonts w:ascii="Courier New" w:eastAsia="Courier New" w:hAnsi="Courier New" w:cs="Courier New"/>
          <w:color w:val="D6D6DD"/>
          <w:sz w:val="18"/>
          <w:szCs w:val="18"/>
          <w:lang w:val="fr-FR"/>
          <w:rPrChange w:id="62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7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280"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8DEE9"/>
          <w:sz w:val="18"/>
          <w:szCs w:val="18"/>
          <w:lang w:val="fr-FR"/>
          <w:rPrChange w:id="62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282"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62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6284" w:author="Hayfa ZGAYA-BIAU" w:date="2025-06-12T18:32:00Z" w16du:dateUtc="2025-06-12T16:32:00Z">
            <w:rPr>
              <w:rFonts w:ascii="Courier New" w:eastAsia="Courier New" w:hAnsi="Courier New" w:cs="Courier New"/>
              <w:color w:val="82D2CE"/>
              <w:sz w:val="18"/>
              <w:szCs w:val="18"/>
            </w:rPr>
          </w:rPrChange>
        </w:rPr>
        <w:t>enumerate</w:t>
      </w:r>
      <w:proofErr w:type="spellEnd"/>
      <w:r w:rsidRPr="008F3D9F">
        <w:rPr>
          <w:rFonts w:ascii="Courier New" w:eastAsia="Courier New" w:hAnsi="Courier New" w:cs="Courier New"/>
          <w:color w:val="D6D6DD"/>
          <w:sz w:val="18"/>
          <w:szCs w:val="18"/>
          <w:lang w:val="fr-FR"/>
          <w:rPrChange w:id="62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6286" w:author="Hayfa ZGAYA-BIAU" w:date="2025-06-12T18:32:00Z" w16du:dateUtc="2025-06-12T16:32:00Z">
            <w:rPr>
              <w:rFonts w:ascii="Courier New" w:eastAsia="Courier New" w:hAnsi="Courier New" w:cs="Courier New"/>
              <w:color w:val="94C1FA"/>
              <w:sz w:val="18"/>
              <w:szCs w:val="18"/>
            </w:rPr>
          </w:rPrChange>
        </w:rPr>
        <w:t>classes</w:t>
      </w:r>
      <w:proofErr w:type="gramStart"/>
      <w:r w:rsidRPr="008F3D9F">
        <w:rPr>
          <w:rFonts w:ascii="Courier New" w:eastAsia="Courier New" w:hAnsi="Courier New" w:cs="Courier New"/>
          <w:color w:val="D6D6DD"/>
          <w:sz w:val="18"/>
          <w:szCs w:val="18"/>
          <w:lang w:val="fr-FR"/>
          <w:rPrChange w:id="62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88" w:author="Hayfa ZGAYA-BIAU" w:date="2025-06-12T18:32:00Z" w16du:dateUtc="2025-06-12T16:32:00Z">
            <w:rPr>
              <w:rFonts w:ascii="Courier New" w:eastAsia="Courier New" w:hAnsi="Courier New" w:cs="Courier New"/>
              <w:color w:val="D8DEE9"/>
              <w:sz w:val="18"/>
              <w:szCs w:val="18"/>
            </w:rPr>
          </w:rPrChange>
        </w:rPr>
        <w:t>:</w:t>
      </w:r>
      <w:proofErr w:type="gramEnd"/>
    </w:p>
    <w:p w14:paraId="7AAE1686"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6289"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629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291" w:author="Hayfa ZGAYA-BIAU" w:date="2025-06-12T18:32:00Z" w16du:dateUtc="2025-06-12T16:32:00Z">
            <w:rPr>
              <w:rFonts w:ascii="Courier New" w:eastAsia="Courier New" w:hAnsi="Courier New" w:cs="Courier New"/>
              <w:color w:val="94C1FA"/>
              <w:sz w:val="18"/>
              <w:szCs w:val="18"/>
            </w:rPr>
          </w:rPrChange>
        </w:rPr>
        <w:t>label</w:t>
      </w:r>
      <w:proofErr w:type="gramEnd"/>
      <w:r w:rsidRPr="008F3D9F">
        <w:rPr>
          <w:rFonts w:ascii="Courier New" w:eastAsia="Courier New" w:hAnsi="Courier New" w:cs="Courier New"/>
          <w:color w:val="94C1FA"/>
          <w:sz w:val="18"/>
          <w:szCs w:val="18"/>
          <w:lang w:val="fr-FR"/>
          <w:rPrChange w:id="6292" w:author="Hayfa ZGAYA-BIAU" w:date="2025-06-12T18:32:00Z" w16du:dateUtc="2025-06-12T16:32:00Z">
            <w:rPr>
              <w:rFonts w:ascii="Courier New" w:eastAsia="Courier New" w:hAnsi="Courier New" w:cs="Courier New"/>
              <w:color w:val="94C1FA"/>
              <w:sz w:val="18"/>
              <w:szCs w:val="18"/>
            </w:rPr>
          </w:rPrChange>
        </w:rPr>
        <w:t>_map</w:t>
      </w:r>
      <w:proofErr w:type="spellEnd"/>
      <w:r w:rsidRPr="008F3D9F">
        <w:rPr>
          <w:rFonts w:ascii="Courier New" w:eastAsia="Courier New" w:hAnsi="Courier New" w:cs="Courier New"/>
          <w:color w:val="D6D6DD"/>
          <w:sz w:val="18"/>
          <w:szCs w:val="18"/>
          <w:lang w:val="fr-FR"/>
          <w:rPrChange w:id="629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294"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62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2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29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299" w:author="Hayfa ZGAYA-BIAU" w:date="2025-06-12T18:32:00Z" w16du:dateUtc="2025-06-12T16:32:00Z">
            <w:rPr>
              <w:rFonts w:ascii="Courier New" w:eastAsia="Courier New" w:hAnsi="Courier New" w:cs="Courier New"/>
              <w:color w:val="94C1FA"/>
              <w:sz w:val="18"/>
              <w:szCs w:val="18"/>
            </w:rPr>
          </w:rPrChange>
        </w:rPr>
        <w:t>idx</w:t>
      </w:r>
      <w:proofErr w:type="spellEnd"/>
    </w:p>
    <w:p w14:paraId="03A305C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30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3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302" w:author="Hayfa ZGAYA-BIAU" w:date="2025-06-12T18:32:00Z" w16du:dateUtc="2025-06-12T16:32:00Z">
            <w:rPr>
              <w:rFonts w:ascii="Courier New" w:eastAsia="Courier New" w:hAnsi="Courier New" w:cs="Courier New"/>
              <w:color w:val="94C1FA"/>
              <w:sz w:val="18"/>
              <w:szCs w:val="18"/>
            </w:rPr>
          </w:rPrChange>
        </w:rPr>
        <w:t>cls</w:t>
      </w:r>
      <w:proofErr w:type="gramEnd"/>
      <w:r w:rsidRPr="008F3D9F">
        <w:rPr>
          <w:rFonts w:ascii="Courier New" w:eastAsia="Courier New" w:hAnsi="Courier New" w:cs="Courier New"/>
          <w:color w:val="94C1FA"/>
          <w:sz w:val="18"/>
          <w:szCs w:val="18"/>
          <w:lang w:val="fr-FR"/>
          <w:rPrChange w:id="6303"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63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3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0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30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3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6309"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631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6311"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631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6313" w:author="Hayfa ZGAYA-BIAU" w:date="2025-06-12T18:32:00Z" w16du:dateUtc="2025-06-12T16:32:00Z">
            <w:rPr>
              <w:rFonts w:ascii="Courier New" w:eastAsia="Courier New" w:hAnsi="Courier New" w:cs="Courier New"/>
              <w:i/>
              <w:color w:val="D6D6DD"/>
              <w:sz w:val="18"/>
              <w:szCs w:val="18"/>
            </w:rPr>
          </w:rPrChange>
        </w:rPr>
        <w:t>preprocessed_dir</w:t>
      </w:r>
      <w:proofErr w:type="spellEnd"/>
      <w:r w:rsidRPr="008F3D9F">
        <w:rPr>
          <w:rFonts w:ascii="Courier New" w:eastAsia="Courier New" w:hAnsi="Courier New" w:cs="Courier New"/>
          <w:color w:val="D6D6DD"/>
          <w:sz w:val="18"/>
          <w:szCs w:val="18"/>
          <w:lang w:val="fr-FR"/>
          <w:rPrChange w:id="63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1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316"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6317" w:author="Hayfa ZGAYA-BIAU" w:date="2025-06-12T18:32:00Z" w16du:dateUtc="2025-06-12T16:32:00Z">
            <w:rPr>
              <w:rFonts w:ascii="Courier New" w:eastAsia="Courier New" w:hAnsi="Courier New" w:cs="Courier New"/>
              <w:color w:val="D6D6DD"/>
              <w:sz w:val="18"/>
              <w:szCs w:val="18"/>
            </w:rPr>
          </w:rPrChange>
        </w:rPr>
        <w:t>)</w:t>
      </w:r>
    </w:p>
    <w:p w14:paraId="2021306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31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31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320"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63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6322"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632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324"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3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6326"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63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328" w:author="Hayfa ZGAYA-BIAU" w:date="2025-06-12T18:32:00Z" w16du:dateUtc="2025-06-12T16:32:00Z">
            <w:rPr>
              <w:rFonts w:ascii="Courier New" w:eastAsia="Courier New" w:hAnsi="Courier New" w:cs="Courier New"/>
              <w:color w:val="EBC88D"/>
              <w:sz w:val="18"/>
              <w:szCs w:val="18"/>
            </w:rPr>
          </w:rPrChange>
        </w:rPr>
        <w:t>isdir</w:t>
      </w:r>
      <w:proofErr w:type="spellEnd"/>
      <w:r w:rsidRPr="008F3D9F">
        <w:rPr>
          <w:rFonts w:ascii="Courier New" w:eastAsia="Courier New" w:hAnsi="Courier New" w:cs="Courier New"/>
          <w:color w:val="D6D6DD"/>
          <w:sz w:val="18"/>
          <w:szCs w:val="18"/>
          <w:lang w:val="fr-FR"/>
          <w:rPrChange w:id="632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330" w:author="Hayfa ZGAYA-BIAU" w:date="2025-06-12T18:32:00Z" w16du:dateUtc="2025-06-12T16:32:00Z">
            <w:rPr>
              <w:rFonts w:ascii="Courier New" w:eastAsia="Courier New" w:hAnsi="Courier New" w:cs="Courier New"/>
              <w:color w:val="94C1FA"/>
              <w:sz w:val="18"/>
              <w:szCs w:val="18"/>
            </w:rPr>
          </w:rPrChange>
        </w:rPr>
        <w:t>cls_path</w:t>
      </w:r>
      <w:proofErr w:type="spellEnd"/>
      <w:proofErr w:type="gramStart"/>
      <w:r w:rsidRPr="008F3D9F">
        <w:rPr>
          <w:rFonts w:ascii="Courier New" w:eastAsia="Courier New" w:hAnsi="Courier New" w:cs="Courier New"/>
          <w:color w:val="D6D6DD"/>
          <w:sz w:val="18"/>
          <w:szCs w:val="18"/>
          <w:lang w:val="fr-FR"/>
          <w:rPrChange w:id="63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32" w:author="Hayfa ZGAYA-BIAU" w:date="2025-06-12T18:32:00Z" w16du:dateUtc="2025-06-12T16:32:00Z">
            <w:rPr>
              <w:rFonts w:ascii="Courier New" w:eastAsia="Courier New" w:hAnsi="Courier New" w:cs="Courier New"/>
              <w:color w:val="D8DEE9"/>
              <w:sz w:val="18"/>
              <w:szCs w:val="18"/>
            </w:rPr>
          </w:rPrChange>
        </w:rPr>
        <w:t>:</w:t>
      </w:r>
      <w:proofErr w:type="gramEnd"/>
    </w:p>
    <w:p w14:paraId="344AD774"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6333"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633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335" w:author="Hayfa ZGAYA-BIAU" w:date="2025-06-12T18:32:00Z" w16du:dateUtc="2025-06-12T16:32:00Z">
            <w:rPr>
              <w:rFonts w:ascii="Courier New" w:eastAsia="Courier New" w:hAnsi="Courier New" w:cs="Courier New"/>
              <w:i/>
              <w:color w:val="83D6C5"/>
              <w:sz w:val="18"/>
              <w:szCs w:val="18"/>
            </w:rPr>
          </w:rPrChange>
        </w:rPr>
        <w:t>continue</w:t>
      </w:r>
      <w:proofErr w:type="gramEnd"/>
    </w:p>
    <w:p w14:paraId="3638568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33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33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338"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6339" w:author="Hayfa ZGAYA-BIAU" w:date="2025-06-12T18:32:00Z" w16du:dateUtc="2025-06-12T16:32:00Z">
            <w:rPr>
              <w:rFonts w:ascii="Courier New" w:eastAsia="Courier New" w:hAnsi="Courier New" w:cs="Courier New"/>
              <w:color w:val="94C1FA"/>
              <w:sz w:val="18"/>
              <w:szCs w:val="18"/>
            </w:rPr>
          </w:rPrChange>
        </w:rPr>
        <w:t>_files</w:t>
      </w:r>
      <w:proofErr w:type="spellEnd"/>
      <w:r w:rsidRPr="008F3D9F">
        <w:rPr>
          <w:rFonts w:ascii="Courier New" w:eastAsia="Courier New" w:hAnsi="Courier New" w:cs="Courier New"/>
          <w:color w:val="D8DEE9"/>
          <w:sz w:val="18"/>
          <w:szCs w:val="18"/>
          <w:lang w:val="fr-FR"/>
          <w:rPrChange w:id="634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3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4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3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6344"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63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346" w:author="Hayfa ZGAYA-BIAU" w:date="2025-06-12T18:32:00Z" w16du:dateUtc="2025-06-12T16:32:00Z">
            <w:rPr>
              <w:rFonts w:ascii="Courier New" w:eastAsia="Courier New" w:hAnsi="Courier New" w:cs="Courier New"/>
              <w:i/>
              <w:color w:val="83D6C5"/>
              <w:sz w:val="18"/>
              <w:szCs w:val="18"/>
            </w:rPr>
          </w:rPrChange>
        </w:rPr>
        <w:t>for</w:t>
      </w:r>
      <w:r w:rsidRPr="008F3D9F">
        <w:rPr>
          <w:rFonts w:ascii="Courier New" w:eastAsia="Courier New" w:hAnsi="Courier New" w:cs="Courier New"/>
          <w:color w:val="D8DEE9"/>
          <w:sz w:val="18"/>
          <w:szCs w:val="18"/>
          <w:lang w:val="fr-FR"/>
          <w:rPrChange w:id="634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348"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63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350" w:author="Hayfa ZGAYA-BIAU" w:date="2025-06-12T18:32:00Z" w16du:dateUtc="2025-06-12T16:32:00Z">
            <w:rPr>
              <w:rFonts w:ascii="Courier New" w:eastAsia="Courier New" w:hAnsi="Courier New" w:cs="Courier New"/>
              <w:i/>
              <w:color w:val="83D6C5"/>
              <w:sz w:val="18"/>
              <w:szCs w:val="18"/>
            </w:rPr>
          </w:rPrChange>
        </w:rPr>
        <w:t>in</w:t>
      </w:r>
      <w:proofErr w:type="spellEnd"/>
      <w:r w:rsidRPr="008F3D9F">
        <w:rPr>
          <w:rFonts w:ascii="Courier New" w:eastAsia="Courier New" w:hAnsi="Courier New" w:cs="Courier New"/>
          <w:color w:val="D8DEE9"/>
          <w:sz w:val="18"/>
          <w:szCs w:val="18"/>
          <w:lang w:val="fr-FR"/>
          <w:rPrChange w:id="63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352"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3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354" w:author="Hayfa ZGAYA-BIAU" w:date="2025-06-12T18:32:00Z" w16du:dateUtc="2025-06-12T16:32:00Z">
            <w:rPr>
              <w:rFonts w:ascii="Courier New" w:eastAsia="Courier New" w:hAnsi="Courier New" w:cs="Courier New"/>
              <w:color w:val="EBC88D"/>
              <w:sz w:val="18"/>
              <w:szCs w:val="18"/>
            </w:rPr>
          </w:rPrChange>
        </w:rPr>
        <w:t>listdir</w:t>
      </w:r>
      <w:proofErr w:type="spellEnd"/>
      <w:proofErr w:type="gramEnd"/>
      <w:r w:rsidRPr="008F3D9F">
        <w:rPr>
          <w:rFonts w:ascii="Courier New" w:eastAsia="Courier New" w:hAnsi="Courier New" w:cs="Courier New"/>
          <w:color w:val="D6D6DD"/>
          <w:sz w:val="18"/>
          <w:szCs w:val="18"/>
          <w:lang w:val="fr-FR"/>
          <w:rPrChange w:id="635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356" w:author="Hayfa ZGAYA-BIAU" w:date="2025-06-12T18:32:00Z" w16du:dateUtc="2025-06-12T16:32:00Z">
            <w:rPr>
              <w:rFonts w:ascii="Courier New" w:eastAsia="Courier New" w:hAnsi="Courier New" w:cs="Courier New"/>
              <w:color w:val="94C1FA"/>
              <w:sz w:val="18"/>
              <w:szCs w:val="18"/>
            </w:rPr>
          </w:rPrChange>
        </w:rPr>
        <w:t>cls_path</w:t>
      </w:r>
      <w:proofErr w:type="spellEnd"/>
      <w:r w:rsidRPr="008F3D9F">
        <w:rPr>
          <w:rFonts w:ascii="Courier New" w:eastAsia="Courier New" w:hAnsi="Courier New" w:cs="Courier New"/>
          <w:color w:val="D6D6DD"/>
          <w:sz w:val="18"/>
          <w:szCs w:val="18"/>
          <w:lang w:val="fr-FR"/>
          <w:rPrChange w:id="63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359" w:author="Hayfa ZGAYA-BIAU" w:date="2025-06-12T18:32:00Z" w16du:dateUtc="2025-06-12T16:32:00Z">
            <w:rPr>
              <w:rFonts w:ascii="Courier New" w:eastAsia="Courier New" w:hAnsi="Courier New" w:cs="Courier New"/>
              <w:i/>
              <w:color w:val="83D6C5"/>
              <w:sz w:val="18"/>
              <w:szCs w:val="18"/>
            </w:rPr>
          </w:rPrChange>
        </w:rPr>
        <w:t>if</w:t>
      </w:r>
      <w:r w:rsidRPr="008F3D9F">
        <w:rPr>
          <w:rFonts w:ascii="Courier New" w:eastAsia="Courier New" w:hAnsi="Courier New" w:cs="Courier New"/>
          <w:color w:val="D8DEE9"/>
          <w:sz w:val="18"/>
          <w:szCs w:val="18"/>
          <w:lang w:val="fr-FR"/>
          <w:rPrChange w:id="63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361"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63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363" w:author="Hayfa ZGAYA-BIAU" w:date="2025-06-12T18:32:00Z" w16du:dateUtc="2025-06-12T16:32:00Z">
            <w:rPr>
              <w:rFonts w:ascii="Courier New" w:eastAsia="Courier New" w:hAnsi="Courier New" w:cs="Courier New"/>
              <w:color w:val="EBC88D"/>
              <w:sz w:val="18"/>
              <w:szCs w:val="18"/>
            </w:rPr>
          </w:rPrChange>
        </w:rPr>
        <w:t>endswith</w:t>
      </w:r>
      <w:proofErr w:type="spellEnd"/>
      <w:proofErr w:type="gramEnd"/>
      <w:r w:rsidRPr="008F3D9F">
        <w:rPr>
          <w:rFonts w:ascii="Courier New" w:eastAsia="Courier New" w:hAnsi="Courier New" w:cs="Courier New"/>
          <w:color w:val="D6D6DD"/>
          <w:sz w:val="18"/>
          <w:szCs w:val="18"/>
          <w:lang w:val="fr-FR"/>
          <w:rPrChange w:id="6364"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394DC"/>
          <w:sz w:val="18"/>
          <w:szCs w:val="18"/>
          <w:lang w:val="fr-FR"/>
          <w:rPrChange w:id="636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366" w:author="Hayfa ZGAYA-BIAU" w:date="2025-06-12T18:32:00Z" w16du:dateUtc="2025-06-12T16:32:00Z">
            <w:rPr>
              <w:rFonts w:ascii="Courier New" w:eastAsia="Courier New" w:hAnsi="Courier New" w:cs="Courier New"/>
              <w:color w:val="E394DC"/>
              <w:sz w:val="18"/>
              <w:szCs w:val="18"/>
            </w:rPr>
          </w:rPrChange>
        </w:rPr>
        <w:t>npy</w:t>
      </w:r>
      <w:proofErr w:type="spellEnd"/>
      <w:proofErr w:type="gramEnd"/>
      <w:r w:rsidRPr="008F3D9F">
        <w:rPr>
          <w:rFonts w:ascii="Courier New" w:eastAsia="Courier New" w:hAnsi="Courier New" w:cs="Courier New"/>
          <w:color w:val="E394DC"/>
          <w:sz w:val="18"/>
          <w:szCs w:val="18"/>
          <w:lang w:val="fr-FR"/>
          <w:rPrChange w:id="636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368" w:author="Hayfa ZGAYA-BIAU" w:date="2025-06-12T18:32:00Z" w16du:dateUtc="2025-06-12T16:32:00Z">
            <w:rPr>
              <w:rFonts w:ascii="Courier New" w:eastAsia="Courier New" w:hAnsi="Courier New" w:cs="Courier New"/>
              <w:color w:val="D6D6DD"/>
              <w:sz w:val="18"/>
              <w:szCs w:val="18"/>
            </w:rPr>
          </w:rPrChange>
        </w:rPr>
        <w:t>)]</w:t>
      </w:r>
    </w:p>
    <w:p w14:paraId="2A5C6DA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36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37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371"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637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373" w:author="Hayfa ZGAYA-BIAU" w:date="2025-06-12T18:32:00Z" w16du:dateUtc="2025-06-12T16:32:00Z">
            <w:rPr>
              <w:rFonts w:ascii="Courier New" w:eastAsia="Courier New" w:hAnsi="Courier New" w:cs="Courier New"/>
              <w:color w:val="94C1FA"/>
              <w:sz w:val="18"/>
              <w:szCs w:val="18"/>
            </w:rPr>
          </w:rPrChange>
        </w:rPr>
        <w:t>seq_file</w:t>
      </w:r>
      <w:proofErr w:type="spellEnd"/>
      <w:r w:rsidRPr="008F3D9F">
        <w:rPr>
          <w:rFonts w:ascii="Courier New" w:eastAsia="Courier New" w:hAnsi="Courier New" w:cs="Courier New"/>
          <w:color w:val="D8DEE9"/>
          <w:sz w:val="18"/>
          <w:szCs w:val="18"/>
          <w:lang w:val="fr-FR"/>
          <w:rPrChange w:id="63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375"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637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377" w:author="Hayfa ZGAYA-BIAU" w:date="2025-06-12T18:32:00Z" w16du:dateUtc="2025-06-12T16:32:00Z">
            <w:rPr>
              <w:rFonts w:ascii="Courier New" w:eastAsia="Courier New" w:hAnsi="Courier New" w:cs="Courier New"/>
              <w:color w:val="94C1FA"/>
              <w:sz w:val="18"/>
              <w:szCs w:val="18"/>
            </w:rPr>
          </w:rPrChange>
        </w:rPr>
        <w:t>sequence_</w:t>
      </w:r>
      <w:proofErr w:type="gramStart"/>
      <w:r w:rsidRPr="008F3D9F">
        <w:rPr>
          <w:rFonts w:ascii="Courier New" w:eastAsia="Courier New" w:hAnsi="Courier New" w:cs="Courier New"/>
          <w:color w:val="94C1FA"/>
          <w:sz w:val="18"/>
          <w:szCs w:val="18"/>
          <w:lang w:val="fr-FR"/>
          <w:rPrChange w:id="6378" w:author="Hayfa ZGAYA-BIAU" w:date="2025-06-12T18:32:00Z" w16du:dateUtc="2025-06-12T16:32:00Z">
            <w:rPr>
              <w:rFonts w:ascii="Courier New" w:eastAsia="Courier New" w:hAnsi="Courier New" w:cs="Courier New"/>
              <w:color w:val="94C1FA"/>
              <w:sz w:val="18"/>
              <w:szCs w:val="18"/>
            </w:rPr>
          </w:rPrChange>
        </w:rPr>
        <w:t>files</w:t>
      </w:r>
      <w:proofErr w:type="spellEnd"/>
      <w:r w:rsidRPr="008F3D9F">
        <w:rPr>
          <w:rFonts w:ascii="Courier New" w:eastAsia="Courier New" w:hAnsi="Courier New" w:cs="Courier New"/>
          <w:color w:val="D8DEE9"/>
          <w:sz w:val="18"/>
          <w:szCs w:val="18"/>
          <w:lang w:val="fr-FR"/>
          <w:rPrChange w:id="6379" w:author="Hayfa ZGAYA-BIAU" w:date="2025-06-12T18:32:00Z" w16du:dateUtc="2025-06-12T16:32:00Z">
            <w:rPr>
              <w:rFonts w:ascii="Courier New" w:eastAsia="Courier New" w:hAnsi="Courier New" w:cs="Courier New"/>
              <w:color w:val="D8DEE9"/>
              <w:sz w:val="18"/>
              <w:szCs w:val="18"/>
            </w:rPr>
          </w:rPrChange>
        </w:rPr>
        <w:t>:</w:t>
      </w:r>
      <w:proofErr w:type="gramEnd"/>
    </w:p>
    <w:p w14:paraId="36E6AB9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3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3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382" w:author="Hayfa ZGAYA-BIAU" w:date="2025-06-12T18:32:00Z" w16du:dateUtc="2025-06-12T16:32:00Z">
            <w:rPr>
              <w:rFonts w:ascii="Courier New" w:eastAsia="Courier New" w:hAnsi="Courier New" w:cs="Courier New"/>
              <w:color w:val="94C1FA"/>
              <w:sz w:val="18"/>
              <w:szCs w:val="18"/>
            </w:rPr>
          </w:rPrChange>
        </w:rPr>
        <w:t>seq</w:t>
      </w:r>
      <w:proofErr w:type="gramEnd"/>
      <w:r w:rsidRPr="008F3D9F">
        <w:rPr>
          <w:rFonts w:ascii="Courier New" w:eastAsia="Courier New" w:hAnsi="Courier New" w:cs="Courier New"/>
          <w:color w:val="94C1FA"/>
          <w:sz w:val="18"/>
          <w:szCs w:val="18"/>
          <w:lang w:val="fr-FR"/>
          <w:rPrChange w:id="6383"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63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3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8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387"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63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6389"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639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6391" w:author="Hayfa ZGAYA-BIAU" w:date="2025-06-12T18:32:00Z" w16du:dateUtc="2025-06-12T16:32:00Z">
            <w:rPr>
              <w:rFonts w:ascii="Courier New" w:eastAsia="Courier New" w:hAnsi="Courier New" w:cs="Courier New"/>
              <w:color w:val="EBC88D"/>
              <w:sz w:val="18"/>
              <w:szCs w:val="18"/>
            </w:rPr>
          </w:rPrChange>
        </w:rPr>
        <w:t>join</w:t>
      </w:r>
      <w:proofErr w:type="spellEnd"/>
      <w:r w:rsidRPr="008F3D9F">
        <w:rPr>
          <w:rFonts w:ascii="Courier New" w:eastAsia="Courier New" w:hAnsi="Courier New" w:cs="Courier New"/>
          <w:color w:val="D6D6DD"/>
          <w:sz w:val="18"/>
          <w:szCs w:val="18"/>
          <w:lang w:val="fr-FR"/>
          <w:rPrChange w:id="639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6393" w:author="Hayfa ZGAYA-BIAU" w:date="2025-06-12T18:32:00Z" w16du:dateUtc="2025-06-12T16:32:00Z">
            <w:rPr>
              <w:rFonts w:ascii="Courier New" w:eastAsia="Courier New" w:hAnsi="Courier New" w:cs="Courier New"/>
              <w:color w:val="94C1FA"/>
              <w:sz w:val="18"/>
              <w:szCs w:val="18"/>
            </w:rPr>
          </w:rPrChange>
        </w:rPr>
        <w:t>cls_path</w:t>
      </w:r>
      <w:proofErr w:type="spellEnd"/>
      <w:r w:rsidRPr="008F3D9F">
        <w:rPr>
          <w:rFonts w:ascii="Courier New" w:eastAsia="Courier New" w:hAnsi="Courier New" w:cs="Courier New"/>
          <w:color w:val="D6D6DD"/>
          <w:sz w:val="18"/>
          <w:szCs w:val="18"/>
          <w:lang w:val="fr-FR"/>
          <w:rPrChange w:id="63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3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396" w:author="Hayfa ZGAYA-BIAU" w:date="2025-06-12T18:32:00Z" w16du:dateUtc="2025-06-12T16:32:00Z">
            <w:rPr>
              <w:rFonts w:ascii="Courier New" w:eastAsia="Courier New" w:hAnsi="Courier New" w:cs="Courier New"/>
              <w:color w:val="94C1FA"/>
              <w:sz w:val="18"/>
              <w:szCs w:val="18"/>
            </w:rPr>
          </w:rPrChange>
        </w:rPr>
        <w:t>seq_file</w:t>
      </w:r>
      <w:proofErr w:type="spellEnd"/>
      <w:r w:rsidRPr="008F3D9F">
        <w:rPr>
          <w:rFonts w:ascii="Courier New" w:eastAsia="Courier New" w:hAnsi="Courier New" w:cs="Courier New"/>
          <w:color w:val="D6D6DD"/>
          <w:sz w:val="18"/>
          <w:szCs w:val="18"/>
          <w:lang w:val="fr-FR"/>
          <w:rPrChange w:id="6397" w:author="Hayfa ZGAYA-BIAU" w:date="2025-06-12T18:32:00Z" w16du:dateUtc="2025-06-12T16:32:00Z">
            <w:rPr>
              <w:rFonts w:ascii="Courier New" w:eastAsia="Courier New" w:hAnsi="Courier New" w:cs="Courier New"/>
              <w:color w:val="D6D6DD"/>
              <w:sz w:val="18"/>
              <w:szCs w:val="18"/>
            </w:rPr>
          </w:rPrChange>
        </w:rPr>
        <w:t>)</w:t>
      </w:r>
    </w:p>
    <w:p w14:paraId="4A52254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39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39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400" w:author="Hayfa ZGAYA-BIAU" w:date="2025-06-12T18:32:00Z" w16du:dateUtc="2025-06-12T16:32:00Z">
            <w:rPr>
              <w:rFonts w:ascii="Courier New" w:eastAsia="Courier New" w:hAnsi="Courier New" w:cs="Courier New"/>
              <w:color w:val="94C1FA"/>
              <w:sz w:val="18"/>
              <w:szCs w:val="18"/>
            </w:rPr>
          </w:rPrChange>
        </w:rPr>
        <w:t>sequence</w:t>
      </w:r>
      <w:proofErr w:type="spellEnd"/>
      <w:proofErr w:type="gramEnd"/>
      <w:r w:rsidRPr="008F3D9F">
        <w:rPr>
          <w:rFonts w:ascii="Courier New" w:eastAsia="Courier New" w:hAnsi="Courier New" w:cs="Courier New"/>
          <w:color w:val="D8DEE9"/>
          <w:sz w:val="18"/>
          <w:szCs w:val="18"/>
          <w:lang w:val="fr-FR"/>
          <w:rPrChange w:id="64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4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0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404"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4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406"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640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408" w:author="Hayfa ZGAYA-BIAU" w:date="2025-06-12T18:32:00Z" w16du:dateUtc="2025-06-12T16:32:00Z">
            <w:rPr>
              <w:rFonts w:ascii="Courier New" w:eastAsia="Courier New" w:hAnsi="Courier New" w:cs="Courier New"/>
              <w:color w:val="94C1FA"/>
              <w:sz w:val="18"/>
              <w:szCs w:val="18"/>
            </w:rPr>
          </w:rPrChange>
        </w:rPr>
        <w:t>seq_path</w:t>
      </w:r>
      <w:proofErr w:type="spellEnd"/>
      <w:r w:rsidRPr="008F3D9F">
        <w:rPr>
          <w:rFonts w:ascii="Courier New" w:eastAsia="Courier New" w:hAnsi="Courier New" w:cs="Courier New"/>
          <w:color w:val="D6D6DD"/>
          <w:sz w:val="18"/>
          <w:szCs w:val="18"/>
          <w:lang w:val="fr-FR"/>
          <w:rPrChange w:id="6409" w:author="Hayfa ZGAYA-BIAU" w:date="2025-06-12T18:32:00Z" w16du:dateUtc="2025-06-12T16:32:00Z">
            <w:rPr>
              <w:rFonts w:ascii="Courier New" w:eastAsia="Courier New" w:hAnsi="Courier New" w:cs="Courier New"/>
              <w:color w:val="D6D6DD"/>
              <w:sz w:val="18"/>
              <w:szCs w:val="18"/>
            </w:rPr>
          </w:rPrChange>
        </w:rPr>
        <w:t>)</w:t>
      </w:r>
    </w:p>
    <w:p w14:paraId="4C6D426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41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41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AA9BF5"/>
          <w:sz w:val="18"/>
          <w:szCs w:val="18"/>
          <w:lang w:val="fr-FR"/>
          <w:rPrChange w:id="6412"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64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414" w:author="Hayfa ZGAYA-BIAU" w:date="2025-06-12T18:32:00Z" w16du:dateUtc="2025-06-12T16:32:00Z">
            <w:rPr>
              <w:rFonts w:ascii="Courier New" w:eastAsia="Courier New" w:hAnsi="Courier New" w:cs="Courier New"/>
              <w:color w:val="EBC88D"/>
              <w:sz w:val="18"/>
              <w:szCs w:val="18"/>
            </w:rPr>
          </w:rPrChange>
        </w:rPr>
        <w:t>append</w:t>
      </w:r>
      <w:proofErr w:type="spellEnd"/>
      <w:r w:rsidRPr="008F3D9F">
        <w:rPr>
          <w:rFonts w:ascii="Courier New" w:eastAsia="Courier New" w:hAnsi="Courier New" w:cs="Courier New"/>
          <w:color w:val="D6D6DD"/>
          <w:sz w:val="18"/>
          <w:szCs w:val="18"/>
          <w:lang w:val="fr-FR"/>
          <w:rPrChange w:id="641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416" w:author="Hayfa ZGAYA-BIAU" w:date="2025-06-12T18:32:00Z" w16du:dateUtc="2025-06-12T16:32:00Z">
            <w:rPr>
              <w:rFonts w:ascii="Courier New" w:eastAsia="Courier New" w:hAnsi="Courier New" w:cs="Courier New"/>
              <w:color w:val="94C1FA"/>
              <w:sz w:val="18"/>
              <w:szCs w:val="18"/>
            </w:rPr>
          </w:rPrChange>
        </w:rPr>
        <w:t>sequence</w:t>
      </w:r>
      <w:proofErr w:type="spellEnd"/>
      <w:r w:rsidRPr="008F3D9F">
        <w:rPr>
          <w:rFonts w:ascii="Courier New" w:eastAsia="Courier New" w:hAnsi="Courier New" w:cs="Courier New"/>
          <w:color w:val="D6D6DD"/>
          <w:sz w:val="18"/>
          <w:szCs w:val="18"/>
          <w:lang w:val="fr-FR"/>
          <w:rPrChange w:id="6417" w:author="Hayfa ZGAYA-BIAU" w:date="2025-06-12T18:32:00Z" w16du:dateUtc="2025-06-12T16:32:00Z">
            <w:rPr>
              <w:rFonts w:ascii="Courier New" w:eastAsia="Courier New" w:hAnsi="Courier New" w:cs="Courier New"/>
              <w:color w:val="D6D6DD"/>
              <w:sz w:val="18"/>
              <w:szCs w:val="18"/>
            </w:rPr>
          </w:rPrChange>
        </w:rPr>
        <w:t>)</w:t>
      </w:r>
    </w:p>
    <w:p w14:paraId="16993DF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41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4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420"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64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422"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642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424" w:author="Hayfa ZGAYA-BIAU" w:date="2025-06-12T18:32:00Z" w16du:dateUtc="2025-06-12T16:32:00Z">
            <w:rPr>
              <w:rFonts w:ascii="Courier New" w:eastAsia="Courier New" w:hAnsi="Courier New" w:cs="Courier New"/>
              <w:color w:val="94C1FA"/>
              <w:sz w:val="18"/>
              <w:szCs w:val="18"/>
            </w:rPr>
          </w:rPrChange>
        </w:rPr>
        <w:t>idx</w:t>
      </w:r>
      <w:proofErr w:type="spellEnd"/>
      <w:r w:rsidRPr="008F3D9F">
        <w:rPr>
          <w:rFonts w:ascii="Courier New" w:eastAsia="Courier New" w:hAnsi="Courier New" w:cs="Courier New"/>
          <w:color w:val="D6D6DD"/>
          <w:sz w:val="18"/>
          <w:szCs w:val="18"/>
          <w:lang w:val="fr-FR"/>
          <w:rPrChange w:id="6425" w:author="Hayfa ZGAYA-BIAU" w:date="2025-06-12T18:32:00Z" w16du:dateUtc="2025-06-12T16:32:00Z">
            <w:rPr>
              <w:rFonts w:ascii="Courier New" w:eastAsia="Courier New" w:hAnsi="Courier New" w:cs="Courier New"/>
              <w:color w:val="D6D6DD"/>
              <w:sz w:val="18"/>
              <w:szCs w:val="18"/>
            </w:rPr>
          </w:rPrChange>
        </w:rPr>
        <w:t>)</w:t>
      </w:r>
    </w:p>
    <w:p w14:paraId="0FE9F5D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42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427" w:author="Hayfa ZGAYA-BIAU" w:date="2025-06-12T18:32:00Z" w16du:dateUtc="2025-06-12T16:32:00Z">
            <w:rPr>
              <w:rFonts w:ascii="Courier New" w:eastAsia="Courier New" w:hAnsi="Courier New" w:cs="Courier New"/>
              <w:color w:val="D8DEE9"/>
              <w:sz w:val="18"/>
              <w:szCs w:val="18"/>
            </w:rPr>
          </w:rPrChange>
        </w:rPr>
        <w:t xml:space="preserve">  </w:t>
      </w:r>
    </w:p>
    <w:p w14:paraId="1D88B77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642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64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6430" w:author="Hayfa ZGAYA-BIAU" w:date="2025-06-12T18:32:00Z" w16du:dateUtc="2025-06-12T16:32:00Z">
            <w:rPr>
              <w:rFonts w:ascii="Courier New" w:eastAsia="Courier New" w:hAnsi="Courier New" w:cs="Courier New"/>
              <w:i/>
              <w:color w:val="FFFFFF"/>
              <w:sz w:val="18"/>
              <w:szCs w:val="18"/>
            </w:rPr>
          </w:rPrChange>
        </w:rPr>
        <w:t xml:space="preserve"># X </w:t>
      </w:r>
      <w:proofErr w:type="spellStart"/>
      <w:r w:rsidRPr="008F3D9F">
        <w:rPr>
          <w:rFonts w:ascii="Courier New" w:eastAsia="Courier New" w:hAnsi="Courier New" w:cs="Courier New"/>
          <w:i/>
          <w:color w:val="FFFFFF"/>
          <w:sz w:val="18"/>
          <w:szCs w:val="18"/>
          <w:lang w:val="fr-FR"/>
          <w:rPrChange w:id="6431" w:author="Hayfa ZGAYA-BIAU" w:date="2025-06-12T18:32:00Z" w16du:dateUtc="2025-06-12T16:32:00Z">
            <w:rPr>
              <w:rFonts w:ascii="Courier New" w:eastAsia="Courier New" w:hAnsi="Courier New" w:cs="Courier New"/>
              <w:i/>
              <w:color w:val="FFFFFF"/>
              <w:sz w:val="18"/>
              <w:szCs w:val="18"/>
            </w:rPr>
          </w:rPrChange>
        </w:rPr>
        <w:t>remains</w:t>
      </w:r>
      <w:proofErr w:type="spellEnd"/>
      <w:r w:rsidRPr="008F3D9F">
        <w:rPr>
          <w:rFonts w:ascii="Courier New" w:eastAsia="Courier New" w:hAnsi="Courier New" w:cs="Courier New"/>
          <w:i/>
          <w:color w:val="FFFFFF"/>
          <w:sz w:val="18"/>
          <w:szCs w:val="18"/>
          <w:lang w:val="fr-FR"/>
          <w:rPrChange w:id="6432" w:author="Hayfa ZGAYA-BIAU" w:date="2025-06-12T18:32:00Z" w16du:dateUtc="2025-06-12T16:32:00Z">
            <w:rPr>
              <w:rFonts w:ascii="Courier New" w:eastAsia="Courier New" w:hAnsi="Courier New" w:cs="Courier New"/>
              <w:i/>
              <w:color w:val="FFFFFF"/>
              <w:sz w:val="18"/>
              <w:szCs w:val="18"/>
            </w:rPr>
          </w:rPrChange>
        </w:rPr>
        <w:t xml:space="preserve"> a </w:t>
      </w:r>
      <w:proofErr w:type="spellStart"/>
      <w:r w:rsidRPr="008F3D9F">
        <w:rPr>
          <w:rFonts w:ascii="Courier New" w:eastAsia="Courier New" w:hAnsi="Courier New" w:cs="Courier New"/>
          <w:i/>
          <w:color w:val="FFFFFF"/>
          <w:sz w:val="18"/>
          <w:szCs w:val="18"/>
          <w:lang w:val="fr-FR"/>
          <w:rPrChange w:id="6433" w:author="Hayfa ZGAYA-BIAU" w:date="2025-06-12T18:32:00Z" w16du:dateUtc="2025-06-12T16:32:00Z">
            <w:rPr>
              <w:rFonts w:ascii="Courier New" w:eastAsia="Courier New" w:hAnsi="Courier New" w:cs="Courier New"/>
              <w:i/>
              <w:color w:val="FFFFFF"/>
              <w:sz w:val="18"/>
              <w:szCs w:val="18"/>
            </w:rPr>
          </w:rPrChange>
        </w:rPr>
        <w:t>list</w:t>
      </w:r>
      <w:proofErr w:type="spellEnd"/>
      <w:r w:rsidRPr="008F3D9F">
        <w:rPr>
          <w:rFonts w:ascii="Courier New" w:eastAsia="Courier New" w:hAnsi="Courier New" w:cs="Courier New"/>
          <w:i/>
          <w:color w:val="FFFFFF"/>
          <w:sz w:val="18"/>
          <w:szCs w:val="18"/>
          <w:lang w:val="fr-FR"/>
          <w:rPrChange w:id="6434" w:author="Hayfa ZGAYA-BIAU" w:date="2025-06-12T18:32:00Z" w16du:dateUtc="2025-06-12T16:32:00Z">
            <w:rPr>
              <w:rFonts w:ascii="Courier New" w:eastAsia="Courier New" w:hAnsi="Courier New" w:cs="Courier New"/>
              <w:i/>
              <w:color w:val="FFFFFF"/>
              <w:sz w:val="18"/>
              <w:szCs w:val="18"/>
            </w:rPr>
          </w:rPrChange>
        </w:rPr>
        <w:t xml:space="preserve"> of </w:t>
      </w:r>
      <w:proofErr w:type="spellStart"/>
      <w:r w:rsidRPr="008F3D9F">
        <w:rPr>
          <w:rFonts w:ascii="Courier New" w:eastAsia="Courier New" w:hAnsi="Courier New" w:cs="Courier New"/>
          <w:i/>
          <w:color w:val="FFFFFF"/>
          <w:sz w:val="18"/>
          <w:szCs w:val="18"/>
          <w:lang w:val="fr-FR"/>
          <w:rPrChange w:id="6435" w:author="Hayfa ZGAYA-BIAU" w:date="2025-06-12T18:32:00Z" w16du:dateUtc="2025-06-12T16:32:00Z">
            <w:rPr>
              <w:rFonts w:ascii="Courier New" w:eastAsia="Courier New" w:hAnsi="Courier New" w:cs="Courier New"/>
              <w:i/>
              <w:color w:val="FFFFFF"/>
              <w:sz w:val="18"/>
              <w:szCs w:val="18"/>
            </w:rPr>
          </w:rPrChange>
        </w:rPr>
        <w:t>numpy</w:t>
      </w:r>
      <w:proofErr w:type="spellEnd"/>
      <w:r w:rsidRPr="008F3D9F">
        <w:rPr>
          <w:rFonts w:ascii="Courier New" w:eastAsia="Courier New" w:hAnsi="Courier New" w:cs="Courier New"/>
          <w:i/>
          <w:color w:val="FFFFFF"/>
          <w:sz w:val="18"/>
          <w:szCs w:val="18"/>
          <w:lang w:val="fr-FR"/>
          <w:rPrChange w:id="643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437" w:author="Hayfa ZGAYA-BIAU" w:date="2025-06-12T18:32:00Z" w16du:dateUtc="2025-06-12T16:32:00Z">
            <w:rPr>
              <w:rFonts w:ascii="Courier New" w:eastAsia="Courier New" w:hAnsi="Courier New" w:cs="Courier New"/>
              <w:i/>
              <w:color w:val="FFFFFF"/>
              <w:sz w:val="18"/>
              <w:szCs w:val="18"/>
            </w:rPr>
          </w:rPrChange>
        </w:rPr>
        <w:t>arrays</w:t>
      </w:r>
      <w:proofErr w:type="spellEnd"/>
      <w:r w:rsidRPr="008F3D9F">
        <w:rPr>
          <w:rFonts w:ascii="Courier New" w:eastAsia="Courier New" w:hAnsi="Courier New" w:cs="Courier New"/>
          <w:i/>
          <w:color w:val="FFFFFF"/>
          <w:sz w:val="18"/>
          <w:szCs w:val="18"/>
          <w:lang w:val="fr-FR"/>
          <w:rPrChange w:id="643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439"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644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441" w:author="Hayfa ZGAYA-BIAU" w:date="2025-06-12T18:32:00Z" w16du:dateUtc="2025-06-12T16:32:00Z">
            <w:rPr>
              <w:rFonts w:ascii="Courier New" w:eastAsia="Courier New" w:hAnsi="Courier New" w:cs="Courier New"/>
              <w:i/>
              <w:color w:val="FFFFFF"/>
              <w:sz w:val="18"/>
              <w:szCs w:val="18"/>
            </w:rPr>
          </w:rPrChange>
        </w:rPr>
        <w:t>varying</w:t>
      </w:r>
      <w:proofErr w:type="spellEnd"/>
      <w:r w:rsidRPr="008F3D9F">
        <w:rPr>
          <w:rFonts w:ascii="Courier New" w:eastAsia="Courier New" w:hAnsi="Courier New" w:cs="Courier New"/>
          <w:i/>
          <w:color w:val="FFFFFF"/>
          <w:sz w:val="18"/>
          <w:szCs w:val="18"/>
          <w:lang w:val="fr-FR"/>
          <w:rPrChange w:id="644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443" w:author="Hayfa ZGAYA-BIAU" w:date="2025-06-12T18:32:00Z" w16du:dateUtc="2025-06-12T16:32:00Z">
            <w:rPr>
              <w:rFonts w:ascii="Courier New" w:eastAsia="Courier New" w:hAnsi="Courier New" w:cs="Courier New"/>
              <w:i/>
              <w:color w:val="FFFFFF"/>
              <w:sz w:val="18"/>
              <w:szCs w:val="18"/>
            </w:rPr>
          </w:rPrChange>
        </w:rPr>
        <w:t>shapes</w:t>
      </w:r>
      <w:proofErr w:type="spellEnd"/>
    </w:p>
    <w:p w14:paraId="20F2DD7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4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44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446"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8DEE9"/>
          <w:sz w:val="18"/>
          <w:szCs w:val="18"/>
          <w:lang w:val="fr-FR"/>
          <w:rPrChange w:id="64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4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45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4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452" w:author="Hayfa ZGAYA-BIAU" w:date="2025-06-12T18:32:00Z" w16du:dateUtc="2025-06-12T16:32:00Z">
            <w:rPr>
              <w:rFonts w:ascii="Courier New" w:eastAsia="Courier New" w:hAnsi="Courier New" w:cs="Courier New"/>
              <w:color w:val="EBC88D"/>
              <w:sz w:val="18"/>
              <w:szCs w:val="18"/>
            </w:rPr>
          </w:rPrChange>
        </w:rPr>
        <w:t>array</w:t>
      </w:r>
      <w:proofErr w:type="spellEnd"/>
      <w:proofErr w:type="gramEnd"/>
      <w:r w:rsidRPr="008F3D9F">
        <w:rPr>
          <w:rFonts w:ascii="Courier New" w:eastAsia="Courier New" w:hAnsi="Courier New" w:cs="Courier New"/>
          <w:color w:val="D6D6DD"/>
          <w:sz w:val="18"/>
          <w:szCs w:val="18"/>
          <w:lang w:val="fr-FR"/>
          <w:rPrChange w:id="64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6454"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6455" w:author="Hayfa ZGAYA-BIAU" w:date="2025-06-12T18:32:00Z" w16du:dateUtc="2025-06-12T16:32:00Z">
            <w:rPr>
              <w:rFonts w:ascii="Courier New" w:eastAsia="Courier New" w:hAnsi="Courier New" w:cs="Courier New"/>
              <w:color w:val="D6D6DD"/>
              <w:sz w:val="18"/>
              <w:szCs w:val="18"/>
            </w:rPr>
          </w:rPrChange>
        </w:rPr>
        <w:t>)</w:t>
      </w:r>
    </w:p>
    <w:p w14:paraId="20280A6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4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45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458"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8DEE9"/>
          <w:sz w:val="18"/>
          <w:szCs w:val="18"/>
          <w:lang w:val="fr-FR"/>
          <w:rPrChange w:id="64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4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AAA0FA"/>
          <w:sz w:val="18"/>
          <w:szCs w:val="18"/>
          <w:lang w:val="fr-FR"/>
          <w:rPrChange w:id="6462" w:author="Hayfa ZGAYA-BIAU" w:date="2025-06-12T18:32:00Z" w16du:dateUtc="2025-06-12T16:32:00Z">
            <w:rPr>
              <w:rFonts w:ascii="Courier New" w:eastAsia="Courier New" w:hAnsi="Courier New" w:cs="Courier New"/>
              <w:color w:val="AAA0FA"/>
              <w:sz w:val="18"/>
              <w:szCs w:val="18"/>
            </w:rPr>
          </w:rPrChange>
        </w:rPr>
        <w:t>to_</w:t>
      </w:r>
      <w:proofErr w:type="gramStart"/>
      <w:r w:rsidRPr="008F3D9F">
        <w:rPr>
          <w:rFonts w:ascii="Courier New" w:eastAsia="Courier New" w:hAnsi="Courier New" w:cs="Courier New"/>
          <w:color w:val="AAA0FA"/>
          <w:sz w:val="18"/>
          <w:szCs w:val="18"/>
          <w:lang w:val="fr-FR"/>
          <w:rPrChange w:id="6463" w:author="Hayfa ZGAYA-BIAU" w:date="2025-06-12T18:32:00Z" w16du:dateUtc="2025-06-12T16:32:00Z">
            <w:rPr>
              <w:rFonts w:ascii="Courier New" w:eastAsia="Courier New" w:hAnsi="Courier New" w:cs="Courier New"/>
              <w:color w:val="AAA0FA"/>
              <w:sz w:val="18"/>
              <w:szCs w:val="18"/>
            </w:rPr>
          </w:rPrChange>
        </w:rPr>
        <w:t>categorical</w:t>
      </w:r>
      <w:proofErr w:type="spellEnd"/>
      <w:r w:rsidRPr="008F3D9F">
        <w:rPr>
          <w:rFonts w:ascii="Courier New" w:eastAsia="Courier New" w:hAnsi="Courier New" w:cs="Courier New"/>
          <w:color w:val="D6D6DD"/>
          <w:sz w:val="18"/>
          <w:szCs w:val="18"/>
          <w:lang w:val="fr-FR"/>
          <w:rPrChange w:id="646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6465"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64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6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468" w:author="Hayfa ZGAYA-BIAU" w:date="2025-06-12T18:32:00Z" w16du:dateUtc="2025-06-12T16:32:00Z">
            <w:rPr>
              <w:rFonts w:ascii="Courier New" w:eastAsia="Courier New" w:hAnsi="Courier New" w:cs="Courier New"/>
              <w:i/>
              <w:color w:val="D6D6DD"/>
              <w:sz w:val="18"/>
              <w:szCs w:val="18"/>
            </w:rPr>
          </w:rPrChange>
        </w:rPr>
        <w:t>num_classes</w:t>
      </w:r>
      <w:proofErr w:type="spellEnd"/>
      <w:r w:rsidRPr="008F3D9F">
        <w:rPr>
          <w:rFonts w:ascii="Courier New" w:eastAsia="Courier New" w:hAnsi="Courier New" w:cs="Courier New"/>
          <w:color w:val="D6D6DD"/>
          <w:sz w:val="18"/>
          <w:szCs w:val="18"/>
          <w:lang w:val="fr-FR"/>
          <w:rPrChange w:id="646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6470"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647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472"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6D6DD"/>
          <w:sz w:val="18"/>
          <w:szCs w:val="18"/>
          <w:lang w:val="fr-FR"/>
          <w:rPrChange w:id="6473" w:author="Hayfa ZGAYA-BIAU" w:date="2025-06-12T18:32:00Z" w16du:dateUtc="2025-06-12T16:32:00Z">
            <w:rPr>
              <w:rFonts w:ascii="Courier New" w:eastAsia="Courier New" w:hAnsi="Courier New" w:cs="Courier New"/>
              <w:color w:val="D6D6DD"/>
              <w:sz w:val="18"/>
              <w:szCs w:val="18"/>
            </w:rPr>
          </w:rPrChange>
        </w:rPr>
        <w:t>))</w:t>
      </w:r>
    </w:p>
    <w:p w14:paraId="3B2322C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47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475" w:author="Hayfa ZGAYA-BIAU" w:date="2025-06-12T18:32:00Z" w16du:dateUtc="2025-06-12T16:32:00Z">
            <w:rPr>
              <w:rFonts w:ascii="Courier New" w:eastAsia="Courier New" w:hAnsi="Courier New" w:cs="Courier New"/>
              <w:color w:val="D8DEE9"/>
              <w:sz w:val="18"/>
              <w:szCs w:val="18"/>
            </w:rPr>
          </w:rPrChange>
        </w:rPr>
        <w:t xml:space="preserve">  </w:t>
      </w:r>
    </w:p>
    <w:p w14:paraId="4DF8EEB9"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6476"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647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478"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64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AA9BF5"/>
          <w:sz w:val="18"/>
          <w:szCs w:val="18"/>
          <w:lang w:val="fr-FR"/>
          <w:rPrChange w:id="6480"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648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483"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64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48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486" w:author="Hayfa ZGAYA-BIAU" w:date="2025-06-12T18:32:00Z" w16du:dateUtc="2025-06-12T16:32:00Z">
            <w:rPr>
              <w:rFonts w:ascii="Courier New" w:eastAsia="Courier New" w:hAnsi="Courier New" w:cs="Courier New"/>
              <w:color w:val="94C1FA"/>
              <w:sz w:val="18"/>
              <w:szCs w:val="18"/>
            </w:rPr>
          </w:rPrChange>
        </w:rPr>
        <w:t>label_map</w:t>
      </w:r>
      <w:proofErr w:type="spellEnd"/>
    </w:p>
    <w:p w14:paraId="61EB1A4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487" w:author="Hayfa ZGAYA-BIAU" w:date="2025-06-12T18:32:00Z" w16du:dateUtc="2025-06-12T16:32:00Z">
            <w:rPr>
              <w:rFonts w:ascii="Courier New" w:eastAsia="Courier New" w:hAnsi="Courier New" w:cs="Courier New"/>
              <w:color w:val="D8DEE9"/>
              <w:sz w:val="18"/>
              <w:szCs w:val="18"/>
            </w:rPr>
          </w:rPrChange>
        </w:rPr>
      </w:pPr>
    </w:p>
    <w:p w14:paraId="135C054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488"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6489"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649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6491" w:author="Hayfa ZGAYA-BIAU" w:date="2025-06-12T18:32:00Z" w16du:dateUtc="2025-06-12T16:32:00Z">
            <w:rPr>
              <w:rFonts w:ascii="Courier New" w:eastAsia="Courier New" w:hAnsi="Courier New" w:cs="Courier New"/>
              <w:b/>
              <w:color w:val="EFB080"/>
              <w:sz w:val="18"/>
              <w:szCs w:val="18"/>
            </w:rPr>
          </w:rPrChange>
        </w:rPr>
        <w:t>pad_sequences_</w:t>
      </w:r>
      <w:proofErr w:type="gramStart"/>
      <w:r w:rsidRPr="008F3D9F">
        <w:rPr>
          <w:rFonts w:ascii="Courier New" w:eastAsia="Courier New" w:hAnsi="Courier New" w:cs="Courier New"/>
          <w:b/>
          <w:color w:val="EFB080"/>
          <w:sz w:val="18"/>
          <w:szCs w:val="18"/>
          <w:lang w:val="fr-FR"/>
          <w:rPrChange w:id="6492" w:author="Hayfa ZGAYA-BIAU" w:date="2025-06-12T18:32:00Z" w16du:dateUtc="2025-06-12T16:32:00Z">
            <w:rPr>
              <w:rFonts w:ascii="Courier New" w:eastAsia="Courier New" w:hAnsi="Courier New" w:cs="Courier New"/>
              <w:b/>
              <w:color w:val="EFB080"/>
              <w:sz w:val="18"/>
              <w:szCs w:val="18"/>
            </w:rPr>
          </w:rPrChange>
        </w:rPr>
        <w:t>fixed</w:t>
      </w:r>
      <w:proofErr w:type="spellEnd"/>
      <w:r w:rsidRPr="008F3D9F">
        <w:rPr>
          <w:rFonts w:ascii="Courier New" w:eastAsia="Courier New" w:hAnsi="Courier New" w:cs="Courier New"/>
          <w:color w:val="D8DEE9"/>
          <w:sz w:val="18"/>
          <w:szCs w:val="18"/>
          <w:lang w:val="fr-FR"/>
          <w:rPrChange w:id="649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6494" w:author="Hayfa ZGAYA-BIAU" w:date="2025-06-12T18:32:00Z" w16du:dateUtc="2025-06-12T16:32:00Z">
            <w:rPr>
              <w:rFonts w:ascii="Courier New" w:eastAsia="Courier New" w:hAnsi="Courier New" w:cs="Courier New"/>
              <w:i/>
              <w:color w:val="D6D6DD"/>
              <w:sz w:val="18"/>
              <w:szCs w:val="18"/>
            </w:rPr>
          </w:rPrChange>
        </w:rPr>
        <w:t>X</w:t>
      </w:r>
      <w:r w:rsidRPr="008F3D9F">
        <w:rPr>
          <w:rFonts w:ascii="Courier New" w:eastAsia="Courier New" w:hAnsi="Courier New" w:cs="Courier New"/>
          <w:color w:val="D8DEE9"/>
          <w:sz w:val="18"/>
          <w:szCs w:val="18"/>
          <w:lang w:val="fr-FR"/>
          <w:rPrChange w:id="64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496" w:author="Hayfa ZGAYA-BIAU" w:date="2025-06-12T18:32:00Z" w16du:dateUtc="2025-06-12T16:32:00Z">
            <w:rPr>
              <w:rFonts w:ascii="Courier New" w:eastAsia="Courier New" w:hAnsi="Courier New" w:cs="Courier New"/>
              <w:i/>
              <w:color w:val="D6D6DD"/>
              <w:sz w:val="18"/>
              <w:szCs w:val="18"/>
            </w:rPr>
          </w:rPrChange>
        </w:rPr>
        <w:t>max_seq_length</w:t>
      </w:r>
      <w:proofErr w:type="spellEnd"/>
      <w:proofErr w:type="gramStart"/>
      <w:r w:rsidRPr="008F3D9F">
        <w:rPr>
          <w:rFonts w:ascii="Courier New" w:eastAsia="Courier New" w:hAnsi="Courier New" w:cs="Courier New"/>
          <w:color w:val="D8DEE9"/>
          <w:sz w:val="18"/>
          <w:szCs w:val="18"/>
          <w:lang w:val="fr-FR"/>
          <w:rPrChange w:id="6497" w:author="Hayfa ZGAYA-BIAU" w:date="2025-06-12T18:32:00Z" w16du:dateUtc="2025-06-12T16:32:00Z">
            <w:rPr>
              <w:rFonts w:ascii="Courier New" w:eastAsia="Courier New" w:hAnsi="Courier New" w:cs="Courier New"/>
              <w:color w:val="D8DEE9"/>
              <w:sz w:val="18"/>
              <w:szCs w:val="18"/>
            </w:rPr>
          </w:rPrChange>
        </w:rPr>
        <w:t>):</w:t>
      </w:r>
      <w:proofErr w:type="gramEnd"/>
    </w:p>
    <w:p w14:paraId="4C43A62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49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64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500" w:author="Hayfa ZGAYA-BIAU" w:date="2025-06-12T18:32:00Z" w16du:dateUtc="2025-06-12T16:32:00Z">
            <w:rPr>
              <w:rFonts w:ascii="Courier New" w:eastAsia="Courier New" w:hAnsi="Courier New" w:cs="Courier New"/>
              <w:color w:val="E394DC"/>
              <w:sz w:val="18"/>
              <w:szCs w:val="18"/>
            </w:rPr>
          </w:rPrChange>
        </w:rPr>
        <w:t>"""</w:t>
      </w:r>
    </w:p>
    <w:p w14:paraId="5A49D77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0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02" w:author="Hayfa ZGAYA-BIAU" w:date="2025-06-12T18:32:00Z" w16du:dateUtc="2025-06-12T16:32:00Z">
            <w:rPr>
              <w:rFonts w:ascii="Courier New" w:eastAsia="Courier New" w:hAnsi="Courier New" w:cs="Courier New"/>
              <w:color w:val="E394DC"/>
              <w:sz w:val="18"/>
              <w:szCs w:val="18"/>
            </w:rPr>
          </w:rPrChange>
        </w:rPr>
        <w:t xml:space="preserve">   Pads or </w:t>
      </w:r>
      <w:proofErr w:type="spellStart"/>
      <w:r w:rsidRPr="008F3D9F">
        <w:rPr>
          <w:rFonts w:ascii="Courier New" w:eastAsia="Courier New" w:hAnsi="Courier New" w:cs="Courier New"/>
          <w:color w:val="E394DC"/>
          <w:sz w:val="18"/>
          <w:szCs w:val="18"/>
          <w:lang w:val="fr-FR"/>
          <w:rPrChange w:id="6503" w:author="Hayfa ZGAYA-BIAU" w:date="2025-06-12T18:32:00Z" w16du:dateUtc="2025-06-12T16:32:00Z">
            <w:rPr>
              <w:rFonts w:ascii="Courier New" w:eastAsia="Courier New" w:hAnsi="Courier New" w:cs="Courier New"/>
              <w:color w:val="E394DC"/>
              <w:sz w:val="18"/>
              <w:szCs w:val="18"/>
            </w:rPr>
          </w:rPrChange>
        </w:rPr>
        <w:t>truncates</w:t>
      </w:r>
      <w:proofErr w:type="spellEnd"/>
      <w:r w:rsidRPr="008F3D9F">
        <w:rPr>
          <w:rFonts w:ascii="Courier New" w:eastAsia="Courier New" w:hAnsi="Courier New" w:cs="Courier New"/>
          <w:color w:val="E394DC"/>
          <w:sz w:val="18"/>
          <w:szCs w:val="18"/>
          <w:lang w:val="fr-FR"/>
          <w:rPrChange w:id="650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05"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506" w:author="Hayfa ZGAYA-BIAU" w:date="2025-06-12T18:32:00Z" w16du:dateUtc="2025-06-12T16:32:00Z">
            <w:rPr>
              <w:rFonts w:ascii="Courier New" w:eastAsia="Courier New" w:hAnsi="Courier New" w:cs="Courier New"/>
              <w:color w:val="E394DC"/>
              <w:sz w:val="18"/>
              <w:szCs w:val="18"/>
            </w:rPr>
          </w:rPrChange>
        </w:rPr>
        <w:t xml:space="preserve"> to a </w:t>
      </w:r>
      <w:proofErr w:type="spellStart"/>
      <w:r w:rsidRPr="008F3D9F">
        <w:rPr>
          <w:rFonts w:ascii="Courier New" w:eastAsia="Courier New" w:hAnsi="Courier New" w:cs="Courier New"/>
          <w:color w:val="E394DC"/>
          <w:sz w:val="18"/>
          <w:szCs w:val="18"/>
          <w:lang w:val="fr-FR"/>
          <w:rPrChange w:id="6507" w:author="Hayfa ZGAYA-BIAU" w:date="2025-06-12T18:32:00Z" w16du:dateUtc="2025-06-12T16:32:00Z">
            <w:rPr>
              <w:rFonts w:ascii="Courier New" w:eastAsia="Courier New" w:hAnsi="Courier New" w:cs="Courier New"/>
              <w:color w:val="E394DC"/>
              <w:sz w:val="18"/>
              <w:szCs w:val="18"/>
            </w:rPr>
          </w:rPrChange>
        </w:rPr>
        <w:t>fixed</w:t>
      </w:r>
      <w:proofErr w:type="spellEnd"/>
      <w:r w:rsidRPr="008F3D9F">
        <w:rPr>
          <w:rFonts w:ascii="Courier New" w:eastAsia="Courier New" w:hAnsi="Courier New" w:cs="Courier New"/>
          <w:color w:val="E394DC"/>
          <w:sz w:val="18"/>
          <w:szCs w:val="18"/>
          <w:lang w:val="fr-FR"/>
          <w:rPrChange w:id="650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09" w:author="Hayfa ZGAYA-BIAU" w:date="2025-06-12T18:32:00Z" w16du:dateUtc="2025-06-12T16:32:00Z">
            <w:rPr>
              <w:rFonts w:ascii="Courier New" w:eastAsia="Courier New" w:hAnsi="Courier New" w:cs="Courier New"/>
              <w:color w:val="E394DC"/>
              <w:sz w:val="18"/>
              <w:szCs w:val="18"/>
            </w:rPr>
          </w:rPrChange>
        </w:rPr>
        <w:t>length</w:t>
      </w:r>
      <w:proofErr w:type="spellEnd"/>
      <w:r w:rsidRPr="008F3D9F">
        <w:rPr>
          <w:rFonts w:ascii="Courier New" w:eastAsia="Courier New" w:hAnsi="Courier New" w:cs="Courier New"/>
          <w:color w:val="E394DC"/>
          <w:sz w:val="18"/>
          <w:szCs w:val="18"/>
          <w:lang w:val="fr-FR"/>
          <w:rPrChange w:id="6510" w:author="Hayfa ZGAYA-BIAU" w:date="2025-06-12T18:32:00Z" w16du:dateUtc="2025-06-12T16:32:00Z">
            <w:rPr>
              <w:rFonts w:ascii="Courier New" w:eastAsia="Courier New" w:hAnsi="Courier New" w:cs="Courier New"/>
              <w:color w:val="E394DC"/>
              <w:sz w:val="18"/>
              <w:szCs w:val="18"/>
            </w:rPr>
          </w:rPrChange>
        </w:rPr>
        <w:t>.</w:t>
      </w:r>
    </w:p>
    <w:p w14:paraId="5DDC045D"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511" w:author="Hayfa ZGAYA-BIAU" w:date="2025-06-12T18:32:00Z" w16du:dateUtc="2025-06-12T16:32:00Z">
            <w:rPr>
              <w:rFonts w:ascii="Courier New" w:eastAsia="Courier New" w:hAnsi="Courier New" w:cs="Courier New"/>
              <w:color w:val="D8DEE9"/>
              <w:sz w:val="18"/>
              <w:szCs w:val="18"/>
            </w:rPr>
          </w:rPrChange>
        </w:rPr>
      </w:pPr>
    </w:p>
    <w:p w14:paraId="5CA0419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1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1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514" w:author="Hayfa ZGAYA-BIAU" w:date="2025-06-12T18:32:00Z" w16du:dateUtc="2025-06-12T16:32:00Z">
            <w:rPr>
              <w:rFonts w:ascii="Courier New" w:eastAsia="Courier New" w:hAnsi="Courier New" w:cs="Courier New"/>
              <w:color w:val="E394DC"/>
              <w:sz w:val="18"/>
              <w:szCs w:val="18"/>
            </w:rPr>
          </w:rPrChange>
        </w:rPr>
        <w:t>Args:</w:t>
      </w:r>
      <w:proofErr w:type="gramEnd"/>
    </w:p>
    <w:p w14:paraId="0B014DF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1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16" w:author="Hayfa ZGAYA-BIAU" w:date="2025-06-12T18:32:00Z" w16du:dateUtc="2025-06-12T16:32:00Z">
            <w:rPr>
              <w:rFonts w:ascii="Courier New" w:eastAsia="Courier New" w:hAnsi="Courier New" w:cs="Courier New"/>
              <w:color w:val="E394DC"/>
              <w:sz w:val="18"/>
              <w:szCs w:val="18"/>
            </w:rPr>
          </w:rPrChange>
        </w:rPr>
        <w:t xml:space="preserve">       X (</w:t>
      </w:r>
      <w:proofErr w:type="spellStart"/>
      <w:r w:rsidRPr="008F3D9F">
        <w:rPr>
          <w:rFonts w:ascii="Courier New" w:eastAsia="Courier New" w:hAnsi="Courier New" w:cs="Courier New"/>
          <w:color w:val="E394DC"/>
          <w:sz w:val="18"/>
          <w:szCs w:val="18"/>
          <w:lang w:val="fr-FR"/>
          <w:rPrChange w:id="6517" w:author="Hayfa ZGAYA-BIAU" w:date="2025-06-12T18:32:00Z" w16du:dateUtc="2025-06-12T16:32:00Z">
            <w:rPr>
              <w:rFonts w:ascii="Courier New" w:eastAsia="Courier New" w:hAnsi="Courier New" w:cs="Courier New"/>
              <w:color w:val="E394DC"/>
              <w:sz w:val="18"/>
              <w:szCs w:val="18"/>
            </w:rPr>
          </w:rPrChange>
        </w:rPr>
        <w:t>list</w:t>
      </w:r>
      <w:proofErr w:type="spellEnd"/>
      <w:r w:rsidRPr="008F3D9F">
        <w:rPr>
          <w:rFonts w:ascii="Courier New" w:eastAsia="Courier New" w:hAnsi="Courier New" w:cs="Courier New"/>
          <w:color w:val="E394DC"/>
          <w:sz w:val="18"/>
          <w:szCs w:val="18"/>
          <w:lang w:val="fr-FR"/>
          <w:rPrChange w:id="6518" w:author="Hayfa ZGAYA-BIAU" w:date="2025-06-12T18:32:00Z" w16du:dateUtc="2025-06-12T16:32:00Z">
            <w:rPr>
              <w:rFonts w:ascii="Courier New" w:eastAsia="Courier New" w:hAnsi="Courier New" w:cs="Courier New"/>
              <w:color w:val="E394DC"/>
              <w:sz w:val="18"/>
              <w:szCs w:val="18"/>
            </w:rPr>
          </w:rPrChange>
        </w:rPr>
        <w:t xml:space="preserve"> of </w:t>
      </w:r>
      <w:proofErr w:type="spellStart"/>
      <w:proofErr w:type="gramStart"/>
      <w:r w:rsidRPr="008F3D9F">
        <w:rPr>
          <w:rFonts w:ascii="Courier New" w:eastAsia="Courier New" w:hAnsi="Courier New" w:cs="Courier New"/>
          <w:color w:val="E394DC"/>
          <w:sz w:val="18"/>
          <w:szCs w:val="18"/>
          <w:lang w:val="fr-FR"/>
          <w:rPrChange w:id="6519"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652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521" w:author="Hayfa ZGAYA-BIAU" w:date="2025-06-12T18:32:00Z" w16du:dateUtc="2025-06-12T16:32:00Z">
            <w:rPr>
              <w:rFonts w:ascii="Courier New" w:eastAsia="Courier New" w:hAnsi="Courier New" w:cs="Courier New"/>
              <w:color w:val="E394DC"/>
              <w:sz w:val="18"/>
              <w:szCs w:val="18"/>
            </w:rPr>
          </w:rPrChange>
        </w:rPr>
        <w:t xml:space="preserve"> List of </w:t>
      </w:r>
      <w:proofErr w:type="spellStart"/>
      <w:r w:rsidRPr="008F3D9F">
        <w:rPr>
          <w:rFonts w:ascii="Courier New" w:eastAsia="Courier New" w:hAnsi="Courier New" w:cs="Courier New"/>
          <w:color w:val="E394DC"/>
          <w:sz w:val="18"/>
          <w:szCs w:val="18"/>
          <w:lang w:val="fr-FR"/>
          <w:rPrChange w:id="6522"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52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24" w:author="Hayfa ZGAYA-BIAU" w:date="2025-06-12T18:32:00Z" w16du:dateUtc="2025-06-12T16:32:00Z">
            <w:rPr>
              <w:rFonts w:ascii="Courier New" w:eastAsia="Courier New" w:hAnsi="Courier New" w:cs="Courier New"/>
              <w:color w:val="E394DC"/>
              <w:sz w:val="18"/>
              <w:szCs w:val="18"/>
            </w:rPr>
          </w:rPrChange>
        </w:rPr>
        <w:t>with</w:t>
      </w:r>
      <w:proofErr w:type="spellEnd"/>
      <w:r w:rsidRPr="008F3D9F">
        <w:rPr>
          <w:rFonts w:ascii="Courier New" w:eastAsia="Courier New" w:hAnsi="Courier New" w:cs="Courier New"/>
          <w:color w:val="E394DC"/>
          <w:sz w:val="18"/>
          <w:szCs w:val="18"/>
          <w:lang w:val="fr-FR"/>
          <w:rPrChange w:id="652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26"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6527" w:author="Hayfa ZGAYA-BIAU" w:date="2025-06-12T18:32:00Z" w16du:dateUtc="2025-06-12T16:32:00Z">
            <w:rPr>
              <w:rFonts w:ascii="Courier New" w:eastAsia="Courier New" w:hAnsi="Courier New" w:cs="Courier New"/>
              <w:color w:val="E394DC"/>
              <w:sz w:val="18"/>
              <w:szCs w:val="18"/>
            </w:rPr>
          </w:rPrChange>
        </w:rPr>
        <w:t xml:space="preserve"> (frames, </w:t>
      </w:r>
      <w:proofErr w:type="spellStart"/>
      <w:r w:rsidRPr="008F3D9F">
        <w:rPr>
          <w:rFonts w:ascii="Courier New" w:eastAsia="Courier New" w:hAnsi="Courier New" w:cs="Courier New"/>
          <w:color w:val="E394DC"/>
          <w:sz w:val="18"/>
          <w:szCs w:val="18"/>
          <w:lang w:val="fr-FR"/>
          <w:rPrChange w:id="6528" w:author="Hayfa ZGAYA-BIAU" w:date="2025-06-12T18:32:00Z" w16du:dateUtc="2025-06-12T16:32:00Z">
            <w:rPr>
              <w:rFonts w:ascii="Courier New" w:eastAsia="Courier New" w:hAnsi="Courier New" w:cs="Courier New"/>
              <w:color w:val="E394DC"/>
              <w:sz w:val="18"/>
              <w:szCs w:val="18"/>
            </w:rPr>
          </w:rPrChange>
        </w:rPr>
        <w:t>height</w:t>
      </w:r>
      <w:proofErr w:type="spellEnd"/>
      <w:r w:rsidRPr="008F3D9F">
        <w:rPr>
          <w:rFonts w:ascii="Courier New" w:eastAsia="Courier New" w:hAnsi="Courier New" w:cs="Courier New"/>
          <w:color w:val="E394DC"/>
          <w:sz w:val="18"/>
          <w:szCs w:val="18"/>
          <w:lang w:val="fr-FR"/>
          <w:rPrChange w:id="652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30" w:author="Hayfa ZGAYA-BIAU" w:date="2025-06-12T18:32:00Z" w16du:dateUtc="2025-06-12T16:32:00Z">
            <w:rPr>
              <w:rFonts w:ascii="Courier New" w:eastAsia="Courier New" w:hAnsi="Courier New" w:cs="Courier New"/>
              <w:color w:val="E394DC"/>
              <w:sz w:val="18"/>
              <w:szCs w:val="18"/>
            </w:rPr>
          </w:rPrChange>
        </w:rPr>
        <w:t>width</w:t>
      </w:r>
      <w:proofErr w:type="spellEnd"/>
      <w:r w:rsidRPr="008F3D9F">
        <w:rPr>
          <w:rFonts w:ascii="Courier New" w:eastAsia="Courier New" w:hAnsi="Courier New" w:cs="Courier New"/>
          <w:color w:val="E394DC"/>
          <w:sz w:val="18"/>
          <w:szCs w:val="18"/>
          <w:lang w:val="fr-FR"/>
          <w:rPrChange w:id="6531" w:author="Hayfa ZGAYA-BIAU" w:date="2025-06-12T18:32:00Z" w16du:dateUtc="2025-06-12T16:32:00Z">
            <w:rPr>
              <w:rFonts w:ascii="Courier New" w:eastAsia="Courier New" w:hAnsi="Courier New" w:cs="Courier New"/>
              <w:color w:val="E394DC"/>
              <w:sz w:val="18"/>
              <w:szCs w:val="18"/>
            </w:rPr>
          </w:rPrChange>
        </w:rPr>
        <w:t>, channels).</w:t>
      </w:r>
    </w:p>
    <w:p w14:paraId="4C17FBB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3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3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534" w:author="Hayfa ZGAYA-BIAU" w:date="2025-06-12T18:32:00Z" w16du:dateUtc="2025-06-12T16:32:00Z">
            <w:rPr>
              <w:rFonts w:ascii="Courier New" w:eastAsia="Courier New" w:hAnsi="Courier New" w:cs="Courier New"/>
              <w:color w:val="E394DC"/>
              <w:sz w:val="18"/>
              <w:szCs w:val="18"/>
            </w:rPr>
          </w:rPrChange>
        </w:rPr>
        <w:t>max</w:t>
      </w:r>
      <w:proofErr w:type="gramEnd"/>
      <w:r w:rsidRPr="008F3D9F">
        <w:rPr>
          <w:rFonts w:ascii="Courier New" w:eastAsia="Courier New" w:hAnsi="Courier New" w:cs="Courier New"/>
          <w:color w:val="E394DC"/>
          <w:sz w:val="18"/>
          <w:szCs w:val="18"/>
          <w:lang w:val="fr-FR"/>
          <w:rPrChange w:id="6535" w:author="Hayfa ZGAYA-BIAU" w:date="2025-06-12T18:32:00Z" w16du:dateUtc="2025-06-12T16:32:00Z">
            <w:rPr>
              <w:rFonts w:ascii="Courier New" w:eastAsia="Courier New" w:hAnsi="Courier New" w:cs="Courier New"/>
              <w:color w:val="E394DC"/>
              <w:sz w:val="18"/>
              <w:szCs w:val="18"/>
            </w:rPr>
          </w:rPrChange>
        </w:rPr>
        <w:t>_seq_length</w:t>
      </w:r>
      <w:proofErr w:type="spellEnd"/>
      <w:r w:rsidRPr="008F3D9F">
        <w:rPr>
          <w:rFonts w:ascii="Courier New" w:eastAsia="Courier New" w:hAnsi="Courier New" w:cs="Courier New"/>
          <w:color w:val="E394DC"/>
          <w:sz w:val="18"/>
          <w:szCs w:val="18"/>
          <w:lang w:val="fr-FR"/>
          <w:rPrChange w:id="653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37"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653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53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40" w:author="Hayfa ZGAYA-BIAU" w:date="2025-06-12T18:32:00Z" w16du:dateUtc="2025-06-12T16:32:00Z">
            <w:rPr>
              <w:rFonts w:ascii="Courier New" w:eastAsia="Courier New" w:hAnsi="Courier New" w:cs="Courier New"/>
              <w:color w:val="E394DC"/>
              <w:sz w:val="18"/>
              <w:szCs w:val="18"/>
            </w:rPr>
          </w:rPrChange>
        </w:rPr>
        <w:t>Desired</w:t>
      </w:r>
      <w:proofErr w:type="spellEnd"/>
      <w:r w:rsidRPr="008F3D9F">
        <w:rPr>
          <w:rFonts w:ascii="Courier New" w:eastAsia="Courier New" w:hAnsi="Courier New" w:cs="Courier New"/>
          <w:color w:val="E394DC"/>
          <w:sz w:val="18"/>
          <w:szCs w:val="18"/>
          <w:lang w:val="fr-FR"/>
          <w:rPrChange w:id="654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42"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654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44" w:author="Hayfa ZGAYA-BIAU" w:date="2025-06-12T18:32:00Z" w16du:dateUtc="2025-06-12T16:32:00Z">
            <w:rPr>
              <w:rFonts w:ascii="Courier New" w:eastAsia="Courier New" w:hAnsi="Courier New" w:cs="Courier New"/>
              <w:color w:val="E394DC"/>
              <w:sz w:val="18"/>
              <w:szCs w:val="18"/>
            </w:rPr>
          </w:rPrChange>
        </w:rPr>
        <w:t>length</w:t>
      </w:r>
      <w:proofErr w:type="spellEnd"/>
      <w:r w:rsidRPr="008F3D9F">
        <w:rPr>
          <w:rFonts w:ascii="Courier New" w:eastAsia="Courier New" w:hAnsi="Courier New" w:cs="Courier New"/>
          <w:color w:val="E394DC"/>
          <w:sz w:val="18"/>
          <w:szCs w:val="18"/>
          <w:lang w:val="fr-FR"/>
          <w:rPrChange w:id="6545" w:author="Hayfa ZGAYA-BIAU" w:date="2025-06-12T18:32:00Z" w16du:dateUtc="2025-06-12T16:32:00Z">
            <w:rPr>
              <w:rFonts w:ascii="Courier New" w:eastAsia="Courier New" w:hAnsi="Courier New" w:cs="Courier New"/>
              <w:color w:val="E394DC"/>
              <w:sz w:val="18"/>
              <w:szCs w:val="18"/>
            </w:rPr>
          </w:rPrChange>
        </w:rPr>
        <w:t>.</w:t>
      </w:r>
    </w:p>
    <w:p w14:paraId="4F200A7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546" w:author="Hayfa ZGAYA-BIAU" w:date="2025-06-12T18:32:00Z" w16du:dateUtc="2025-06-12T16:32:00Z">
            <w:rPr>
              <w:rFonts w:ascii="Courier New" w:eastAsia="Courier New" w:hAnsi="Courier New" w:cs="Courier New"/>
              <w:color w:val="D8DEE9"/>
              <w:sz w:val="18"/>
              <w:szCs w:val="18"/>
            </w:rPr>
          </w:rPrChange>
        </w:rPr>
      </w:pPr>
    </w:p>
    <w:p w14:paraId="1B3E94E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4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4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549"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6550" w:author="Hayfa ZGAYA-BIAU" w:date="2025-06-12T18:32:00Z" w16du:dateUtc="2025-06-12T16:32:00Z">
            <w:rPr>
              <w:rFonts w:ascii="Courier New" w:eastAsia="Courier New" w:hAnsi="Courier New" w:cs="Courier New"/>
              <w:color w:val="E394DC"/>
              <w:sz w:val="18"/>
              <w:szCs w:val="18"/>
            </w:rPr>
          </w:rPrChange>
        </w:rPr>
        <w:t>:</w:t>
      </w:r>
      <w:proofErr w:type="gramEnd"/>
    </w:p>
    <w:p w14:paraId="4AE25C2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5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5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553" w:author="Hayfa ZGAYA-BIAU" w:date="2025-06-12T18:32:00Z" w16du:dateUtc="2025-06-12T16:32:00Z">
            <w:rPr>
              <w:rFonts w:ascii="Courier New" w:eastAsia="Courier New" w:hAnsi="Courier New" w:cs="Courier New"/>
              <w:color w:val="E394DC"/>
              <w:sz w:val="18"/>
              <w:szCs w:val="18"/>
            </w:rPr>
          </w:rPrChange>
        </w:rPr>
        <w:t>numpy.ndarray</w:t>
      </w:r>
      <w:proofErr w:type="spellEnd"/>
      <w:proofErr w:type="gramEnd"/>
      <w:r w:rsidRPr="008F3D9F">
        <w:rPr>
          <w:rFonts w:ascii="Courier New" w:eastAsia="Courier New" w:hAnsi="Courier New" w:cs="Courier New"/>
          <w:color w:val="E394DC"/>
          <w:sz w:val="18"/>
          <w:szCs w:val="18"/>
          <w:lang w:val="fr-FR"/>
          <w:rPrChange w:id="655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55" w:author="Hayfa ZGAYA-BIAU" w:date="2025-06-12T18:32:00Z" w16du:dateUtc="2025-06-12T16:32:00Z">
            <w:rPr>
              <w:rFonts w:ascii="Courier New" w:eastAsia="Courier New" w:hAnsi="Courier New" w:cs="Courier New"/>
              <w:color w:val="E394DC"/>
              <w:sz w:val="18"/>
              <w:szCs w:val="18"/>
            </w:rPr>
          </w:rPrChange>
        </w:rPr>
        <w:t>Padded</w:t>
      </w:r>
      <w:proofErr w:type="spellEnd"/>
      <w:r w:rsidRPr="008F3D9F">
        <w:rPr>
          <w:rFonts w:ascii="Courier New" w:eastAsia="Courier New" w:hAnsi="Courier New" w:cs="Courier New"/>
          <w:color w:val="E394DC"/>
          <w:sz w:val="18"/>
          <w:szCs w:val="18"/>
          <w:lang w:val="fr-FR"/>
          <w:rPrChange w:id="655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557" w:author="Hayfa ZGAYA-BIAU" w:date="2025-06-12T18:32:00Z" w16du:dateUtc="2025-06-12T16:32:00Z">
            <w:rPr>
              <w:rFonts w:ascii="Courier New" w:eastAsia="Courier New" w:hAnsi="Courier New" w:cs="Courier New"/>
              <w:color w:val="E394DC"/>
              <w:sz w:val="18"/>
              <w:szCs w:val="18"/>
            </w:rPr>
          </w:rPrChange>
        </w:rPr>
        <w:t>truncated</w:t>
      </w:r>
      <w:proofErr w:type="spellEnd"/>
      <w:r w:rsidRPr="008F3D9F">
        <w:rPr>
          <w:rFonts w:ascii="Courier New" w:eastAsia="Courier New" w:hAnsi="Courier New" w:cs="Courier New"/>
          <w:color w:val="E394DC"/>
          <w:sz w:val="18"/>
          <w:szCs w:val="18"/>
          <w:lang w:val="fr-FR"/>
          <w:rPrChange w:id="655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559"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6560" w:author="Hayfa ZGAYA-BIAU" w:date="2025-06-12T18:32:00Z" w16du:dateUtc="2025-06-12T16:32:00Z">
            <w:rPr>
              <w:rFonts w:ascii="Courier New" w:eastAsia="Courier New" w:hAnsi="Courier New" w:cs="Courier New"/>
              <w:color w:val="E394DC"/>
              <w:sz w:val="18"/>
              <w:szCs w:val="18"/>
            </w:rPr>
          </w:rPrChange>
        </w:rPr>
        <w:t>.</w:t>
      </w:r>
    </w:p>
    <w:p w14:paraId="68F6D50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56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562" w:author="Hayfa ZGAYA-BIAU" w:date="2025-06-12T18:32:00Z" w16du:dateUtc="2025-06-12T16:32:00Z">
            <w:rPr>
              <w:rFonts w:ascii="Courier New" w:eastAsia="Courier New" w:hAnsi="Courier New" w:cs="Courier New"/>
              <w:color w:val="E394DC"/>
              <w:sz w:val="18"/>
              <w:szCs w:val="18"/>
            </w:rPr>
          </w:rPrChange>
        </w:rPr>
        <w:t xml:space="preserve">   """</w:t>
      </w:r>
    </w:p>
    <w:p w14:paraId="6058687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56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5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565" w:author="Hayfa ZGAYA-BIAU" w:date="2025-06-12T18:32:00Z" w16du:dateUtc="2025-06-12T16:32:00Z">
            <w:rPr>
              <w:rFonts w:ascii="Courier New" w:eastAsia="Courier New" w:hAnsi="Courier New" w:cs="Courier New"/>
              <w:color w:val="94C1FA"/>
              <w:sz w:val="18"/>
              <w:szCs w:val="18"/>
            </w:rPr>
          </w:rPrChange>
        </w:rPr>
        <w:t>padded</w:t>
      </w:r>
      <w:proofErr w:type="gramEnd"/>
      <w:r w:rsidRPr="008F3D9F">
        <w:rPr>
          <w:rFonts w:ascii="Courier New" w:eastAsia="Courier New" w:hAnsi="Courier New" w:cs="Courier New"/>
          <w:color w:val="94C1FA"/>
          <w:sz w:val="18"/>
          <w:szCs w:val="18"/>
          <w:lang w:val="fr-FR"/>
          <w:rPrChange w:id="6566" w:author="Hayfa ZGAYA-BIAU" w:date="2025-06-12T18:32:00Z" w16du:dateUtc="2025-06-12T16:32:00Z">
            <w:rPr>
              <w:rFonts w:ascii="Courier New" w:eastAsia="Courier New" w:hAnsi="Courier New" w:cs="Courier New"/>
              <w:color w:val="94C1FA"/>
              <w:sz w:val="18"/>
              <w:szCs w:val="18"/>
            </w:rPr>
          </w:rPrChange>
        </w:rPr>
        <w:t>_X</w:t>
      </w:r>
      <w:proofErr w:type="spellEnd"/>
      <w:r w:rsidRPr="008F3D9F">
        <w:rPr>
          <w:rFonts w:ascii="Courier New" w:eastAsia="Courier New" w:hAnsi="Courier New" w:cs="Courier New"/>
          <w:color w:val="D8DEE9"/>
          <w:sz w:val="18"/>
          <w:szCs w:val="18"/>
          <w:lang w:val="fr-FR"/>
          <w:rPrChange w:id="65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5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5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570" w:author="Hayfa ZGAYA-BIAU" w:date="2025-06-12T18:32:00Z" w16du:dateUtc="2025-06-12T16:32:00Z">
            <w:rPr>
              <w:rFonts w:ascii="Courier New" w:eastAsia="Courier New" w:hAnsi="Courier New" w:cs="Courier New"/>
              <w:color w:val="D6D6DD"/>
              <w:sz w:val="18"/>
              <w:szCs w:val="18"/>
            </w:rPr>
          </w:rPrChange>
        </w:rPr>
        <w:t>[]</w:t>
      </w:r>
    </w:p>
    <w:p w14:paraId="3AAC195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57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57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573"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65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575"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8DEE9"/>
          <w:sz w:val="18"/>
          <w:szCs w:val="18"/>
          <w:lang w:val="fr-FR"/>
          <w:rPrChange w:id="657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577"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657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6579" w:author="Hayfa ZGAYA-BIAU" w:date="2025-06-12T18:32:00Z" w16du:dateUtc="2025-06-12T16:32:00Z">
            <w:rPr>
              <w:rFonts w:ascii="Courier New" w:eastAsia="Courier New" w:hAnsi="Courier New" w:cs="Courier New"/>
              <w:i/>
              <w:color w:val="D6D6DD"/>
              <w:sz w:val="18"/>
              <w:szCs w:val="18"/>
            </w:rPr>
          </w:rPrChange>
        </w:rPr>
        <w:t>X</w:t>
      </w:r>
      <w:r w:rsidRPr="008F3D9F">
        <w:rPr>
          <w:rFonts w:ascii="Courier New" w:eastAsia="Courier New" w:hAnsi="Courier New" w:cs="Courier New"/>
          <w:color w:val="D8DEE9"/>
          <w:sz w:val="18"/>
          <w:szCs w:val="18"/>
          <w:lang w:val="fr-FR"/>
          <w:rPrChange w:id="6580" w:author="Hayfa ZGAYA-BIAU" w:date="2025-06-12T18:32:00Z" w16du:dateUtc="2025-06-12T16:32:00Z">
            <w:rPr>
              <w:rFonts w:ascii="Courier New" w:eastAsia="Courier New" w:hAnsi="Courier New" w:cs="Courier New"/>
              <w:color w:val="D8DEE9"/>
              <w:sz w:val="18"/>
              <w:szCs w:val="18"/>
            </w:rPr>
          </w:rPrChange>
        </w:rPr>
        <w:t>:</w:t>
      </w:r>
      <w:proofErr w:type="gramEnd"/>
    </w:p>
    <w:p w14:paraId="7754C0F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58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58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58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658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585" w:author="Hayfa ZGAYA-BIAU" w:date="2025-06-12T18:32:00Z" w16du:dateUtc="2025-06-12T16:32:00Z">
            <w:rPr>
              <w:rFonts w:ascii="Courier New" w:eastAsia="Courier New" w:hAnsi="Courier New" w:cs="Courier New"/>
              <w:color w:val="94C1FA"/>
              <w:sz w:val="18"/>
              <w:szCs w:val="18"/>
            </w:rPr>
          </w:rPrChange>
        </w:rPr>
        <w:t>seq</w:t>
      </w:r>
      <w:r w:rsidRPr="008F3D9F">
        <w:rPr>
          <w:rFonts w:ascii="Courier New" w:eastAsia="Courier New" w:hAnsi="Courier New" w:cs="Courier New"/>
          <w:color w:val="D6D6DD"/>
          <w:sz w:val="18"/>
          <w:szCs w:val="18"/>
          <w:lang w:val="fr-FR"/>
          <w:rPrChange w:id="65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587"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65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589"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65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59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592" w:author="Hayfa ZGAYA-BIAU" w:date="2025-06-12T18:32:00Z" w16du:dateUtc="2025-06-12T16:32:00Z">
            <w:rPr>
              <w:rFonts w:ascii="Courier New" w:eastAsia="Courier New" w:hAnsi="Courier New" w:cs="Courier New"/>
              <w:color w:val="D6D6DD"/>
              <w:sz w:val="18"/>
              <w:szCs w:val="18"/>
            </w:rPr>
          </w:rPrChange>
        </w:rPr>
        <w:t>&lt;</w:t>
      </w:r>
      <w:r w:rsidRPr="008F3D9F">
        <w:rPr>
          <w:rFonts w:ascii="Courier New" w:eastAsia="Courier New" w:hAnsi="Courier New" w:cs="Courier New"/>
          <w:color w:val="D8DEE9"/>
          <w:sz w:val="18"/>
          <w:szCs w:val="18"/>
          <w:lang w:val="fr-FR"/>
          <w:rPrChange w:id="659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594" w:author="Hayfa ZGAYA-BIAU" w:date="2025-06-12T18:32:00Z" w16du:dateUtc="2025-06-12T16:32:00Z">
            <w:rPr>
              <w:rFonts w:ascii="Courier New" w:eastAsia="Courier New" w:hAnsi="Courier New" w:cs="Courier New"/>
              <w:i/>
              <w:color w:val="D6D6DD"/>
              <w:sz w:val="18"/>
              <w:szCs w:val="18"/>
            </w:rPr>
          </w:rPrChange>
        </w:rPr>
        <w:t>max_seq_</w:t>
      </w:r>
      <w:proofErr w:type="gramStart"/>
      <w:r w:rsidRPr="008F3D9F">
        <w:rPr>
          <w:rFonts w:ascii="Courier New" w:eastAsia="Courier New" w:hAnsi="Courier New" w:cs="Courier New"/>
          <w:i/>
          <w:color w:val="D6D6DD"/>
          <w:sz w:val="18"/>
          <w:szCs w:val="18"/>
          <w:lang w:val="fr-FR"/>
          <w:rPrChange w:id="6595" w:author="Hayfa ZGAYA-BIAU" w:date="2025-06-12T18:32:00Z" w16du:dateUtc="2025-06-12T16:32:00Z">
            <w:rPr>
              <w:rFonts w:ascii="Courier New" w:eastAsia="Courier New" w:hAnsi="Courier New" w:cs="Courier New"/>
              <w:i/>
              <w:color w:val="D6D6DD"/>
              <w:sz w:val="18"/>
              <w:szCs w:val="18"/>
            </w:rPr>
          </w:rPrChange>
        </w:rPr>
        <w:t>length</w:t>
      </w:r>
      <w:proofErr w:type="spellEnd"/>
      <w:r w:rsidRPr="008F3D9F">
        <w:rPr>
          <w:rFonts w:ascii="Courier New" w:eastAsia="Courier New" w:hAnsi="Courier New" w:cs="Courier New"/>
          <w:color w:val="D8DEE9"/>
          <w:sz w:val="18"/>
          <w:szCs w:val="18"/>
          <w:lang w:val="fr-FR"/>
          <w:rPrChange w:id="6596" w:author="Hayfa ZGAYA-BIAU" w:date="2025-06-12T18:32:00Z" w16du:dateUtc="2025-06-12T16:32:00Z">
            <w:rPr>
              <w:rFonts w:ascii="Courier New" w:eastAsia="Courier New" w:hAnsi="Courier New" w:cs="Courier New"/>
              <w:color w:val="D8DEE9"/>
              <w:sz w:val="18"/>
              <w:szCs w:val="18"/>
            </w:rPr>
          </w:rPrChange>
        </w:rPr>
        <w:t>:</w:t>
      </w:r>
      <w:proofErr w:type="gramEnd"/>
    </w:p>
    <w:p w14:paraId="097CDEC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5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598"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6599" w:author="Hayfa ZGAYA-BIAU" w:date="2025-06-12T18:32:00Z" w16du:dateUtc="2025-06-12T16:32:00Z">
            <w:rPr>
              <w:rFonts w:ascii="Courier New" w:eastAsia="Courier New" w:hAnsi="Courier New" w:cs="Courier New"/>
              <w:color w:val="94C1FA"/>
              <w:sz w:val="18"/>
              <w:szCs w:val="18"/>
            </w:rPr>
          </w:rPrChange>
        </w:rPr>
        <w:t>pad</w:t>
      </w:r>
      <w:proofErr w:type="gramEnd"/>
      <w:r w:rsidRPr="008F3D9F">
        <w:rPr>
          <w:rFonts w:ascii="Courier New" w:eastAsia="Courier New" w:hAnsi="Courier New" w:cs="Courier New"/>
          <w:color w:val="94C1FA"/>
          <w:sz w:val="18"/>
          <w:szCs w:val="18"/>
          <w:lang w:val="fr-FR"/>
          <w:rPrChange w:id="6600" w:author="Hayfa ZGAYA-BIAU" w:date="2025-06-12T18:32:00Z" w16du:dateUtc="2025-06-12T16:32:00Z">
            <w:rPr>
              <w:rFonts w:ascii="Courier New" w:eastAsia="Courier New" w:hAnsi="Courier New" w:cs="Courier New"/>
              <w:color w:val="94C1FA"/>
              <w:sz w:val="18"/>
              <w:szCs w:val="18"/>
            </w:rPr>
          </w:rPrChange>
        </w:rPr>
        <w:t>_width</w:t>
      </w:r>
      <w:proofErr w:type="spellEnd"/>
      <w:r w:rsidRPr="008F3D9F">
        <w:rPr>
          <w:rFonts w:ascii="Courier New" w:eastAsia="Courier New" w:hAnsi="Courier New" w:cs="Courier New"/>
          <w:color w:val="D8DEE9"/>
          <w:sz w:val="18"/>
          <w:szCs w:val="18"/>
          <w:lang w:val="fr-FR"/>
          <w:rPrChange w:id="66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604" w:author="Hayfa ZGAYA-BIAU" w:date="2025-06-12T18:32:00Z" w16du:dateUtc="2025-06-12T16:32:00Z">
            <w:rPr>
              <w:rFonts w:ascii="Courier New" w:eastAsia="Courier New" w:hAnsi="Courier New" w:cs="Courier New"/>
              <w:i/>
              <w:color w:val="D6D6DD"/>
              <w:sz w:val="18"/>
              <w:szCs w:val="18"/>
            </w:rPr>
          </w:rPrChange>
        </w:rPr>
        <w:t>max_seq_length</w:t>
      </w:r>
      <w:proofErr w:type="spellEnd"/>
      <w:r w:rsidRPr="008F3D9F">
        <w:rPr>
          <w:rFonts w:ascii="Courier New" w:eastAsia="Courier New" w:hAnsi="Courier New" w:cs="Courier New"/>
          <w:color w:val="D8DEE9"/>
          <w:sz w:val="18"/>
          <w:szCs w:val="18"/>
          <w:lang w:val="fr-FR"/>
          <w:rPrChange w:id="66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0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608" w:author="Hayfa ZGAYA-BIAU" w:date="2025-06-12T18:32:00Z" w16du:dateUtc="2025-06-12T16:32:00Z">
            <w:rPr>
              <w:rFonts w:ascii="Courier New" w:eastAsia="Courier New" w:hAnsi="Courier New" w:cs="Courier New"/>
              <w:color w:val="94C1FA"/>
              <w:sz w:val="18"/>
              <w:szCs w:val="18"/>
            </w:rPr>
          </w:rPrChange>
        </w:rPr>
        <w:t>seq</w:t>
      </w:r>
      <w:r w:rsidRPr="008F3D9F">
        <w:rPr>
          <w:rFonts w:ascii="Courier New" w:eastAsia="Courier New" w:hAnsi="Courier New" w:cs="Courier New"/>
          <w:color w:val="D6D6DD"/>
          <w:sz w:val="18"/>
          <w:szCs w:val="18"/>
          <w:lang w:val="fr-FR"/>
          <w:rPrChange w:id="66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10"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66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12"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6613" w:author="Hayfa ZGAYA-BIAU" w:date="2025-06-12T18:32:00Z" w16du:dateUtc="2025-06-12T16:32:00Z">
            <w:rPr>
              <w:rFonts w:ascii="Courier New" w:eastAsia="Courier New" w:hAnsi="Courier New" w:cs="Courier New"/>
              <w:color w:val="D6D6DD"/>
              <w:sz w:val="18"/>
              <w:szCs w:val="18"/>
            </w:rPr>
          </w:rPrChange>
        </w:rPr>
        <w:t>]</w:t>
      </w:r>
    </w:p>
    <w:p w14:paraId="167BB14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61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6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616" w:author="Hayfa ZGAYA-BIAU" w:date="2025-06-12T18:32:00Z" w16du:dateUtc="2025-06-12T16:32:00Z">
            <w:rPr>
              <w:rFonts w:ascii="Courier New" w:eastAsia="Courier New" w:hAnsi="Courier New" w:cs="Courier New"/>
              <w:color w:val="94C1FA"/>
              <w:sz w:val="18"/>
              <w:szCs w:val="18"/>
            </w:rPr>
          </w:rPrChange>
        </w:rPr>
        <w:t>padding</w:t>
      </w:r>
      <w:proofErr w:type="spellEnd"/>
      <w:proofErr w:type="gramEnd"/>
      <w:r w:rsidRPr="008F3D9F">
        <w:rPr>
          <w:rFonts w:ascii="Courier New" w:eastAsia="Courier New" w:hAnsi="Courier New" w:cs="Courier New"/>
          <w:color w:val="D8DEE9"/>
          <w:sz w:val="18"/>
          <w:szCs w:val="18"/>
          <w:lang w:val="fr-FR"/>
          <w:rPrChange w:id="66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62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6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22" w:author="Hayfa ZGAYA-BIAU" w:date="2025-06-12T18:32:00Z" w16du:dateUtc="2025-06-12T16:32:00Z">
            <w:rPr>
              <w:rFonts w:ascii="Courier New" w:eastAsia="Courier New" w:hAnsi="Courier New" w:cs="Courier New"/>
              <w:color w:val="EBC88D"/>
              <w:sz w:val="18"/>
              <w:szCs w:val="18"/>
            </w:rPr>
          </w:rPrChange>
        </w:rPr>
        <w:t>zeros</w:t>
      </w:r>
      <w:proofErr w:type="spellEnd"/>
      <w:proofErr w:type="gramEnd"/>
      <w:r w:rsidRPr="008F3D9F">
        <w:rPr>
          <w:rFonts w:ascii="Courier New" w:eastAsia="Courier New" w:hAnsi="Courier New" w:cs="Courier New"/>
          <w:color w:val="D6D6DD"/>
          <w:sz w:val="18"/>
          <w:szCs w:val="18"/>
          <w:lang w:val="fr-FR"/>
          <w:rPrChange w:id="662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624" w:author="Hayfa ZGAYA-BIAU" w:date="2025-06-12T18:32:00Z" w16du:dateUtc="2025-06-12T16:32:00Z">
            <w:rPr>
              <w:rFonts w:ascii="Courier New" w:eastAsia="Courier New" w:hAnsi="Courier New" w:cs="Courier New"/>
              <w:color w:val="94C1FA"/>
              <w:sz w:val="18"/>
              <w:szCs w:val="18"/>
            </w:rPr>
          </w:rPrChange>
        </w:rPr>
        <w:t>pad_width</w:t>
      </w:r>
      <w:proofErr w:type="spellEnd"/>
      <w:r w:rsidRPr="008F3D9F">
        <w:rPr>
          <w:rFonts w:ascii="Courier New" w:eastAsia="Courier New" w:hAnsi="Courier New" w:cs="Courier New"/>
          <w:color w:val="D6D6DD"/>
          <w:sz w:val="18"/>
          <w:szCs w:val="18"/>
          <w:lang w:val="fr-FR"/>
          <w:rPrChange w:id="66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2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27"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6628" w:author="Hayfa ZGAYA-BIAU" w:date="2025-06-12T18:32:00Z" w16du:dateUtc="2025-06-12T16:32:00Z">
            <w:rPr>
              <w:rFonts w:ascii="Courier New" w:eastAsia="Courier New" w:hAnsi="Courier New" w:cs="Courier New"/>
              <w:color w:val="94C1FA"/>
              <w:sz w:val="18"/>
              <w:szCs w:val="18"/>
            </w:rPr>
          </w:rPrChange>
        </w:rPr>
        <w:t>seq</w:t>
      </w:r>
      <w:r w:rsidRPr="008F3D9F">
        <w:rPr>
          <w:rFonts w:ascii="Courier New" w:eastAsia="Courier New" w:hAnsi="Courier New" w:cs="Courier New"/>
          <w:color w:val="D6D6DD"/>
          <w:sz w:val="18"/>
          <w:szCs w:val="18"/>
          <w:lang w:val="fr-FR"/>
          <w:rPrChange w:id="66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30"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6631"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6632"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8DEE9"/>
          <w:sz w:val="18"/>
          <w:szCs w:val="18"/>
          <w:lang w:val="fr-FR"/>
          <w:rPrChange w:id="663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6D6DD"/>
          <w:sz w:val="18"/>
          <w:szCs w:val="18"/>
          <w:lang w:val="fr-FR"/>
          <w:rPrChange w:id="66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3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636" w:author="Hayfa ZGAYA-BIAU" w:date="2025-06-12T18:32:00Z" w16du:dateUtc="2025-06-12T16:32:00Z">
            <w:rPr>
              <w:rFonts w:ascii="Courier New" w:eastAsia="Courier New" w:hAnsi="Courier New" w:cs="Courier New"/>
              <w:i/>
              <w:color w:val="D6D6DD"/>
              <w:sz w:val="18"/>
              <w:szCs w:val="18"/>
            </w:rPr>
          </w:rPrChange>
        </w:rPr>
        <w:t>dtype</w:t>
      </w:r>
      <w:proofErr w:type="spellEnd"/>
      <w:r w:rsidRPr="008F3D9F">
        <w:rPr>
          <w:rFonts w:ascii="Courier New" w:eastAsia="Courier New" w:hAnsi="Courier New" w:cs="Courier New"/>
          <w:color w:val="D6D6DD"/>
          <w:sz w:val="18"/>
          <w:szCs w:val="18"/>
          <w:lang w:val="fr-FR"/>
          <w:rPrChange w:id="6637"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6638" w:author="Hayfa ZGAYA-BIAU" w:date="2025-06-12T18:32:00Z" w16du:dateUtc="2025-06-12T16:32:00Z">
            <w:rPr>
              <w:rFonts w:ascii="Courier New" w:eastAsia="Courier New" w:hAnsi="Courier New" w:cs="Courier New"/>
              <w:color w:val="94C1FA"/>
              <w:sz w:val="18"/>
              <w:szCs w:val="18"/>
            </w:rPr>
          </w:rPrChange>
        </w:rPr>
        <w:t>seq</w:t>
      </w:r>
      <w:r w:rsidRPr="008F3D9F">
        <w:rPr>
          <w:rFonts w:ascii="Courier New" w:eastAsia="Courier New" w:hAnsi="Courier New" w:cs="Courier New"/>
          <w:color w:val="D6D6DD"/>
          <w:sz w:val="18"/>
          <w:szCs w:val="18"/>
          <w:lang w:val="fr-FR"/>
          <w:rPrChange w:id="66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40" w:author="Hayfa ZGAYA-BIAU" w:date="2025-06-12T18:32:00Z" w16du:dateUtc="2025-06-12T16:32:00Z">
            <w:rPr>
              <w:rFonts w:ascii="Courier New" w:eastAsia="Courier New" w:hAnsi="Courier New" w:cs="Courier New"/>
              <w:color w:val="D8DEE9"/>
              <w:sz w:val="18"/>
              <w:szCs w:val="18"/>
            </w:rPr>
          </w:rPrChange>
        </w:rPr>
        <w:t>dtype</w:t>
      </w:r>
      <w:proofErr w:type="spellEnd"/>
      <w:proofErr w:type="gramEnd"/>
      <w:r w:rsidRPr="008F3D9F">
        <w:rPr>
          <w:rFonts w:ascii="Courier New" w:eastAsia="Courier New" w:hAnsi="Courier New" w:cs="Courier New"/>
          <w:color w:val="D6D6DD"/>
          <w:sz w:val="18"/>
          <w:szCs w:val="18"/>
          <w:lang w:val="fr-FR"/>
          <w:rPrChange w:id="6641" w:author="Hayfa ZGAYA-BIAU" w:date="2025-06-12T18:32:00Z" w16du:dateUtc="2025-06-12T16:32:00Z">
            <w:rPr>
              <w:rFonts w:ascii="Courier New" w:eastAsia="Courier New" w:hAnsi="Courier New" w:cs="Courier New"/>
              <w:color w:val="D6D6DD"/>
              <w:sz w:val="18"/>
              <w:szCs w:val="18"/>
            </w:rPr>
          </w:rPrChange>
        </w:rPr>
        <w:t>)</w:t>
      </w:r>
    </w:p>
    <w:p w14:paraId="224D4FC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64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64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644" w:author="Hayfa ZGAYA-BIAU" w:date="2025-06-12T18:32:00Z" w16du:dateUtc="2025-06-12T16:32:00Z">
            <w:rPr>
              <w:rFonts w:ascii="Courier New" w:eastAsia="Courier New" w:hAnsi="Courier New" w:cs="Courier New"/>
              <w:color w:val="94C1FA"/>
              <w:sz w:val="18"/>
              <w:szCs w:val="18"/>
            </w:rPr>
          </w:rPrChange>
        </w:rPr>
        <w:t>padded</w:t>
      </w:r>
      <w:proofErr w:type="gramEnd"/>
      <w:r w:rsidRPr="008F3D9F">
        <w:rPr>
          <w:rFonts w:ascii="Courier New" w:eastAsia="Courier New" w:hAnsi="Courier New" w:cs="Courier New"/>
          <w:color w:val="94C1FA"/>
          <w:sz w:val="18"/>
          <w:szCs w:val="18"/>
          <w:lang w:val="fr-FR"/>
          <w:rPrChange w:id="6645" w:author="Hayfa ZGAYA-BIAU" w:date="2025-06-12T18:32:00Z" w16du:dateUtc="2025-06-12T16:32:00Z">
            <w:rPr>
              <w:rFonts w:ascii="Courier New" w:eastAsia="Courier New" w:hAnsi="Courier New" w:cs="Courier New"/>
              <w:color w:val="94C1FA"/>
              <w:sz w:val="18"/>
              <w:szCs w:val="18"/>
            </w:rPr>
          </w:rPrChange>
        </w:rPr>
        <w:t>_seq</w:t>
      </w:r>
      <w:proofErr w:type="spellEnd"/>
      <w:r w:rsidRPr="008F3D9F">
        <w:rPr>
          <w:rFonts w:ascii="Courier New" w:eastAsia="Courier New" w:hAnsi="Courier New" w:cs="Courier New"/>
          <w:color w:val="D8DEE9"/>
          <w:sz w:val="18"/>
          <w:szCs w:val="18"/>
          <w:lang w:val="fr-FR"/>
          <w:rPrChange w:id="66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4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649"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6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51" w:author="Hayfa ZGAYA-BIAU" w:date="2025-06-12T18:32:00Z" w16du:dateUtc="2025-06-12T16:32:00Z">
            <w:rPr>
              <w:rFonts w:ascii="Courier New" w:eastAsia="Courier New" w:hAnsi="Courier New" w:cs="Courier New"/>
              <w:color w:val="EBC88D"/>
              <w:sz w:val="18"/>
              <w:szCs w:val="18"/>
            </w:rPr>
          </w:rPrChange>
        </w:rPr>
        <w:t>concatenate</w:t>
      </w:r>
      <w:proofErr w:type="spellEnd"/>
      <w:proofErr w:type="gramEnd"/>
      <w:r w:rsidRPr="008F3D9F">
        <w:rPr>
          <w:rFonts w:ascii="Courier New" w:eastAsia="Courier New" w:hAnsi="Courier New" w:cs="Courier New"/>
          <w:color w:val="D6D6DD"/>
          <w:sz w:val="18"/>
          <w:szCs w:val="18"/>
          <w:lang w:val="fr-FR"/>
          <w:rPrChange w:id="665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653"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6D6DD"/>
          <w:sz w:val="18"/>
          <w:szCs w:val="18"/>
          <w:lang w:val="fr-FR"/>
          <w:rPrChange w:id="66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5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656" w:author="Hayfa ZGAYA-BIAU" w:date="2025-06-12T18:32:00Z" w16du:dateUtc="2025-06-12T16:32:00Z">
            <w:rPr>
              <w:rFonts w:ascii="Courier New" w:eastAsia="Courier New" w:hAnsi="Courier New" w:cs="Courier New"/>
              <w:color w:val="94C1FA"/>
              <w:sz w:val="18"/>
              <w:szCs w:val="18"/>
            </w:rPr>
          </w:rPrChange>
        </w:rPr>
        <w:t>padding</w:t>
      </w:r>
      <w:proofErr w:type="spellEnd"/>
      <w:r w:rsidRPr="008F3D9F">
        <w:rPr>
          <w:rFonts w:ascii="Courier New" w:eastAsia="Courier New" w:hAnsi="Courier New" w:cs="Courier New"/>
          <w:color w:val="D6D6DD"/>
          <w:sz w:val="18"/>
          <w:szCs w:val="18"/>
          <w:lang w:val="fr-FR"/>
          <w:rPrChange w:id="66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6659"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66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61"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6662" w:author="Hayfa ZGAYA-BIAU" w:date="2025-06-12T18:32:00Z" w16du:dateUtc="2025-06-12T16:32:00Z">
            <w:rPr>
              <w:rFonts w:ascii="Courier New" w:eastAsia="Courier New" w:hAnsi="Courier New" w:cs="Courier New"/>
              <w:color w:val="D6D6DD"/>
              <w:sz w:val="18"/>
              <w:szCs w:val="18"/>
            </w:rPr>
          </w:rPrChange>
        </w:rPr>
        <w:t>)</w:t>
      </w:r>
    </w:p>
    <w:p w14:paraId="0AFA74B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66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6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6665" w:author="Hayfa ZGAYA-BIAU" w:date="2025-06-12T18:32:00Z" w16du:dateUtc="2025-06-12T16:32:00Z">
            <w:rPr>
              <w:rFonts w:ascii="Courier New" w:eastAsia="Courier New" w:hAnsi="Courier New" w:cs="Courier New"/>
              <w:i/>
              <w:color w:val="83D6C5"/>
              <w:sz w:val="18"/>
              <w:szCs w:val="18"/>
            </w:rPr>
          </w:rPrChange>
        </w:rPr>
        <w:t>else</w:t>
      </w:r>
      <w:proofErr w:type="spellEnd"/>
      <w:r w:rsidRPr="008F3D9F">
        <w:rPr>
          <w:rFonts w:ascii="Courier New" w:eastAsia="Courier New" w:hAnsi="Courier New" w:cs="Courier New"/>
          <w:color w:val="D8DEE9"/>
          <w:sz w:val="18"/>
          <w:szCs w:val="18"/>
          <w:lang w:val="fr-FR"/>
          <w:rPrChange w:id="6666" w:author="Hayfa ZGAYA-BIAU" w:date="2025-06-12T18:32:00Z" w16du:dateUtc="2025-06-12T16:32:00Z">
            <w:rPr>
              <w:rFonts w:ascii="Courier New" w:eastAsia="Courier New" w:hAnsi="Courier New" w:cs="Courier New"/>
              <w:color w:val="D8DEE9"/>
              <w:sz w:val="18"/>
              <w:szCs w:val="18"/>
            </w:rPr>
          </w:rPrChange>
        </w:rPr>
        <w:t>:</w:t>
      </w:r>
      <w:proofErr w:type="gramEnd"/>
    </w:p>
    <w:p w14:paraId="455C47C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66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66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669" w:author="Hayfa ZGAYA-BIAU" w:date="2025-06-12T18:32:00Z" w16du:dateUtc="2025-06-12T16:32:00Z">
            <w:rPr>
              <w:rFonts w:ascii="Courier New" w:eastAsia="Courier New" w:hAnsi="Courier New" w:cs="Courier New"/>
              <w:color w:val="94C1FA"/>
              <w:sz w:val="18"/>
              <w:szCs w:val="18"/>
            </w:rPr>
          </w:rPrChange>
        </w:rPr>
        <w:t>padded</w:t>
      </w:r>
      <w:proofErr w:type="gramEnd"/>
      <w:r w:rsidRPr="008F3D9F">
        <w:rPr>
          <w:rFonts w:ascii="Courier New" w:eastAsia="Courier New" w:hAnsi="Courier New" w:cs="Courier New"/>
          <w:color w:val="94C1FA"/>
          <w:sz w:val="18"/>
          <w:szCs w:val="18"/>
          <w:lang w:val="fr-FR"/>
          <w:rPrChange w:id="6670" w:author="Hayfa ZGAYA-BIAU" w:date="2025-06-12T18:32:00Z" w16du:dateUtc="2025-06-12T16:32:00Z">
            <w:rPr>
              <w:rFonts w:ascii="Courier New" w:eastAsia="Courier New" w:hAnsi="Courier New" w:cs="Courier New"/>
              <w:color w:val="94C1FA"/>
              <w:sz w:val="18"/>
              <w:szCs w:val="18"/>
            </w:rPr>
          </w:rPrChange>
        </w:rPr>
        <w:t>_seq</w:t>
      </w:r>
      <w:proofErr w:type="spellEnd"/>
      <w:r w:rsidRPr="008F3D9F">
        <w:rPr>
          <w:rFonts w:ascii="Courier New" w:eastAsia="Courier New" w:hAnsi="Courier New" w:cs="Courier New"/>
          <w:color w:val="D8DEE9"/>
          <w:sz w:val="18"/>
          <w:szCs w:val="18"/>
          <w:lang w:val="fr-FR"/>
          <w:rPrChange w:id="66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6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7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6674"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6D6DD"/>
          <w:sz w:val="18"/>
          <w:szCs w:val="18"/>
          <w:lang w:val="fr-FR"/>
          <w:rPrChange w:id="66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676"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6677" w:author="Hayfa ZGAYA-BIAU" w:date="2025-06-12T18:32:00Z" w16du:dateUtc="2025-06-12T16:32:00Z">
            <w:rPr>
              <w:rFonts w:ascii="Courier New" w:eastAsia="Courier New" w:hAnsi="Courier New" w:cs="Courier New"/>
              <w:i/>
              <w:color w:val="D6D6DD"/>
              <w:sz w:val="18"/>
              <w:szCs w:val="18"/>
            </w:rPr>
          </w:rPrChange>
        </w:rPr>
        <w:t>max_seq_length</w:t>
      </w:r>
      <w:proofErr w:type="spellEnd"/>
      <w:r w:rsidRPr="008F3D9F">
        <w:rPr>
          <w:rFonts w:ascii="Courier New" w:eastAsia="Courier New" w:hAnsi="Courier New" w:cs="Courier New"/>
          <w:color w:val="D6D6DD"/>
          <w:sz w:val="18"/>
          <w:szCs w:val="18"/>
          <w:lang w:val="fr-FR"/>
          <w:rPrChange w:id="6678" w:author="Hayfa ZGAYA-BIAU" w:date="2025-06-12T18:32:00Z" w16du:dateUtc="2025-06-12T16:32:00Z">
            <w:rPr>
              <w:rFonts w:ascii="Courier New" w:eastAsia="Courier New" w:hAnsi="Courier New" w:cs="Courier New"/>
              <w:color w:val="D6D6DD"/>
              <w:sz w:val="18"/>
              <w:szCs w:val="18"/>
            </w:rPr>
          </w:rPrChange>
        </w:rPr>
        <w:t>]</w:t>
      </w:r>
    </w:p>
    <w:p w14:paraId="003A791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67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6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6681" w:author="Hayfa ZGAYA-BIAU" w:date="2025-06-12T18:32:00Z" w16du:dateUtc="2025-06-12T16:32:00Z">
            <w:rPr>
              <w:rFonts w:ascii="Courier New" w:eastAsia="Courier New" w:hAnsi="Courier New" w:cs="Courier New"/>
              <w:color w:val="94C1FA"/>
              <w:sz w:val="18"/>
              <w:szCs w:val="18"/>
            </w:rPr>
          </w:rPrChange>
        </w:rPr>
        <w:t>padded</w:t>
      </w:r>
      <w:proofErr w:type="gramEnd"/>
      <w:r w:rsidRPr="008F3D9F">
        <w:rPr>
          <w:rFonts w:ascii="Courier New" w:eastAsia="Courier New" w:hAnsi="Courier New" w:cs="Courier New"/>
          <w:color w:val="94C1FA"/>
          <w:sz w:val="18"/>
          <w:szCs w:val="18"/>
          <w:lang w:val="fr-FR"/>
          <w:rPrChange w:id="6682"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6683"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6D6DD"/>
          <w:sz w:val="18"/>
          <w:szCs w:val="18"/>
          <w:lang w:val="fr-FR"/>
          <w:rPrChange w:id="66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85"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668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687" w:author="Hayfa ZGAYA-BIAU" w:date="2025-06-12T18:32:00Z" w16du:dateUtc="2025-06-12T16:32:00Z">
            <w:rPr>
              <w:rFonts w:ascii="Courier New" w:eastAsia="Courier New" w:hAnsi="Courier New" w:cs="Courier New"/>
              <w:color w:val="94C1FA"/>
              <w:sz w:val="18"/>
              <w:szCs w:val="18"/>
            </w:rPr>
          </w:rPrChange>
        </w:rPr>
        <w:t>padded_seq</w:t>
      </w:r>
      <w:proofErr w:type="spellEnd"/>
      <w:r w:rsidRPr="008F3D9F">
        <w:rPr>
          <w:rFonts w:ascii="Courier New" w:eastAsia="Courier New" w:hAnsi="Courier New" w:cs="Courier New"/>
          <w:color w:val="D6D6DD"/>
          <w:sz w:val="18"/>
          <w:szCs w:val="18"/>
          <w:lang w:val="fr-FR"/>
          <w:rPrChange w:id="6688" w:author="Hayfa ZGAYA-BIAU" w:date="2025-06-12T18:32:00Z" w16du:dateUtc="2025-06-12T16:32:00Z">
            <w:rPr>
              <w:rFonts w:ascii="Courier New" w:eastAsia="Courier New" w:hAnsi="Courier New" w:cs="Courier New"/>
              <w:color w:val="D6D6DD"/>
              <w:sz w:val="18"/>
              <w:szCs w:val="18"/>
            </w:rPr>
          </w:rPrChange>
        </w:rPr>
        <w:t>)</w:t>
      </w:r>
    </w:p>
    <w:p w14:paraId="5E43E1A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68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6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691"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669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693"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66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695" w:author="Hayfa ZGAYA-BIAU" w:date="2025-06-12T18:32:00Z" w16du:dateUtc="2025-06-12T16:32:00Z">
            <w:rPr>
              <w:rFonts w:ascii="Courier New" w:eastAsia="Courier New" w:hAnsi="Courier New" w:cs="Courier New"/>
              <w:color w:val="EBC88D"/>
              <w:sz w:val="18"/>
              <w:szCs w:val="18"/>
            </w:rPr>
          </w:rPrChange>
        </w:rPr>
        <w:t>array</w:t>
      </w:r>
      <w:proofErr w:type="spellEnd"/>
      <w:proofErr w:type="gramEnd"/>
      <w:r w:rsidRPr="008F3D9F">
        <w:rPr>
          <w:rFonts w:ascii="Courier New" w:eastAsia="Courier New" w:hAnsi="Courier New" w:cs="Courier New"/>
          <w:color w:val="D6D6DD"/>
          <w:sz w:val="18"/>
          <w:szCs w:val="18"/>
          <w:lang w:val="fr-FR"/>
          <w:rPrChange w:id="669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6697" w:author="Hayfa ZGAYA-BIAU" w:date="2025-06-12T18:32:00Z" w16du:dateUtc="2025-06-12T16:32:00Z">
            <w:rPr>
              <w:rFonts w:ascii="Courier New" w:eastAsia="Courier New" w:hAnsi="Courier New" w:cs="Courier New"/>
              <w:color w:val="94C1FA"/>
              <w:sz w:val="18"/>
              <w:szCs w:val="18"/>
            </w:rPr>
          </w:rPrChange>
        </w:rPr>
        <w:t>padded_X</w:t>
      </w:r>
      <w:proofErr w:type="spellEnd"/>
      <w:r w:rsidRPr="008F3D9F">
        <w:rPr>
          <w:rFonts w:ascii="Courier New" w:eastAsia="Courier New" w:hAnsi="Courier New" w:cs="Courier New"/>
          <w:color w:val="D6D6DD"/>
          <w:sz w:val="18"/>
          <w:szCs w:val="18"/>
          <w:lang w:val="fr-FR"/>
          <w:rPrChange w:id="6698" w:author="Hayfa ZGAYA-BIAU" w:date="2025-06-12T18:32:00Z" w16du:dateUtc="2025-06-12T16:32:00Z">
            <w:rPr>
              <w:rFonts w:ascii="Courier New" w:eastAsia="Courier New" w:hAnsi="Courier New" w:cs="Courier New"/>
              <w:color w:val="D6D6DD"/>
              <w:sz w:val="18"/>
              <w:szCs w:val="18"/>
            </w:rPr>
          </w:rPrChange>
        </w:rPr>
        <w:t>)</w:t>
      </w:r>
    </w:p>
    <w:p w14:paraId="6D34F1B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699" w:author="Hayfa ZGAYA-BIAU" w:date="2025-06-12T18:32:00Z" w16du:dateUtc="2025-06-12T16:32:00Z">
            <w:rPr>
              <w:rFonts w:ascii="Courier New" w:eastAsia="Courier New" w:hAnsi="Courier New" w:cs="Courier New"/>
              <w:color w:val="D8DEE9"/>
              <w:sz w:val="18"/>
              <w:szCs w:val="18"/>
            </w:rPr>
          </w:rPrChange>
        </w:rPr>
      </w:pPr>
    </w:p>
    <w:p w14:paraId="232A52E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70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6701"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67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6703" w:author="Hayfa ZGAYA-BIAU" w:date="2025-06-12T18:32:00Z" w16du:dateUtc="2025-06-12T16:32:00Z">
            <w:rPr>
              <w:rFonts w:ascii="Courier New" w:eastAsia="Courier New" w:hAnsi="Courier New" w:cs="Courier New"/>
              <w:b/>
              <w:color w:val="EFB080"/>
              <w:sz w:val="18"/>
              <w:szCs w:val="18"/>
            </w:rPr>
          </w:rPrChange>
        </w:rPr>
        <w:t>save_</w:t>
      </w:r>
      <w:proofErr w:type="gramStart"/>
      <w:r w:rsidRPr="008F3D9F">
        <w:rPr>
          <w:rFonts w:ascii="Courier New" w:eastAsia="Courier New" w:hAnsi="Courier New" w:cs="Courier New"/>
          <w:b/>
          <w:color w:val="EFB080"/>
          <w:sz w:val="18"/>
          <w:szCs w:val="18"/>
          <w:lang w:val="fr-FR"/>
          <w:rPrChange w:id="6704" w:author="Hayfa ZGAYA-BIAU" w:date="2025-06-12T18:32:00Z" w16du:dateUtc="2025-06-12T16:32:00Z">
            <w:rPr>
              <w:rFonts w:ascii="Courier New" w:eastAsia="Courier New" w:hAnsi="Courier New" w:cs="Courier New"/>
              <w:b/>
              <w:color w:val="EFB080"/>
              <w:sz w:val="18"/>
              <w:szCs w:val="18"/>
            </w:rPr>
          </w:rPrChange>
        </w:rPr>
        <w:t>dataset</w:t>
      </w:r>
      <w:proofErr w:type="spellEnd"/>
      <w:r w:rsidRPr="008F3D9F">
        <w:rPr>
          <w:rFonts w:ascii="Courier New" w:eastAsia="Courier New" w:hAnsi="Courier New" w:cs="Courier New"/>
          <w:color w:val="D8DEE9"/>
          <w:sz w:val="18"/>
          <w:szCs w:val="18"/>
          <w:lang w:val="fr-FR"/>
          <w:rPrChange w:id="6705"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6706" w:author="Hayfa ZGAYA-BIAU" w:date="2025-06-12T18:32:00Z" w16du:dateUtc="2025-06-12T16:32:00Z">
            <w:rPr>
              <w:rFonts w:ascii="Courier New" w:eastAsia="Courier New" w:hAnsi="Courier New" w:cs="Courier New"/>
              <w:i/>
              <w:color w:val="D6D6DD"/>
              <w:sz w:val="18"/>
              <w:szCs w:val="18"/>
            </w:rPr>
          </w:rPrChange>
        </w:rPr>
        <w:t>X_train</w:t>
      </w:r>
      <w:proofErr w:type="spellEnd"/>
      <w:r w:rsidRPr="008F3D9F">
        <w:rPr>
          <w:rFonts w:ascii="Courier New" w:eastAsia="Courier New" w:hAnsi="Courier New" w:cs="Courier New"/>
          <w:color w:val="D8DEE9"/>
          <w:sz w:val="18"/>
          <w:szCs w:val="18"/>
          <w:lang w:val="fr-FR"/>
          <w:rPrChange w:id="670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708"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8DEE9"/>
          <w:sz w:val="18"/>
          <w:szCs w:val="18"/>
          <w:lang w:val="fr-FR"/>
          <w:rPrChange w:id="670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710" w:author="Hayfa ZGAYA-BIAU" w:date="2025-06-12T18:32:00Z" w16du:dateUtc="2025-06-12T16:32:00Z">
            <w:rPr>
              <w:rFonts w:ascii="Courier New" w:eastAsia="Courier New" w:hAnsi="Courier New" w:cs="Courier New"/>
              <w:i/>
              <w:color w:val="D6D6DD"/>
              <w:sz w:val="18"/>
              <w:szCs w:val="18"/>
            </w:rPr>
          </w:rPrChange>
        </w:rPr>
        <w:t>y_train</w:t>
      </w:r>
      <w:proofErr w:type="spellEnd"/>
      <w:r w:rsidRPr="008F3D9F">
        <w:rPr>
          <w:rFonts w:ascii="Courier New" w:eastAsia="Courier New" w:hAnsi="Courier New" w:cs="Courier New"/>
          <w:color w:val="D8DEE9"/>
          <w:sz w:val="18"/>
          <w:szCs w:val="18"/>
          <w:lang w:val="fr-FR"/>
          <w:rPrChange w:id="671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712"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8DEE9"/>
          <w:sz w:val="18"/>
          <w:szCs w:val="18"/>
          <w:lang w:val="fr-FR"/>
          <w:rPrChange w:id="671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714" w:author="Hayfa ZGAYA-BIAU" w:date="2025-06-12T18:32:00Z" w16du:dateUtc="2025-06-12T16:32:00Z">
            <w:rPr>
              <w:rFonts w:ascii="Courier New" w:eastAsia="Courier New" w:hAnsi="Courier New" w:cs="Courier New"/>
              <w:i/>
              <w:color w:val="D6D6DD"/>
              <w:sz w:val="18"/>
              <w:szCs w:val="18"/>
            </w:rPr>
          </w:rPrChange>
        </w:rPr>
        <w:t>label_map</w:t>
      </w:r>
      <w:proofErr w:type="spellEnd"/>
      <w:r w:rsidRPr="008F3D9F">
        <w:rPr>
          <w:rFonts w:ascii="Courier New" w:eastAsia="Courier New" w:hAnsi="Courier New" w:cs="Courier New"/>
          <w:color w:val="D8DEE9"/>
          <w:sz w:val="18"/>
          <w:szCs w:val="18"/>
          <w:lang w:val="fr-FR"/>
          <w:rPrChange w:id="671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716" w:author="Hayfa ZGAYA-BIAU" w:date="2025-06-12T18:32:00Z" w16du:dateUtc="2025-06-12T16:32:00Z">
            <w:rPr>
              <w:rFonts w:ascii="Courier New" w:eastAsia="Courier New" w:hAnsi="Courier New" w:cs="Courier New"/>
              <w:i/>
              <w:color w:val="D6D6DD"/>
              <w:sz w:val="18"/>
              <w:szCs w:val="18"/>
            </w:rPr>
          </w:rPrChange>
        </w:rPr>
        <w:t>output_path</w:t>
      </w:r>
      <w:proofErr w:type="spellEnd"/>
      <w:r w:rsidRPr="008F3D9F">
        <w:rPr>
          <w:rFonts w:ascii="Courier New" w:eastAsia="Courier New" w:hAnsi="Courier New" w:cs="Courier New"/>
          <w:color w:val="D6D6DD"/>
          <w:sz w:val="18"/>
          <w:szCs w:val="18"/>
          <w:lang w:val="fr-FR"/>
          <w:rPrChange w:id="67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71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719"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6720"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6721" w:author="Hayfa ZGAYA-BIAU" w:date="2025-06-12T18:32:00Z" w16du:dateUtc="2025-06-12T16:32:00Z">
            <w:rPr>
              <w:rFonts w:ascii="Courier New" w:eastAsia="Courier New" w:hAnsi="Courier New" w:cs="Courier New"/>
              <w:color w:val="D8DEE9"/>
              <w:sz w:val="18"/>
              <w:szCs w:val="18"/>
            </w:rPr>
          </w:rPrChange>
        </w:rPr>
        <w:t>):</w:t>
      </w:r>
      <w:proofErr w:type="gramEnd"/>
    </w:p>
    <w:p w14:paraId="29BC063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2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67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724" w:author="Hayfa ZGAYA-BIAU" w:date="2025-06-12T18:32:00Z" w16du:dateUtc="2025-06-12T16:32:00Z">
            <w:rPr>
              <w:rFonts w:ascii="Courier New" w:eastAsia="Courier New" w:hAnsi="Courier New" w:cs="Courier New"/>
              <w:color w:val="E394DC"/>
              <w:sz w:val="18"/>
              <w:szCs w:val="18"/>
            </w:rPr>
          </w:rPrChange>
        </w:rPr>
        <w:t>"""</w:t>
      </w:r>
    </w:p>
    <w:p w14:paraId="2D476E0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2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2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27" w:author="Hayfa ZGAYA-BIAU" w:date="2025-06-12T18:32:00Z" w16du:dateUtc="2025-06-12T16:32:00Z">
            <w:rPr>
              <w:rFonts w:ascii="Courier New" w:eastAsia="Courier New" w:hAnsi="Courier New" w:cs="Courier New"/>
              <w:color w:val="E394DC"/>
              <w:sz w:val="18"/>
              <w:szCs w:val="18"/>
            </w:rPr>
          </w:rPrChange>
        </w:rPr>
        <w:t>Saves</w:t>
      </w:r>
      <w:proofErr w:type="spellEnd"/>
      <w:r w:rsidRPr="008F3D9F">
        <w:rPr>
          <w:rFonts w:ascii="Courier New" w:eastAsia="Courier New" w:hAnsi="Courier New" w:cs="Courier New"/>
          <w:color w:val="E394DC"/>
          <w:sz w:val="18"/>
          <w:szCs w:val="18"/>
          <w:lang w:val="fr-FR"/>
          <w:rPrChange w:id="6728"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6729"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673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31" w:author="Hayfa ZGAYA-BIAU" w:date="2025-06-12T18:32:00Z" w16du:dateUtc="2025-06-12T16:32:00Z">
            <w:rPr>
              <w:rFonts w:ascii="Courier New" w:eastAsia="Courier New" w:hAnsi="Courier New" w:cs="Courier New"/>
              <w:color w:val="E394DC"/>
              <w:sz w:val="18"/>
              <w:szCs w:val="18"/>
            </w:rPr>
          </w:rPrChange>
        </w:rPr>
        <w:t>into</w:t>
      </w:r>
      <w:proofErr w:type="spellEnd"/>
      <w:r w:rsidRPr="008F3D9F">
        <w:rPr>
          <w:rFonts w:ascii="Courier New" w:eastAsia="Courier New" w:hAnsi="Courier New" w:cs="Courier New"/>
          <w:color w:val="E394DC"/>
          <w:sz w:val="18"/>
          <w:szCs w:val="18"/>
          <w:lang w:val="fr-FR"/>
          <w:rPrChange w:id="6732" w:author="Hayfa ZGAYA-BIAU" w:date="2025-06-12T18:32:00Z" w16du:dateUtc="2025-06-12T16:32:00Z">
            <w:rPr>
              <w:rFonts w:ascii="Courier New" w:eastAsia="Courier New" w:hAnsi="Courier New" w:cs="Courier New"/>
              <w:color w:val="E394DC"/>
              <w:sz w:val="18"/>
              <w:szCs w:val="18"/>
            </w:rPr>
          </w:rPrChange>
        </w:rPr>
        <w:t xml:space="preserve"> a pickle file.</w:t>
      </w:r>
    </w:p>
    <w:p w14:paraId="2855F58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733" w:author="Hayfa ZGAYA-BIAU" w:date="2025-06-12T18:32:00Z" w16du:dateUtc="2025-06-12T16:32:00Z">
            <w:rPr>
              <w:rFonts w:ascii="Courier New" w:eastAsia="Courier New" w:hAnsi="Courier New" w:cs="Courier New"/>
              <w:color w:val="D8DEE9"/>
              <w:sz w:val="18"/>
              <w:szCs w:val="18"/>
            </w:rPr>
          </w:rPrChange>
        </w:rPr>
      </w:pPr>
    </w:p>
    <w:p w14:paraId="04B8880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3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35"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736" w:author="Hayfa ZGAYA-BIAU" w:date="2025-06-12T18:32:00Z" w16du:dateUtc="2025-06-12T16:32:00Z">
            <w:rPr>
              <w:rFonts w:ascii="Courier New" w:eastAsia="Courier New" w:hAnsi="Courier New" w:cs="Courier New"/>
              <w:color w:val="E394DC"/>
              <w:sz w:val="18"/>
              <w:szCs w:val="18"/>
            </w:rPr>
          </w:rPrChange>
        </w:rPr>
        <w:t>Args:</w:t>
      </w:r>
      <w:proofErr w:type="gramEnd"/>
    </w:p>
    <w:p w14:paraId="3647E59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3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3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39"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674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41"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674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43"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674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45" w:author="Hayfa ZGAYA-BIAU" w:date="2025-06-12T18:32:00Z" w16du:dateUtc="2025-06-12T16:32:00Z">
            <w:rPr>
              <w:rFonts w:ascii="Courier New" w:eastAsia="Courier New" w:hAnsi="Courier New" w:cs="Courier New"/>
              <w:color w:val="E394DC"/>
              <w:sz w:val="18"/>
              <w:szCs w:val="18"/>
            </w:rPr>
          </w:rPrChange>
        </w:rPr>
        <w:t>y_</w:t>
      </w:r>
      <w:proofErr w:type="gramStart"/>
      <w:r w:rsidRPr="008F3D9F">
        <w:rPr>
          <w:rFonts w:ascii="Courier New" w:eastAsia="Courier New" w:hAnsi="Courier New" w:cs="Courier New"/>
          <w:color w:val="E394DC"/>
          <w:sz w:val="18"/>
          <w:szCs w:val="18"/>
          <w:lang w:val="fr-FR"/>
          <w:rPrChange w:id="6746" w:author="Hayfa ZGAYA-BIAU" w:date="2025-06-12T18:32:00Z" w16du:dateUtc="2025-06-12T16:32:00Z">
            <w:rPr>
              <w:rFonts w:ascii="Courier New" w:eastAsia="Courier New" w:hAnsi="Courier New" w:cs="Courier New"/>
              <w:color w:val="E394DC"/>
              <w:sz w:val="18"/>
              <w:szCs w:val="18"/>
            </w:rPr>
          </w:rPrChange>
        </w:rPr>
        <w:t>test</w:t>
      </w:r>
      <w:proofErr w:type="spellEnd"/>
      <w:r w:rsidRPr="008F3D9F">
        <w:rPr>
          <w:rFonts w:ascii="Courier New" w:eastAsia="Courier New" w:hAnsi="Courier New" w:cs="Courier New"/>
          <w:color w:val="E394DC"/>
          <w:sz w:val="18"/>
          <w:szCs w:val="18"/>
          <w:lang w:val="fr-FR"/>
          <w:rPrChange w:id="674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748" w:author="Hayfa ZGAYA-BIAU" w:date="2025-06-12T18:32:00Z" w16du:dateUtc="2025-06-12T16:32:00Z">
            <w:rPr>
              <w:rFonts w:ascii="Courier New" w:eastAsia="Courier New" w:hAnsi="Courier New" w:cs="Courier New"/>
              <w:color w:val="E394DC"/>
              <w:sz w:val="18"/>
              <w:szCs w:val="18"/>
            </w:rPr>
          </w:rPrChange>
        </w:rPr>
        <w:t xml:space="preserve"> Split data.</w:t>
      </w:r>
    </w:p>
    <w:p w14:paraId="7F3F924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4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5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751" w:author="Hayfa ZGAYA-BIAU" w:date="2025-06-12T18:32:00Z" w16du:dateUtc="2025-06-12T16:32:00Z">
            <w:rPr>
              <w:rFonts w:ascii="Courier New" w:eastAsia="Courier New" w:hAnsi="Courier New" w:cs="Courier New"/>
              <w:color w:val="E394DC"/>
              <w:sz w:val="18"/>
              <w:szCs w:val="18"/>
            </w:rPr>
          </w:rPrChange>
        </w:rPr>
        <w:t>label</w:t>
      </w:r>
      <w:proofErr w:type="gramEnd"/>
      <w:r w:rsidRPr="008F3D9F">
        <w:rPr>
          <w:rFonts w:ascii="Courier New" w:eastAsia="Courier New" w:hAnsi="Courier New" w:cs="Courier New"/>
          <w:color w:val="E394DC"/>
          <w:sz w:val="18"/>
          <w:szCs w:val="18"/>
          <w:lang w:val="fr-FR"/>
          <w:rPrChange w:id="6752" w:author="Hayfa ZGAYA-BIAU" w:date="2025-06-12T18:32:00Z" w16du:dateUtc="2025-06-12T16:32:00Z">
            <w:rPr>
              <w:rFonts w:ascii="Courier New" w:eastAsia="Courier New" w:hAnsi="Courier New" w:cs="Courier New"/>
              <w:color w:val="E394DC"/>
              <w:sz w:val="18"/>
              <w:szCs w:val="18"/>
            </w:rPr>
          </w:rPrChange>
        </w:rPr>
        <w:t>_map</w:t>
      </w:r>
      <w:proofErr w:type="spellEnd"/>
      <w:r w:rsidRPr="008F3D9F">
        <w:rPr>
          <w:rFonts w:ascii="Courier New" w:eastAsia="Courier New" w:hAnsi="Courier New" w:cs="Courier New"/>
          <w:color w:val="E394DC"/>
          <w:sz w:val="18"/>
          <w:szCs w:val="18"/>
          <w:lang w:val="fr-FR"/>
          <w:rPrChange w:id="6753"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675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755" w:author="Hayfa ZGAYA-BIAU" w:date="2025-06-12T18:32:00Z" w16du:dateUtc="2025-06-12T16:32:00Z">
            <w:rPr>
              <w:rFonts w:ascii="Courier New" w:eastAsia="Courier New" w:hAnsi="Courier New" w:cs="Courier New"/>
              <w:color w:val="E394DC"/>
              <w:sz w:val="18"/>
              <w:szCs w:val="18"/>
            </w:rPr>
          </w:rPrChange>
        </w:rPr>
        <w:t xml:space="preserve"> Mapping </w:t>
      </w:r>
      <w:proofErr w:type="spellStart"/>
      <w:r w:rsidRPr="008F3D9F">
        <w:rPr>
          <w:rFonts w:ascii="Courier New" w:eastAsia="Courier New" w:hAnsi="Courier New" w:cs="Courier New"/>
          <w:color w:val="E394DC"/>
          <w:sz w:val="18"/>
          <w:szCs w:val="18"/>
          <w:lang w:val="fr-FR"/>
          <w:rPrChange w:id="6756"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6757" w:author="Hayfa ZGAYA-BIAU" w:date="2025-06-12T18:32:00Z" w16du:dateUtc="2025-06-12T16:32:00Z">
            <w:rPr>
              <w:rFonts w:ascii="Courier New" w:eastAsia="Courier New" w:hAnsi="Courier New" w:cs="Courier New"/>
              <w:color w:val="E394DC"/>
              <w:sz w:val="18"/>
              <w:szCs w:val="18"/>
            </w:rPr>
          </w:rPrChange>
        </w:rPr>
        <w:t xml:space="preserve"> class </w:t>
      </w:r>
      <w:proofErr w:type="spellStart"/>
      <w:r w:rsidRPr="008F3D9F">
        <w:rPr>
          <w:rFonts w:ascii="Courier New" w:eastAsia="Courier New" w:hAnsi="Courier New" w:cs="Courier New"/>
          <w:color w:val="E394DC"/>
          <w:sz w:val="18"/>
          <w:szCs w:val="18"/>
          <w:lang w:val="fr-FR"/>
          <w:rPrChange w:id="6758" w:author="Hayfa ZGAYA-BIAU" w:date="2025-06-12T18:32:00Z" w16du:dateUtc="2025-06-12T16:32:00Z">
            <w:rPr>
              <w:rFonts w:ascii="Courier New" w:eastAsia="Courier New" w:hAnsi="Courier New" w:cs="Courier New"/>
              <w:color w:val="E394DC"/>
              <w:sz w:val="18"/>
              <w:szCs w:val="18"/>
            </w:rPr>
          </w:rPrChange>
        </w:rPr>
        <w:t>names</w:t>
      </w:r>
      <w:proofErr w:type="spellEnd"/>
      <w:r w:rsidRPr="008F3D9F">
        <w:rPr>
          <w:rFonts w:ascii="Courier New" w:eastAsia="Courier New" w:hAnsi="Courier New" w:cs="Courier New"/>
          <w:color w:val="E394DC"/>
          <w:sz w:val="18"/>
          <w:szCs w:val="18"/>
          <w:lang w:val="fr-FR"/>
          <w:rPrChange w:id="6759" w:author="Hayfa ZGAYA-BIAU" w:date="2025-06-12T18:32:00Z" w16du:dateUtc="2025-06-12T16:32:00Z">
            <w:rPr>
              <w:rFonts w:ascii="Courier New" w:eastAsia="Courier New" w:hAnsi="Courier New" w:cs="Courier New"/>
              <w:color w:val="E394DC"/>
              <w:sz w:val="18"/>
              <w:szCs w:val="18"/>
            </w:rPr>
          </w:rPrChange>
        </w:rPr>
        <w:t xml:space="preserve"> to indices.</w:t>
      </w:r>
    </w:p>
    <w:p w14:paraId="44DC292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6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6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762" w:author="Hayfa ZGAYA-BIAU" w:date="2025-06-12T18:32:00Z" w16du:dateUtc="2025-06-12T16:32:00Z">
            <w:rPr>
              <w:rFonts w:ascii="Courier New" w:eastAsia="Courier New" w:hAnsi="Courier New" w:cs="Courier New"/>
              <w:color w:val="E394DC"/>
              <w:sz w:val="18"/>
              <w:szCs w:val="18"/>
            </w:rPr>
          </w:rPrChange>
        </w:rPr>
        <w:t>output</w:t>
      </w:r>
      <w:proofErr w:type="gramEnd"/>
      <w:r w:rsidRPr="008F3D9F">
        <w:rPr>
          <w:rFonts w:ascii="Courier New" w:eastAsia="Courier New" w:hAnsi="Courier New" w:cs="Courier New"/>
          <w:color w:val="E394DC"/>
          <w:sz w:val="18"/>
          <w:szCs w:val="18"/>
          <w:lang w:val="fr-FR"/>
          <w:rPrChange w:id="6763"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676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765"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676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767" w:author="Hayfa ZGAYA-BIAU" w:date="2025-06-12T18:32:00Z" w16du:dateUtc="2025-06-12T16:32:00Z">
            <w:rPr>
              <w:rFonts w:ascii="Courier New" w:eastAsia="Courier New" w:hAnsi="Courier New" w:cs="Courier New"/>
              <w:color w:val="E394DC"/>
              <w:sz w:val="18"/>
              <w:szCs w:val="18"/>
            </w:rPr>
          </w:rPrChange>
        </w:rPr>
        <w:t xml:space="preserve"> Path to </w:t>
      </w:r>
      <w:proofErr w:type="spellStart"/>
      <w:r w:rsidRPr="008F3D9F">
        <w:rPr>
          <w:rFonts w:ascii="Courier New" w:eastAsia="Courier New" w:hAnsi="Courier New" w:cs="Courier New"/>
          <w:color w:val="E394DC"/>
          <w:sz w:val="18"/>
          <w:szCs w:val="18"/>
          <w:lang w:val="fr-FR"/>
          <w:rPrChange w:id="6768" w:author="Hayfa ZGAYA-BIAU" w:date="2025-06-12T18:32:00Z" w16du:dateUtc="2025-06-12T16:32:00Z">
            <w:rPr>
              <w:rFonts w:ascii="Courier New" w:eastAsia="Courier New" w:hAnsi="Courier New" w:cs="Courier New"/>
              <w:color w:val="E394DC"/>
              <w:sz w:val="18"/>
              <w:szCs w:val="18"/>
            </w:rPr>
          </w:rPrChange>
        </w:rPr>
        <w:t>save</w:t>
      </w:r>
      <w:proofErr w:type="spellEnd"/>
      <w:r w:rsidRPr="008F3D9F">
        <w:rPr>
          <w:rFonts w:ascii="Courier New" w:eastAsia="Courier New" w:hAnsi="Courier New" w:cs="Courier New"/>
          <w:color w:val="E394DC"/>
          <w:sz w:val="18"/>
          <w:szCs w:val="18"/>
          <w:lang w:val="fr-FR"/>
          <w:rPrChange w:id="6769" w:author="Hayfa ZGAYA-BIAU" w:date="2025-06-12T18:32:00Z" w16du:dateUtc="2025-06-12T16:32:00Z">
            <w:rPr>
              <w:rFonts w:ascii="Courier New" w:eastAsia="Courier New" w:hAnsi="Courier New" w:cs="Courier New"/>
              <w:color w:val="E394DC"/>
              <w:sz w:val="18"/>
              <w:szCs w:val="18"/>
            </w:rPr>
          </w:rPrChange>
        </w:rPr>
        <w:t xml:space="preserve"> the pickle file.</w:t>
      </w:r>
    </w:p>
    <w:p w14:paraId="4D248CC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77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771" w:author="Hayfa ZGAYA-BIAU" w:date="2025-06-12T18:32:00Z" w16du:dateUtc="2025-06-12T16:32:00Z">
            <w:rPr>
              <w:rFonts w:ascii="Courier New" w:eastAsia="Courier New" w:hAnsi="Courier New" w:cs="Courier New"/>
              <w:color w:val="E394DC"/>
              <w:sz w:val="18"/>
              <w:szCs w:val="18"/>
            </w:rPr>
          </w:rPrChange>
        </w:rPr>
        <w:t xml:space="preserve">   """</w:t>
      </w:r>
    </w:p>
    <w:p w14:paraId="0E39513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77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7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6774"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677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6776"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6777"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6778" w:author="Hayfa ZGAYA-BIAU" w:date="2025-06-12T18:32:00Z" w16du:dateUtc="2025-06-12T16:32:00Z">
            <w:rPr>
              <w:rFonts w:ascii="Courier New" w:eastAsia="Courier New" w:hAnsi="Courier New" w:cs="Courier New"/>
              <w:i/>
              <w:color w:val="D6D6DD"/>
              <w:sz w:val="18"/>
              <w:szCs w:val="18"/>
            </w:rPr>
          </w:rPrChange>
        </w:rPr>
        <w:t>output_path</w:t>
      </w:r>
      <w:proofErr w:type="spellEnd"/>
      <w:r w:rsidRPr="008F3D9F">
        <w:rPr>
          <w:rFonts w:ascii="Courier New" w:eastAsia="Courier New" w:hAnsi="Courier New" w:cs="Courier New"/>
          <w:color w:val="D6D6DD"/>
          <w:sz w:val="18"/>
          <w:szCs w:val="18"/>
          <w:lang w:val="fr-FR"/>
          <w:rPrChange w:id="67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7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78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782" w:author="Hayfa ZGAYA-BIAU" w:date="2025-06-12T18:32:00Z" w16du:dateUtc="2025-06-12T16:32:00Z">
            <w:rPr>
              <w:rFonts w:ascii="Courier New" w:eastAsia="Courier New" w:hAnsi="Courier New" w:cs="Courier New"/>
              <w:color w:val="E394DC"/>
              <w:sz w:val="18"/>
              <w:szCs w:val="18"/>
            </w:rPr>
          </w:rPrChange>
        </w:rPr>
        <w:t>wb</w:t>
      </w:r>
      <w:proofErr w:type="spellEnd"/>
      <w:r w:rsidRPr="008F3D9F">
        <w:rPr>
          <w:rFonts w:ascii="Courier New" w:eastAsia="Courier New" w:hAnsi="Courier New" w:cs="Courier New"/>
          <w:color w:val="E394DC"/>
          <w:sz w:val="18"/>
          <w:szCs w:val="18"/>
          <w:lang w:val="fr-FR"/>
          <w:rPrChange w:id="678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7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7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786"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678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788"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6789" w:author="Hayfa ZGAYA-BIAU" w:date="2025-06-12T18:32:00Z" w16du:dateUtc="2025-06-12T16:32:00Z">
            <w:rPr>
              <w:rFonts w:ascii="Courier New" w:eastAsia="Courier New" w:hAnsi="Courier New" w:cs="Courier New"/>
              <w:color w:val="D8DEE9"/>
              <w:sz w:val="18"/>
              <w:szCs w:val="18"/>
            </w:rPr>
          </w:rPrChange>
        </w:rPr>
        <w:t>:</w:t>
      </w:r>
      <w:proofErr w:type="gramEnd"/>
    </w:p>
    <w:p w14:paraId="47ED50D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79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79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792"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67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794" w:author="Hayfa ZGAYA-BIAU" w:date="2025-06-12T18:32:00Z" w16du:dateUtc="2025-06-12T16:32:00Z">
            <w:rPr>
              <w:rFonts w:ascii="Courier New" w:eastAsia="Courier New" w:hAnsi="Courier New" w:cs="Courier New"/>
              <w:color w:val="EBC88D"/>
              <w:sz w:val="18"/>
              <w:szCs w:val="18"/>
            </w:rPr>
          </w:rPrChange>
        </w:rPr>
        <w:t>dump</w:t>
      </w:r>
      <w:proofErr w:type="spellEnd"/>
      <w:proofErr w:type="gramEnd"/>
      <w:r w:rsidRPr="008F3D9F">
        <w:rPr>
          <w:rFonts w:ascii="Courier New" w:eastAsia="Courier New" w:hAnsi="Courier New" w:cs="Courier New"/>
          <w:color w:val="D6D6DD"/>
          <w:sz w:val="18"/>
          <w:szCs w:val="18"/>
          <w:lang w:val="fr-FR"/>
          <w:rPrChange w:id="67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796" w:author="Hayfa ZGAYA-BIAU" w:date="2025-06-12T18:32:00Z" w16du:dateUtc="2025-06-12T16:32:00Z">
            <w:rPr>
              <w:rFonts w:ascii="Courier New" w:eastAsia="Courier New" w:hAnsi="Courier New" w:cs="Courier New"/>
              <w:color w:val="D8DEE9"/>
              <w:sz w:val="18"/>
              <w:szCs w:val="18"/>
            </w:rPr>
          </w:rPrChange>
        </w:rPr>
        <w:t>{</w:t>
      </w:r>
    </w:p>
    <w:p w14:paraId="764257B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7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7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79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00" w:author="Hayfa ZGAYA-BIAU" w:date="2025-06-12T18:32:00Z" w16du:dateUtc="2025-06-12T16:32:00Z">
            <w:rPr>
              <w:rFonts w:ascii="Courier New" w:eastAsia="Courier New" w:hAnsi="Courier New" w:cs="Courier New"/>
              <w:color w:val="E394DC"/>
              <w:sz w:val="18"/>
              <w:szCs w:val="18"/>
            </w:rPr>
          </w:rPrChange>
        </w:rPr>
        <w:t>X_train</w:t>
      </w:r>
      <w:proofErr w:type="spellEnd"/>
      <w:proofErr w:type="gramStart"/>
      <w:r w:rsidRPr="008F3D9F">
        <w:rPr>
          <w:rFonts w:ascii="Courier New" w:eastAsia="Courier New" w:hAnsi="Courier New" w:cs="Courier New"/>
          <w:color w:val="E394DC"/>
          <w:sz w:val="18"/>
          <w:szCs w:val="18"/>
          <w:lang w:val="fr-FR"/>
          <w:rPrChange w:id="680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802"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68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804" w:author="Hayfa ZGAYA-BIAU" w:date="2025-06-12T18:32:00Z" w16du:dateUtc="2025-06-12T16:32:00Z">
            <w:rPr>
              <w:rFonts w:ascii="Courier New" w:eastAsia="Courier New" w:hAnsi="Courier New" w:cs="Courier New"/>
              <w:i/>
              <w:color w:val="D6D6DD"/>
              <w:sz w:val="18"/>
              <w:szCs w:val="18"/>
            </w:rPr>
          </w:rPrChange>
        </w:rPr>
        <w:t>X_train</w:t>
      </w:r>
      <w:proofErr w:type="spellEnd"/>
      <w:r w:rsidRPr="008F3D9F">
        <w:rPr>
          <w:rFonts w:ascii="Courier New" w:eastAsia="Courier New" w:hAnsi="Courier New" w:cs="Courier New"/>
          <w:color w:val="D6D6DD"/>
          <w:sz w:val="18"/>
          <w:szCs w:val="18"/>
          <w:lang w:val="fr-FR"/>
          <w:rPrChange w:id="6805" w:author="Hayfa ZGAYA-BIAU" w:date="2025-06-12T18:32:00Z" w16du:dateUtc="2025-06-12T16:32:00Z">
            <w:rPr>
              <w:rFonts w:ascii="Courier New" w:eastAsia="Courier New" w:hAnsi="Courier New" w:cs="Courier New"/>
              <w:color w:val="D6D6DD"/>
              <w:sz w:val="18"/>
              <w:szCs w:val="18"/>
            </w:rPr>
          </w:rPrChange>
        </w:rPr>
        <w:t>,</w:t>
      </w:r>
    </w:p>
    <w:p w14:paraId="6A2BCFA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80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8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80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09" w:author="Hayfa ZGAYA-BIAU" w:date="2025-06-12T18:32:00Z" w16du:dateUtc="2025-06-12T16:32:00Z">
            <w:rPr>
              <w:rFonts w:ascii="Courier New" w:eastAsia="Courier New" w:hAnsi="Courier New" w:cs="Courier New"/>
              <w:color w:val="E394DC"/>
              <w:sz w:val="18"/>
              <w:szCs w:val="18"/>
            </w:rPr>
          </w:rPrChange>
        </w:rPr>
        <w:t>X_test</w:t>
      </w:r>
      <w:proofErr w:type="spellEnd"/>
      <w:proofErr w:type="gramStart"/>
      <w:r w:rsidRPr="008F3D9F">
        <w:rPr>
          <w:rFonts w:ascii="Courier New" w:eastAsia="Courier New" w:hAnsi="Courier New" w:cs="Courier New"/>
          <w:color w:val="E394DC"/>
          <w:sz w:val="18"/>
          <w:szCs w:val="18"/>
          <w:lang w:val="fr-FR"/>
          <w:rPrChange w:id="681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811"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681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813"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6D6DD"/>
          <w:sz w:val="18"/>
          <w:szCs w:val="18"/>
          <w:lang w:val="fr-FR"/>
          <w:rPrChange w:id="6814" w:author="Hayfa ZGAYA-BIAU" w:date="2025-06-12T18:32:00Z" w16du:dateUtc="2025-06-12T16:32:00Z">
            <w:rPr>
              <w:rFonts w:ascii="Courier New" w:eastAsia="Courier New" w:hAnsi="Courier New" w:cs="Courier New"/>
              <w:color w:val="D6D6DD"/>
              <w:sz w:val="18"/>
              <w:szCs w:val="18"/>
            </w:rPr>
          </w:rPrChange>
        </w:rPr>
        <w:t>,</w:t>
      </w:r>
    </w:p>
    <w:p w14:paraId="2DC9770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81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81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81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18" w:author="Hayfa ZGAYA-BIAU" w:date="2025-06-12T18:32:00Z" w16du:dateUtc="2025-06-12T16:32:00Z">
            <w:rPr>
              <w:rFonts w:ascii="Courier New" w:eastAsia="Courier New" w:hAnsi="Courier New" w:cs="Courier New"/>
              <w:color w:val="E394DC"/>
              <w:sz w:val="18"/>
              <w:szCs w:val="18"/>
            </w:rPr>
          </w:rPrChange>
        </w:rPr>
        <w:t>y_train</w:t>
      </w:r>
      <w:proofErr w:type="spellEnd"/>
      <w:proofErr w:type="gramStart"/>
      <w:r w:rsidRPr="008F3D9F">
        <w:rPr>
          <w:rFonts w:ascii="Courier New" w:eastAsia="Courier New" w:hAnsi="Courier New" w:cs="Courier New"/>
          <w:color w:val="E394DC"/>
          <w:sz w:val="18"/>
          <w:szCs w:val="18"/>
          <w:lang w:val="fr-FR"/>
          <w:rPrChange w:id="681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820"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682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822" w:author="Hayfa ZGAYA-BIAU" w:date="2025-06-12T18:32:00Z" w16du:dateUtc="2025-06-12T16:32:00Z">
            <w:rPr>
              <w:rFonts w:ascii="Courier New" w:eastAsia="Courier New" w:hAnsi="Courier New" w:cs="Courier New"/>
              <w:i/>
              <w:color w:val="D6D6DD"/>
              <w:sz w:val="18"/>
              <w:szCs w:val="18"/>
            </w:rPr>
          </w:rPrChange>
        </w:rPr>
        <w:t>y_train</w:t>
      </w:r>
      <w:proofErr w:type="spellEnd"/>
      <w:r w:rsidRPr="008F3D9F">
        <w:rPr>
          <w:rFonts w:ascii="Courier New" w:eastAsia="Courier New" w:hAnsi="Courier New" w:cs="Courier New"/>
          <w:color w:val="D6D6DD"/>
          <w:sz w:val="18"/>
          <w:szCs w:val="18"/>
          <w:lang w:val="fr-FR"/>
          <w:rPrChange w:id="6823" w:author="Hayfa ZGAYA-BIAU" w:date="2025-06-12T18:32:00Z" w16du:dateUtc="2025-06-12T16:32:00Z">
            <w:rPr>
              <w:rFonts w:ascii="Courier New" w:eastAsia="Courier New" w:hAnsi="Courier New" w:cs="Courier New"/>
              <w:color w:val="D6D6DD"/>
              <w:sz w:val="18"/>
              <w:szCs w:val="18"/>
            </w:rPr>
          </w:rPrChange>
        </w:rPr>
        <w:t>,</w:t>
      </w:r>
    </w:p>
    <w:p w14:paraId="24E941E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8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8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82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27" w:author="Hayfa ZGAYA-BIAU" w:date="2025-06-12T18:32:00Z" w16du:dateUtc="2025-06-12T16:32:00Z">
            <w:rPr>
              <w:rFonts w:ascii="Courier New" w:eastAsia="Courier New" w:hAnsi="Courier New" w:cs="Courier New"/>
              <w:color w:val="E394DC"/>
              <w:sz w:val="18"/>
              <w:szCs w:val="18"/>
            </w:rPr>
          </w:rPrChange>
        </w:rPr>
        <w:t>y_test</w:t>
      </w:r>
      <w:proofErr w:type="spellEnd"/>
      <w:proofErr w:type="gramStart"/>
      <w:r w:rsidRPr="008F3D9F">
        <w:rPr>
          <w:rFonts w:ascii="Courier New" w:eastAsia="Courier New" w:hAnsi="Courier New" w:cs="Courier New"/>
          <w:color w:val="E394DC"/>
          <w:sz w:val="18"/>
          <w:szCs w:val="18"/>
          <w:lang w:val="fr-FR"/>
          <w:rPrChange w:id="682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829"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683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831"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6D6DD"/>
          <w:sz w:val="18"/>
          <w:szCs w:val="18"/>
          <w:lang w:val="fr-FR"/>
          <w:rPrChange w:id="6832" w:author="Hayfa ZGAYA-BIAU" w:date="2025-06-12T18:32:00Z" w16du:dateUtc="2025-06-12T16:32:00Z">
            <w:rPr>
              <w:rFonts w:ascii="Courier New" w:eastAsia="Courier New" w:hAnsi="Courier New" w:cs="Courier New"/>
              <w:color w:val="D6D6DD"/>
              <w:sz w:val="18"/>
              <w:szCs w:val="18"/>
            </w:rPr>
          </w:rPrChange>
        </w:rPr>
        <w:t>,</w:t>
      </w:r>
    </w:p>
    <w:p w14:paraId="23932C3E" w14:textId="77777777" w:rsidR="00F0408B" w:rsidRPr="008F3D9F" w:rsidRDefault="00000000">
      <w:pPr>
        <w:shd w:val="clear" w:color="auto" w:fill="1A1A1A"/>
        <w:spacing w:line="360" w:lineRule="auto"/>
        <w:rPr>
          <w:rFonts w:ascii="Courier New" w:eastAsia="Courier New" w:hAnsi="Courier New" w:cs="Courier New"/>
          <w:i/>
          <w:color w:val="D6D6DD"/>
          <w:sz w:val="18"/>
          <w:szCs w:val="18"/>
          <w:lang w:val="fr-FR"/>
          <w:rPrChange w:id="6833" w:author="Hayfa ZGAYA-BIAU" w:date="2025-06-12T18:32:00Z" w16du:dateUtc="2025-06-12T16:32:00Z">
            <w:rPr>
              <w:rFonts w:ascii="Courier New" w:eastAsia="Courier New" w:hAnsi="Courier New" w:cs="Courier New"/>
              <w:i/>
              <w:color w:val="D6D6DD"/>
              <w:sz w:val="18"/>
              <w:szCs w:val="18"/>
            </w:rPr>
          </w:rPrChange>
        </w:rPr>
      </w:pPr>
      <w:r w:rsidRPr="008F3D9F">
        <w:rPr>
          <w:rFonts w:ascii="Courier New" w:eastAsia="Courier New" w:hAnsi="Courier New" w:cs="Courier New"/>
          <w:color w:val="D8DEE9"/>
          <w:sz w:val="18"/>
          <w:szCs w:val="18"/>
          <w:lang w:val="fr-FR"/>
          <w:rPrChange w:id="68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83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36" w:author="Hayfa ZGAYA-BIAU" w:date="2025-06-12T18:32:00Z" w16du:dateUtc="2025-06-12T16:32:00Z">
            <w:rPr>
              <w:rFonts w:ascii="Courier New" w:eastAsia="Courier New" w:hAnsi="Courier New" w:cs="Courier New"/>
              <w:color w:val="E394DC"/>
              <w:sz w:val="18"/>
              <w:szCs w:val="18"/>
            </w:rPr>
          </w:rPrChange>
        </w:rPr>
        <w:t>label_map</w:t>
      </w:r>
      <w:proofErr w:type="spellEnd"/>
      <w:proofErr w:type="gramStart"/>
      <w:r w:rsidRPr="008F3D9F">
        <w:rPr>
          <w:rFonts w:ascii="Courier New" w:eastAsia="Courier New" w:hAnsi="Courier New" w:cs="Courier New"/>
          <w:color w:val="E394DC"/>
          <w:sz w:val="18"/>
          <w:szCs w:val="18"/>
          <w:lang w:val="fr-FR"/>
          <w:rPrChange w:id="683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83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68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6840" w:author="Hayfa ZGAYA-BIAU" w:date="2025-06-12T18:32:00Z" w16du:dateUtc="2025-06-12T16:32:00Z">
            <w:rPr>
              <w:rFonts w:ascii="Courier New" w:eastAsia="Courier New" w:hAnsi="Courier New" w:cs="Courier New"/>
              <w:i/>
              <w:color w:val="D6D6DD"/>
              <w:sz w:val="18"/>
              <w:szCs w:val="18"/>
            </w:rPr>
          </w:rPrChange>
        </w:rPr>
        <w:t>label_map</w:t>
      </w:r>
      <w:proofErr w:type="spellEnd"/>
    </w:p>
    <w:p w14:paraId="601505C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84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84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8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8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845"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6846" w:author="Hayfa ZGAYA-BIAU" w:date="2025-06-12T18:32:00Z" w16du:dateUtc="2025-06-12T16:32:00Z">
            <w:rPr>
              <w:rFonts w:ascii="Courier New" w:eastAsia="Courier New" w:hAnsi="Courier New" w:cs="Courier New"/>
              <w:color w:val="D6D6DD"/>
              <w:sz w:val="18"/>
              <w:szCs w:val="18"/>
            </w:rPr>
          </w:rPrChange>
        </w:rPr>
        <w:t>)</w:t>
      </w:r>
    </w:p>
    <w:p w14:paraId="218AEF5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84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84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684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6850"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6851"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6852"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685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854"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6855" w:author="Hayfa ZGAYA-BIAU" w:date="2025-06-12T18:32:00Z" w16du:dateUtc="2025-06-12T16:32:00Z">
            <w:rPr>
              <w:rFonts w:ascii="Courier New" w:eastAsia="Courier New" w:hAnsi="Courier New" w:cs="Courier New"/>
              <w:color w:val="E394DC"/>
              <w:sz w:val="18"/>
              <w:szCs w:val="18"/>
            </w:rPr>
          </w:rPrChange>
        </w:rPr>
        <w:t xml:space="preserve"> to </w:t>
      </w:r>
      <w:r w:rsidRPr="008F3D9F">
        <w:rPr>
          <w:rFonts w:ascii="Courier New" w:eastAsia="Courier New" w:hAnsi="Courier New" w:cs="Courier New"/>
          <w:color w:val="F8C762"/>
          <w:sz w:val="18"/>
          <w:szCs w:val="18"/>
          <w:lang w:val="fr-FR"/>
          <w:rPrChange w:id="6856"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i/>
          <w:color w:val="D6D6DD"/>
          <w:sz w:val="18"/>
          <w:szCs w:val="18"/>
          <w:lang w:val="fr-FR"/>
          <w:rPrChange w:id="6857" w:author="Hayfa ZGAYA-BIAU" w:date="2025-06-12T18:32:00Z" w16du:dateUtc="2025-06-12T16:32:00Z">
            <w:rPr>
              <w:rFonts w:ascii="Courier New" w:eastAsia="Courier New" w:hAnsi="Courier New" w:cs="Courier New"/>
              <w:i/>
              <w:color w:val="D6D6DD"/>
              <w:sz w:val="18"/>
              <w:szCs w:val="18"/>
            </w:rPr>
          </w:rPrChange>
        </w:rPr>
        <w:t>output_path</w:t>
      </w:r>
      <w:proofErr w:type="spellEnd"/>
      <w:r w:rsidRPr="008F3D9F">
        <w:rPr>
          <w:rFonts w:ascii="Courier New" w:eastAsia="Courier New" w:hAnsi="Courier New" w:cs="Courier New"/>
          <w:color w:val="F8C762"/>
          <w:sz w:val="18"/>
          <w:szCs w:val="18"/>
          <w:lang w:val="fr-FR"/>
          <w:rPrChange w:id="6858"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685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860" w:author="Hayfa ZGAYA-BIAU" w:date="2025-06-12T18:32:00Z" w16du:dateUtc="2025-06-12T16:32:00Z">
            <w:rPr>
              <w:rFonts w:ascii="Courier New" w:eastAsia="Courier New" w:hAnsi="Courier New" w:cs="Courier New"/>
              <w:color w:val="D6D6DD"/>
              <w:sz w:val="18"/>
              <w:szCs w:val="18"/>
            </w:rPr>
          </w:rPrChange>
        </w:rPr>
        <w:t>)</w:t>
      </w:r>
    </w:p>
    <w:p w14:paraId="6A0DC7B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861" w:author="Hayfa ZGAYA-BIAU" w:date="2025-06-12T18:32:00Z" w16du:dateUtc="2025-06-12T16:32:00Z">
            <w:rPr>
              <w:rFonts w:ascii="Courier New" w:eastAsia="Courier New" w:hAnsi="Courier New" w:cs="Courier New"/>
              <w:color w:val="D8DEE9"/>
              <w:sz w:val="18"/>
              <w:szCs w:val="18"/>
            </w:rPr>
          </w:rPrChange>
        </w:rPr>
      </w:pPr>
    </w:p>
    <w:p w14:paraId="2DB34D7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862"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6863"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686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6865" w:author="Hayfa ZGAYA-BIAU" w:date="2025-06-12T18:32:00Z" w16du:dateUtc="2025-06-12T16:32:00Z">
            <w:rPr>
              <w:rFonts w:ascii="Courier New" w:eastAsia="Courier New" w:hAnsi="Courier New" w:cs="Courier New"/>
              <w:b/>
              <w:color w:val="EFB080"/>
              <w:sz w:val="18"/>
              <w:szCs w:val="18"/>
            </w:rPr>
          </w:rPrChange>
        </w:rPr>
        <w:t>load_dataset_pickle</w:t>
      </w:r>
      <w:proofErr w:type="spellEnd"/>
      <w:r w:rsidRPr="008F3D9F">
        <w:rPr>
          <w:rFonts w:ascii="Courier New" w:eastAsia="Courier New" w:hAnsi="Courier New" w:cs="Courier New"/>
          <w:color w:val="D8DEE9"/>
          <w:sz w:val="18"/>
          <w:szCs w:val="18"/>
          <w:lang w:val="fr-FR"/>
          <w:rPrChange w:id="6866"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6867"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68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86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870"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6871"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6872" w:author="Hayfa ZGAYA-BIAU" w:date="2025-06-12T18:32:00Z" w16du:dateUtc="2025-06-12T16:32:00Z">
            <w:rPr>
              <w:rFonts w:ascii="Courier New" w:eastAsia="Courier New" w:hAnsi="Courier New" w:cs="Courier New"/>
              <w:color w:val="D8DEE9"/>
              <w:sz w:val="18"/>
              <w:szCs w:val="18"/>
            </w:rPr>
          </w:rPrChange>
        </w:rPr>
        <w:t>):</w:t>
      </w:r>
      <w:proofErr w:type="gramEnd"/>
    </w:p>
    <w:p w14:paraId="52AE7DA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87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68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875" w:author="Hayfa ZGAYA-BIAU" w:date="2025-06-12T18:32:00Z" w16du:dateUtc="2025-06-12T16:32:00Z">
            <w:rPr>
              <w:rFonts w:ascii="Courier New" w:eastAsia="Courier New" w:hAnsi="Courier New" w:cs="Courier New"/>
              <w:color w:val="E394DC"/>
              <w:sz w:val="18"/>
              <w:szCs w:val="18"/>
            </w:rPr>
          </w:rPrChange>
        </w:rPr>
        <w:t>"""</w:t>
      </w:r>
    </w:p>
    <w:p w14:paraId="0B166F5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87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87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878"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6879"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6880"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688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882"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6883" w:author="Hayfa ZGAYA-BIAU" w:date="2025-06-12T18:32:00Z" w16du:dateUtc="2025-06-12T16:32:00Z">
            <w:rPr>
              <w:rFonts w:ascii="Courier New" w:eastAsia="Courier New" w:hAnsi="Courier New" w:cs="Courier New"/>
              <w:color w:val="E394DC"/>
              <w:sz w:val="18"/>
              <w:szCs w:val="18"/>
            </w:rPr>
          </w:rPrChange>
        </w:rPr>
        <w:t xml:space="preserve"> a pickle file.</w:t>
      </w:r>
    </w:p>
    <w:p w14:paraId="76B94A7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884" w:author="Hayfa ZGAYA-BIAU" w:date="2025-06-12T18:32:00Z" w16du:dateUtc="2025-06-12T16:32:00Z">
            <w:rPr>
              <w:rFonts w:ascii="Courier New" w:eastAsia="Courier New" w:hAnsi="Courier New" w:cs="Courier New"/>
              <w:color w:val="D8DEE9"/>
              <w:sz w:val="18"/>
              <w:szCs w:val="18"/>
            </w:rPr>
          </w:rPrChange>
        </w:rPr>
      </w:pPr>
    </w:p>
    <w:p w14:paraId="3D6BBC5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88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886"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887" w:author="Hayfa ZGAYA-BIAU" w:date="2025-06-12T18:32:00Z" w16du:dateUtc="2025-06-12T16:32:00Z">
            <w:rPr>
              <w:rFonts w:ascii="Courier New" w:eastAsia="Courier New" w:hAnsi="Courier New" w:cs="Courier New"/>
              <w:color w:val="E394DC"/>
              <w:sz w:val="18"/>
              <w:szCs w:val="18"/>
            </w:rPr>
          </w:rPrChange>
        </w:rPr>
        <w:t>Args:</w:t>
      </w:r>
      <w:proofErr w:type="gramEnd"/>
    </w:p>
    <w:p w14:paraId="6924ECC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88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88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890" w:author="Hayfa ZGAYA-BIAU" w:date="2025-06-12T18:32:00Z" w16du:dateUtc="2025-06-12T16:32:00Z">
            <w:rPr>
              <w:rFonts w:ascii="Courier New" w:eastAsia="Courier New" w:hAnsi="Courier New" w:cs="Courier New"/>
              <w:color w:val="E394DC"/>
              <w:sz w:val="18"/>
              <w:szCs w:val="18"/>
            </w:rPr>
          </w:rPrChange>
        </w:rPr>
        <w:t>pickle</w:t>
      </w:r>
      <w:proofErr w:type="gramEnd"/>
      <w:r w:rsidRPr="008F3D9F">
        <w:rPr>
          <w:rFonts w:ascii="Courier New" w:eastAsia="Courier New" w:hAnsi="Courier New" w:cs="Courier New"/>
          <w:color w:val="E394DC"/>
          <w:sz w:val="18"/>
          <w:szCs w:val="18"/>
          <w:lang w:val="fr-FR"/>
          <w:rPrChange w:id="6891"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689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6893"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689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6895" w:author="Hayfa ZGAYA-BIAU" w:date="2025-06-12T18:32:00Z" w16du:dateUtc="2025-06-12T16:32:00Z">
            <w:rPr>
              <w:rFonts w:ascii="Courier New" w:eastAsia="Courier New" w:hAnsi="Courier New" w:cs="Courier New"/>
              <w:color w:val="E394DC"/>
              <w:sz w:val="18"/>
              <w:szCs w:val="18"/>
            </w:rPr>
          </w:rPrChange>
        </w:rPr>
        <w:t xml:space="preserve"> Path to the pickle file.</w:t>
      </w:r>
    </w:p>
    <w:p w14:paraId="489BAD30"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896" w:author="Hayfa ZGAYA-BIAU" w:date="2025-06-12T18:32:00Z" w16du:dateUtc="2025-06-12T16:32:00Z">
            <w:rPr>
              <w:rFonts w:ascii="Courier New" w:eastAsia="Courier New" w:hAnsi="Courier New" w:cs="Courier New"/>
              <w:color w:val="D8DEE9"/>
              <w:sz w:val="18"/>
              <w:szCs w:val="18"/>
            </w:rPr>
          </w:rPrChange>
        </w:rPr>
      </w:pPr>
    </w:p>
    <w:p w14:paraId="174FD4B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89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89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6899"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6900" w:author="Hayfa ZGAYA-BIAU" w:date="2025-06-12T18:32:00Z" w16du:dateUtc="2025-06-12T16:32:00Z">
            <w:rPr>
              <w:rFonts w:ascii="Courier New" w:eastAsia="Courier New" w:hAnsi="Courier New" w:cs="Courier New"/>
              <w:color w:val="E394DC"/>
              <w:sz w:val="18"/>
              <w:szCs w:val="18"/>
            </w:rPr>
          </w:rPrChange>
        </w:rPr>
        <w:t>:</w:t>
      </w:r>
      <w:proofErr w:type="gramEnd"/>
    </w:p>
    <w:p w14:paraId="6C9F645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90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902"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6903" w:author="Hayfa ZGAYA-BIAU" w:date="2025-06-12T18:32:00Z" w16du:dateUtc="2025-06-12T16:32:00Z">
            <w:rPr>
              <w:rFonts w:ascii="Courier New" w:eastAsia="Courier New" w:hAnsi="Courier New" w:cs="Courier New"/>
              <w:color w:val="E394DC"/>
              <w:sz w:val="18"/>
              <w:szCs w:val="18"/>
            </w:rPr>
          </w:rPrChange>
        </w:rPr>
        <w:t>tuple:</w:t>
      </w:r>
      <w:proofErr w:type="gramEnd"/>
      <w:r w:rsidRPr="008F3D9F">
        <w:rPr>
          <w:rFonts w:ascii="Courier New" w:eastAsia="Courier New" w:hAnsi="Courier New" w:cs="Courier New"/>
          <w:color w:val="E394DC"/>
          <w:sz w:val="18"/>
          <w:szCs w:val="18"/>
          <w:lang w:val="fr-FR"/>
          <w:rPrChange w:id="6904" w:author="Hayfa ZGAYA-BIAU" w:date="2025-06-12T18:32:00Z" w16du:dateUtc="2025-06-12T16:32:00Z">
            <w:rPr>
              <w:rFonts w:ascii="Courier New" w:eastAsia="Courier New" w:hAnsi="Courier New" w:cs="Courier New"/>
              <w:color w:val="E394DC"/>
              <w:sz w:val="18"/>
              <w:szCs w:val="18"/>
            </w:rPr>
          </w:rPrChange>
        </w:rPr>
        <w:t xml:space="preserve"> Split data and label mapping.</w:t>
      </w:r>
    </w:p>
    <w:p w14:paraId="39DA2A5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690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6906" w:author="Hayfa ZGAYA-BIAU" w:date="2025-06-12T18:32:00Z" w16du:dateUtc="2025-06-12T16:32:00Z">
            <w:rPr>
              <w:rFonts w:ascii="Courier New" w:eastAsia="Courier New" w:hAnsi="Courier New" w:cs="Courier New"/>
              <w:color w:val="E394DC"/>
              <w:sz w:val="18"/>
              <w:szCs w:val="18"/>
            </w:rPr>
          </w:rPrChange>
        </w:rPr>
        <w:t xml:space="preserve">   """</w:t>
      </w:r>
    </w:p>
    <w:p w14:paraId="0197FEE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90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690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6909"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691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6911"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691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6913"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69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91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17"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691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6921"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692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923"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6924" w:author="Hayfa ZGAYA-BIAU" w:date="2025-06-12T18:32:00Z" w16du:dateUtc="2025-06-12T16:32:00Z">
            <w:rPr>
              <w:rFonts w:ascii="Courier New" w:eastAsia="Courier New" w:hAnsi="Courier New" w:cs="Courier New"/>
              <w:color w:val="D8DEE9"/>
              <w:sz w:val="18"/>
              <w:szCs w:val="18"/>
            </w:rPr>
          </w:rPrChange>
        </w:rPr>
        <w:t>:</w:t>
      </w:r>
      <w:proofErr w:type="gramEnd"/>
    </w:p>
    <w:p w14:paraId="3F1A20C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92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92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6927" w:author="Hayfa ZGAYA-BIAU" w:date="2025-06-12T18:32:00Z" w16du:dateUtc="2025-06-12T16:32:00Z">
            <w:rPr>
              <w:rFonts w:ascii="Courier New" w:eastAsia="Courier New" w:hAnsi="Courier New" w:cs="Courier New"/>
              <w:color w:val="94C1FA"/>
              <w:sz w:val="18"/>
              <w:szCs w:val="18"/>
            </w:rPr>
          </w:rPrChange>
        </w:rPr>
        <w:t>data</w:t>
      </w:r>
      <w:proofErr w:type="gramEnd"/>
      <w:r w:rsidRPr="008F3D9F">
        <w:rPr>
          <w:rFonts w:ascii="Courier New" w:eastAsia="Courier New" w:hAnsi="Courier New" w:cs="Courier New"/>
          <w:color w:val="D8DEE9"/>
          <w:sz w:val="18"/>
          <w:szCs w:val="18"/>
          <w:lang w:val="fr-FR"/>
          <w:rPrChange w:id="69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9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3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6931"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69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6933"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69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6935"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6936" w:author="Hayfa ZGAYA-BIAU" w:date="2025-06-12T18:32:00Z" w16du:dateUtc="2025-06-12T16:32:00Z">
            <w:rPr>
              <w:rFonts w:ascii="Courier New" w:eastAsia="Courier New" w:hAnsi="Courier New" w:cs="Courier New"/>
              <w:color w:val="D6D6DD"/>
              <w:sz w:val="18"/>
              <w:szCs w:val="18"/>
            </w:rPr>
          </w:rPrChange>
        </w:rPr>
        <w:t>)</w:t>
      </w:r>
    </w:p>
    <w:p w14:paraId="68687C1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93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93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6939"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694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41"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694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94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44"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694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48"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69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95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51"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695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55"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69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95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58"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695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6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62"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69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96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65" w:author="Hayfa ZGAYA-BIAU" w:date="2025-06-12T18:32:00Z" w16du:dateUtc="2025-06-12T16:32:00Z">
            <w:rPr>
              <w:rFonts w:ascii="Courier New" w:eastAsia="Courier New" w:hAnsi="Courier New" w:cs="Courier New"/>
              <w:color w:val="E394DC"/>
              <w:sz w:val="18"/>
              <w:szCs w:val="18"/>
            </w:rPr>
          </w:rPrChange>
        </w:rPr>
        <w:t>y_test</w:t>
      </w:r>
      <w:proofErr w:type="spellEnd"/>
      <w:r w:rsidRPr="008F3D9F">
        <w:rPr>
          <w:rFonts w:ascii="Courier New" w:eastAsia="Courier New" w:hAnsi="Courier New" w:cs="Courier New"/>
          <w:color w:val="E394DC"/>
          <w:sz w:val="18"/>
          <w:szCs w:val="18"/>
          <w:lang w:val="fr-FR"/>
          <w:rPrChange w:id="696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69"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69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697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6972"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697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6974" w:author="Hayfa ZGAYA-BIAU" w:date="2025-06-12T18:32:00Z" w16du:dateUtc="2025-06-12T16:32:00Z">
            <w:rPr>
              <w:rFonts w:ascii="Courier New" w:eastAsia="Courier New" w:hAnsi="Courier New" w:cs="Courier New"/>
              <w:color w:val="D6D6DD"/>
              <w:sz w:val="18"/>
              <w:szCs w:val="18"/>
            </w:rPr>
          </w:rPrChange>
        </w:rPr>
        <w:t>]</w:t>
      </w:r>
    </w:p>
    <w:p w14:paraId="0B6D3EB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6975" w:author="Hayfa ZGAYA-BIAU" w:date="2025-06-12T18:32:00Z" w16du:dateUtc="2025-06-12T16:32:00Z">
            <w:rPr>
              <w:rFonts w:ascii="Courier New" w:eastAsia="Courier New" w:hAnsi="Courier New" w:cs="Courier New"/>
              <w:color w:val="D8DEE9"/>
              <w:sz w:val="18"/>
              <w:szCs w:val="18"/>
            </w:rPr>
          </w:rPrChange>
        </w:rPr>
      </w:pPr>
    </w:p>
    <w:p w14:paraId="790BF3C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6976"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6977"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69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79"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6980"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6981"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69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69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6985"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698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6987" w:author="Hayfa ZGAYA-BIAU" w:date="2025-06-12T18:32:00Z" w16du:dateUtc="2025-06-12T16:32:00Z">
            <w:rPr>
              <w:rFonts w:ascii="Courier New" w:eastAsia="Courier New" w:hAnsi="Courier New" w:cs="Courier New"/>
              <w:color w:val="D8DEE9"/>
              <w:sz w:val="18"/>
              <w:szCs w:val="18"/>
            </w:rPr>
          </w:rPrChange>
        </w:rPr>
        <w:t>:</w:t>
      </w:r>
      <w:proofErr w:type="gramEnd"/>
    </w:p>
    <w:p w14:paraId="5A95134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698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69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699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991"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699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6993" w:author="Hayfa ZGAYA-BIAU" w:date="2025-06-12T18:32:00Z" w16du:dateUtc="2025-06-12T16:32:00Z">
            <w:rPr>
              <w:rFonts w:ascii="Courier New" w:eastAsia="Courier New" w:hAnsi="Courier New" w:cs="Courier New"/>
              <w:i/>
              <w:color w:val="FFFFFF"/>
              <w:sz w:val="18"/>
              <w:szCs w:val="18"/>
            </w:rPr>
          </w:rPrChange>
        </w:rPr>
        <w:t>sequences</w:t>
      </w:r>
      <w:proofErr w:type="spellEnd"/>
    </w:p>
    <w:p w14:paraId="24127FB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699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69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AA9BF5"/>
          <w:sz w:val="18"/>
          <w:szCs w:val="18"/>
          <w:lang w:val="fr-FR"/>
          <w:rPrChange w:id="6996"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69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69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6999"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70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00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002"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8DEE9"/>
          <w:sz w:val="18"/>
          <w:szCs w:val="18"/>
          <w:lang w:val="fr-FR"/>
          <w:rPrChange w:id="700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0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00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7006" w:author="Hayfa ZGAYA-BIAU" w:date="2025-06-12T18:32:00Z" w16du:dateUtc="2025-06-12T16:32:00Z">
            <w:rPr>
              <w:rFonts w:ascii="Courier New" w:eastAsia="Courier New" w:hAnsi="Courier New" w:cs="Courier New"/>
              <w:color w:val="EBC88D"/>
              <w:sz w:val="18"/>
              <w:szCs w:val="18"/>
            </w:rPr>
          </w:rPrChange>
        </w:rPr>
        <w:t>load_sequences</w:t>
      </w:r>
      <w:proofErr w:type="spellEnd"/>
      <w:r w:rsidRPr="008F3D9F">
        <w:rPr>
          <w:rFonts w:ascii="Courier New" w:eastAsia="Courier New" w:hAnsi="Courier New" w:cs="Courier New"/>
          <w:color w:val="D6D6DD"/>
          <w:sz w:val="18"/>
          <w:szCs w:val="18"/>
          <w:lang w:val="fr-FR"/>
          <w:rPrChange w:id="700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7008" w:author="Hayfa ZGAYA-BIAU" w:date="2025-06-12T18:32:00Z" w16du:dateUtc="2025-06-12T16:32:00Z">
            <w:rPr>
              <w:rFonts w:ascii="Courier New" w:eastAsia="Courier New" w:hAnsi="Courier New" w:cs="Courier New"/>
              <w:i/>
              <w:color w:val="D6D6DD"/>
              <w:sz w:val="18"/>
              <w:szCs w:val="18"/>
            </w:rPr>
          </w:rPrChange>
        </w:rPr>
        <w:t>preprocessed_dir</w:t>
      </w:r>
      <w:proofErr w:type="spellEnd"/>
      <w:r w:rsidRPr="008F3D9F">
        <w:rPr>
          <w:rFonts w:ascii="Courier New" w:eastAsia="Courier New" w:hAnsi="Courier New" w:cs="Courier New"/>
          <w:color w:val="D6D6DD"/>
          <w:sz w:val="18"/>
          <w:szCs w:val="18"/>
          <w:lang w:val="fr-FR"/>
          <w:rPrChange w:id="70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01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011" w:author="Hayfa ZGAYA-BIAU" w:date="2025-06-12T18:32:00Z" w16du:dateUtc="2025-06-12T16:32:00Z">
            <w:rPr>
              <w:rFonts w:ascii="Courier New" w:eastAsia="Courier New" w:hAnsi="Courier New" w:cs="Courier New"/>
              <w:color w:val="E394DC"/>
              <w:sz w:val="18"/>
              <w:szCs w:val="18"/>
            </w:rPr>
          </w:rPrChange>
        </w:rPr>
        <w:t>preprocessed_sequences</w:t>
      </w:r>
      <w:proofErr w:type="spellEnd"/>
      <w:r w:rsidRPr="008F3D9F">
        <w:rPr>
          <w:rFonts w:ascii="Courier New" w:eastAsia="Courier New" w:hAnsi="Courier New" w:cs="Courier New"/>
          <w:color w:val="E394DC"/>
          <w:sz w:val="18"/>
          <w:szCs w:val="18"/>
          <w:lang w:val="fr-FR"/>
          <w:rPrChange w:id="701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013" w:author="Hayfa ZGAYA-BIAU" w:date="2025-06-12T18:32:00Z" w16du:dateUtc="2025-06-12T16:32:00Z">
            <w:rPr>
              <w:rFonts w:ascii="Courier New" w:eastAsia="Courier New" w:hAnsi="Courier New" w:cs="Courier New"/>
              <w:color w:val="D6D6DD"/>
              <w:sz w:val="18"/>
              <w:szCs w:val="18"/>
            </w:rPr>
          </w:rPrChange>
        </w:rPr>
        <w:t>)</w:t>
      </w:r>
    </w:p>
    <w:p w14:paraId="74BA43E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01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0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7016"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7017"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7018"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7019" w:author="Hayfa ZGAYA-BIAU" w:date="2025-06-12T18:32:00Z" w16du:dateUtc="2025-06-12T16:32:00Z">
            <w:rPr>
              <w:rFonts w:ascii="Courier New" w:eastAsia="Courier New" w:hAnsi="Courier New" w:cs="Courier New"/>
              <w:color w:val="E394DC"/>
              <w:sz w:val="18"/>
              <w:szCs w:val="18"/>
            </w:rPr>
          </w:rPrChange>
        </w:rPr>
        <w:t>"Total</w:t>
      </w:r>
      <w:proofErr w:type="spellEnd"/>
      <w:r w:rsidRPr="008F3D9F">
        <w:rPr>
          <w:rFonts w:ascii="Courier New" w:eastAsia="Courier New" w:hAnsi="Courier New" w:cs="Courier New"/>
          <w:color w:val="E394DC"/>
          <w:sz w:val="18"/>
          <w:szCs w:val="18"/>
          <w:lang w:val="fr-FR"/>
          <w:rPrChange w:id="702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021" w:author="Hayfa ZGAYA-BIAU" w:date="2025-06-12T18:32:00Z" w16du:dateUtc="2025-06-12T16:32:00Z">
            <w:rPr>
              <w:rFonts w:ascii="Courier New" w:eastAsia="Courier New" w:hAnsi="Courier New" w:cs="Courier New"/>
              <w:color w:val="E394DC"/>
              <w:sz w:val="18"/>
              <w:szCs w:val="18"/>
            </w:rPr>
          </w:rPrChange>
        </w:rPr>
        <w:t>samples</w:t>
      </w:r>
      <w:proofErr w:type="spellEnd"/>
      <w:r w:rsidRPr="008F3D9F">
        <w:rPr>
          <w:rFonts w:ascii="Courier New" w:eastAsia="Courier New" w:hAnsi="Courier New" w:cs="Courier New"/>
          <w:color w:val="E394DC"/>
          <w:sz w:val="18"/>
          <w:szCs w:val="18"/>
          <w:lang w:val="fr-FR"/>
          <w:rPrChange w:id="702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023"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7024"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82D2CE"/>
          <w:sz w:val="18"/>
          <w:szCs w:val="18"/>
          <w:lang w:val="fr-FR"/>
          <w:rPrChange w:id="7025"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70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7027"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70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7029"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703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031" w:author="Hayfa ZGAYA-BIAU" w:date="2025-06-12T18:32:00Z" w16du:dateUtc="2025-06-12T16:32:00Z">
            <w:rPr>
              <w:rFonts w:ascii="Courier New" w:eastAsia="Courier New" w:hAnsi="Courier New" w:cs="Courier New"/>
              <w:color w:val="D6D6DD"/>
              <w:sz w:val="18"/>
              <w:szCs w:val="18"/>
            </w:rPr>
          </w:rPrChange>
        </w:rPr>
        <w:t>)</w:t>
      </w:r>
    </w:p>
    <w:p w14:paraId="28CCE0F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03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033" w:author="Hayfa ZGAYA-BIAU" w:date="2025-06-12T18:32:00Z" w16du:dateUtc="2025-06-12T16:32:00Z">
            <w:rPr>
              <w:rFonts w:ascii="Courier New" w:eastAsia="Courier New" w:hAnsi="Courier New" w:cs="Courier New"/>
              <w:color w:val="D8DEE9"/>
              <w:sz w:val="18"/>
              <w:szCs w:val="18"/>
            </w:rPr>
          </w:rPrChange>
        </w:rPr>
        <w:t xml:space="preserve">  </w:t>
      </w:r>
    </w:p>
    <w:p w14:paraId="56E060E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03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0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03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037" w:author="Hayfa ZGAYA-BIAU" w:date="2025-06-12T18:32:00Z" w16du:dateUtc="2025-06-12T16:32:00Z">
            <w:rPr>
              <w:rFonts w:ascii="Courier New" w:eastAsia="Courier New" w:hAnsi="Courier New" w:cs="Courier New"/>
              <w:i/>
              <w:color w:val="FFFFFF"/>
              <w:sz w:val="18"/>
              <w:szCs w:val="18"/>
            </w:rPr>
          </w:rPrChange>
        </w:rPr>
        <w:t>Find</w:t>
      </w:r>
      <w:proofErr w:type="spellEnd"/>
      <w:r w:rsidRPr="008F3D9F">
        <w:rPr>
          <w:rFonts w:ascii="Courier New" w:eastAsia="Courier New" w:hAnsi="Courier New" w:cs="Courier New"/>
          <w:i/>
          <w:color w:val="FFFFFF"/>
          <w:sz w:val="18"/>
          <w:szCs w:val="18"/>
          <w:lang w:val="fr-FR"/>
          <w:rPrChange w:id="7038" w:author="Hayfa ZGAYA-BIAU" w:date="2025-06-12T18:32:00Z" w16du:dateUtc="2025-06-12T16:32:00Z">
            <w:rPr>
              <w:rFonts w:ascii="Courier New" w:eastAsia="Courier New" w:hAnsi="Courier New" w:cs="Courier New"/>
              <w:i/>
              <w:color w:val="FFFFFF"/>
              <w:sz w:val="18"/>
              <w:szCs w:val="18"/>
            </w:rPr>
          </w:rPrChange>
        </w:rPr>
        <w:t xml:space="preserve"> the maximum </w:t>
      </w:r>
      <w:proofErr w:type="spellStart"/>
      <w:r w:rsidRPr="008F3D9F">
        <w:rPr>
          <w:rFonts w:ascii="Courier New" w:eastAsia="Courier New" w:hAnsi="Courier New" w:cs="Courier New"/>
          <w:i/>
          <w:color w:val="FFFFFF"/>
          <w:sz w:val="18"/>
          <w:szCs w:val="18"/>
          <w:lang w:val="fr-FR"/>
          <w:rPrChange w:id="7039"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704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041" w:author="Hayfa ZGAYA-BIAU" w:date="2025-06-12T18:32:00Z" w16du:dateUtc="2025-06-12T16:32:00Z">
            <w:rPr>
              <w:rFonts w:ascii="Courier New" w:eastAsia="Courier New" w:hAnsi="Courier New" w:cs="Courier New"/>
              <w:i/>
              <w:color w:val="FFFFFF"/>
              <w:sz w:val="18"/>
              <w:szCs w:val="18"/>
            </w:rPr>
          </w:rPrChange>
        </w:rPr>
        <w:t>length</w:t>
      </w:r>
      <w:proofErr w:type="spellEnd"/>
      <w:r w:rsidRPr="008F3D9F">
        <w:rPr>
          <w:rFonts w:ascii="Courier New" w:eastAsia="Courier New" w:hAnsi="Courier New" w:cs="Courier New"/>
          <w:i/>
          <w:color w:val="FFFFFF"/>
          <w:sz w:val="18"/>
          <w:szCs w:val="18"/>
          <w:lang w:val="fr-FR"/>
          <w:rPrChange w:id="7042"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7043" w:author="Hayfa ZGAYA-BIAU" w:date="2025-06-12T18:32:00Z" w16du:dateUtc="2025-06-12T16:32:00Z">
            <w:rPr>
              <w:rFonts w:ascii="Courier New" w:eastAsia="Courier New" w:hAnsi="Courier New" w:cs="Courier New"/>
              <w:i/>
              <w:color w:val="FFFFFF"/>
              <w:sz w:val="18"/>
              <w:szCs w:val="18"/>
            </w:rPr>
          </w:rPrChange>
        </w:rPr>
        <w:t>padding</w:t>
      </w:r>
      <w:proofErr w:type="spellEnd"/>
    </w:p>
    <w:p w14:paraId="78F1E4E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0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0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046" w:author="Hayfa ZGAYA-BIAU" w:date="2025-06-12T18:32:00Z" w16du:dateUtc="2025-06-12T16:32:00Z">
            <w:rPr>
              <w:rFonts w:ascii="Courier New" w:eastAsia="Courier New" w:hAnsi="Courier New" w:cs="Courier New"/>
              <w:color w:val="94C1FA"/>
              <w:sz w:val="18"/>
              <w:szCs w:val="18"/>
            </w:rPr>
          </w:rPrChange>
        </w:rPr>
        <w:t>max</w:t>
      </w:r>
      <w:proofErr w:type="gramEnd"/>
      <w:r w:rsidRPr="008F3D9F">
        <w:rPr>
          <w:rFonts w:ascii="Courier New" w:eastAsia="Courier New" w:hAnsi="Courier New" w:cs="Courier New"/>
          <w:color w:val="94C1FA"/>
          <w:sz w:val="18"/>
          <w:szCs w:val="18"/>
          <w:lang w:val="fr-FR"/>
          <w:rPrChange w:id="7047" w:author="Hayfa ZGAYA-BIAU" w:date="2025-06-12T18:32:00Z" w16du:dateUtc="2025-06-12T16:32:00Z">
            <w:rPr>
              <w:rFonts w:ascii="Courier New" w:eastAsia="Courier New" w:hAnsi="Courier New" w:cs="Courier New"/>
              <w:color w:val="94C1FA"/>
              <w:sz w:val="18"/>
              <w:szCs w:val="18"/>
            </w:rPr>
          </w:rPrChange>
        </w:rPr>
        <w:t>_seq_length</w:t>
      </w:r>
      <w:proofErr w:type="spellEnd"/>
      <w:r w:rsidRPr="008F3D9F">
        <w:rPr>
          <w:rFonts w:ascii="Courier New" w:eastAsia="Courier New" w:hAnsi="Courier New" w:cs="Courier New"/>
          <w:color w:val="D8DEE9"/>
          <w:sz w:val="18"/>
          <w:szCs w:val="18"/>
          <w:lang w:val="fr-FR"/>
          <w:rPrChange w:id="70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0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0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7051" w:author="Hayfa ZGAYA-BIAU" w:date="2025-06-12T18:32:00Z" w16du:dateUtc="2025-06-12T16:32:00Z">
            <w:rPr>
              <w:rFonts w:ascii="Courier New" w:eastAsia="Courier New" w:hAnsi="Courier New" w:cs="Courier New"/>
              <w:color w:val="82D2CE"/>
              <w:sz w:val="18"/>
              <w:szCs w:val="18"/>
            </w:rPr>
          </w:rPrChange>
        </w:rPr>
        <w:t>max</w:t>
      </w:r>
      <w:r w:rsidRPr="008F3D9F">
        <w:rPr>
          <w:rFonts w:ascii="Courier New" w:eastAsia="Courier New" w:hAnsi="Courier New" w:cs="Courier New"/>
          <w:color w:val="D6D6DD"/>
          <w:sz w:val="18"/>
          <w:szCs w:val="18"/>
          <w:lang w:val="fr-FR"/>
          <w:rPrChange w:id="7052"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7053" w:author="Hayfa ZGAYA-BIAU" w:date="2025-06-12T18:32:00Z" w16du:dateUtc="2025-06-12T16:32:00Z">
            <w:rPr>
              <w:rFonts w:ascii="Courier New" w:eastAsia="Courier New" w:hAnsi="Courier New" w:cs="Courier New"/>
              <w:color w:val="94C1FA"/>
              <w:sz w:val="18"/>
              <w:szCs w:val="18"/>
            </w:rPr>
          </w:rPrChange>
        </w:rPr>
        <w:t>seq</w:t>
      </w:r>
      <w:r w:rsidRPr="008F3D9F">
        <w:rPr>
          <w:rFonts w:ascii="Courier New" w:eastAsia="Courier New" w:hAnsi="Courier New" w:cs="Courier New"/>
          <w:color w:val="D6D6DD"/>
          <w:sz w:val="18"/>
          <w:szCs w:val="18"/>
          <w:lang w:val="fr-FR"/>
          <w:rPrChange w:id="70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055"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70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057"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70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0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060" w:author="Hayfa ZGAYA-BIAU" w:date="2025-06-12T18:32:00Z" w16du:dateUtc="2025-06-12T16:32:00Z">
            <w:rPr>
              <w:rFonts w:ascii="Courier New" w:eastAsia="Courier New" w:hAnsi="Courier New" w:cs="Courier New"/>
              <w:i/>
              <w:color w:val="83D6C5"/>
              <w:sz w:val="18"/>
              <w:szCs w:val="18"/>
            </w:rPr>
          </w:rPrChange>
        </w:rPr>
        <w:t>for</w:t>
      </w:r>
      <w:r w:rsidRPr="008F3D9F">
        <w:rPr>
          <w:rFonts w:ascii="Courier New" w:eastAsia="Courier New" w:hAnsi="Courier New" w:cs="Courier New"/>
          <w:color w:val="D8DEE9"/>
          <w:sz w:val="18"/>
          <w:szCs w:val="18"/>
          <w:lang w:val="fr-FR"/>
          <w:rPrChange w:id="70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062" w:author="Hayfa ZGAYA-BIAU" w:date="2025-06-12T18:32:00Z" w16du:dateUtc="2025-06-12T16:32:00Z">
            <w:rPr>
              <w:rFonts w:ascii="Courier New" w:eastAsia="Courier New" w:hAnsi="Courier New" w:cs="Courier New"/>
              <w:color w:val="94C1FA"/>
              <w:sz w:val="18"/>
              <w:szCs w:val="18"/>
            </w:rPr>
          </w:rPrChange>
        </w:rPr>
        <w:t>seq</w:t>
      </w:r>
      <w:proofErr w:type="spellEnd"/>
      <w:r w:rsidRPr="008F3D9F">
        <w:rPr>
          <w:rFonts w:ascii="Courier New" w:eastAsia="Courier New" w:hAnsi="Courier New" w:cs="Courier New"/>
          <w:color w:val="D8DEE9"/>
          <w:sz w:val="18"/>
          <w:szCs w:val="18"/>
          <w:lang w:val="fr-FR"/>
          <w:rPrChange w:id="70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064"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706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AA9BF5"/>
          <w:sz w:val="18"/>
          <w:szCs w:val="18"/>
          <w:lang w:val="fr-FR"/>
          <w:rPrChange w:id="7066"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7067" w:author="Hayfa ZGAYA-BIAU" w:date="2025-06-12T18:32:00Z" w16du:dateUtc="2025-06-12T16:32:00Z">
            <w:rPr>
              <w:rFonts w:ascii="Courier New" w:eastAsia="Courier New" w:hAnsi="Courier New" w:cs="Courier New"/>
              <w:color w:val="D6D6DD"/>
              <w:sz w:val="18"/>
              <w:szCs w:val="18"/>
            </w:rPr>
          </w:rPrChange>
        </w:rPr>
        <w:t>])</w:t>
      </w:r>
    </w:p>
    <w:p w14:paraId="72E6E56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06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0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707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7071"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7072"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7073" w:author="Hayfa ZGAYA-BIAU" w:date="2025-06-12T18:32:00Z" w16du:dateUtc="2025-06-12T16:32:00Z">
            <w:rPr>
              <w:rFonts w:ascii="Courier New" w:eastAsia="Courier New" w:hAnsi="Courier New" w:cs="Courier New"/>
              <w:color w:val="E394DC"/>
              <w:sz w:val="18"/>
              <w:szCs w:val="18"/>
            </w:rPr>
          </w:rPrChange>
        </w:rPr>
        <w:t>"Maximum</w:t>
      </w:r>
      <w:proofErr w:type="spellEnd"/>
      <w:r w:rsidRPr="008F3D9F">
        <w:rPr>
          <w:rFonts w:ascii="Courier New" w:eastAsia="Courier New" w:hAnsi="Courier New" w:cs="Courier New"/>
          <w:color w:val="E394DC"/>
          <w:sz w:val="18"/>
          <w:szCs w:val="18"/>
          <w:lang w:val="fr-FR"/>
          <w:rPrChange w:id="707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075"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707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077" w:author="Hayfa ZGAYA-BIAU" w:date="2025-06-12T18:32:00Z" w16du:dateUtc="2025-06-12T16:32:00Z">
            <w:rPr>
              <w:rFonts w:ascii="Courier New" w:eastAsia="Courier New" w:hAnsi="Courier New" w:cs="Courier New"/>
              <w:color w:val="E394DC"/>
              <w:sz w:val="18"/>
              <w:szCs w:val="18"/>
            </w:rPr>
          </w:rPrChange>
        </w:rPr>
        <w:t>length</w:t>
      </w:r>
      <w:proofErr w:type="spellEnd"/>
      <w:r w:rsidRPr="008F3D9F">
        <w:rPr>
          <w:rFonts w:ascii="Courier New" w:eastAsia="Courier New" w:hAnsi="Courier New" w:cs="Courier New"/>
          <w:color w:val="E394DC"/>
          <w:sz w:val="18"/>
          <w:szCs w:val="18"/>
          <w:lang w:val="fr-FR"/>
          <w:rPrChange w:id="707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079"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7080"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7081" w:author="Hayfa ZGAYA-BIAU" w:date="2025-06-12T18:32:00Z" w16du:dateUtc="2025-06-12T16:32:00Z">
            <w:rPr>
              <w:rFonts w:ascii="Courier New" w:eastAsia="Courier New" w:hAnsi="Courier New" w:cs="Courier New"/>
              <w:color w:val="94C1FA"/>
              <w:sz w:val="18"/>
              <w:szCs w:val="18"/>
            </w:rPr>
          </w:rPrChange>
        </w:rPr>
        <w:t>max_seq_length</w:t>
      </w:r>
      <w:proofErr w:type="spellEnd"/>
      <w:r w:rsidRPr="008F3D9F">
        <w:rPr>
          <w:rFonts w:ascii="Courier New" w:eastAsia="Courier New" w:hAnsi="Courier New" w:cs="Courier New"/>
          <w:color w:val="F8C762"/>
          <w:sz w:val="18"/>
          <w:szCs w:val="18"/>
          <w:lang w:val="fr-FR"/>
          <w:rPrChange w:id="7082"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708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084" w:author="Hayfa ZGAYA-BIAU" w:date="2025-06-12T18:32:00Z" w16du:dateUtc="2025-06-12T16:32:00Z">
            <w:rPr>
              <w:rFonts w:ascii="Courier New" w:eastAsia="Courier New" w:hAnsi="Courier New" w:cs="Courier New"/>
              <w:color w:val="D6D6DD"/>
              <w:sz w:val="18"/>
              <w:szCs w:val="18"/>
            </w:rPr>
          </w:rPrChange>
        </w:rPr>
        <w:t>)</w:t>
      </w:r>
    </w:p>
    <w:p w14:paraId="1EFB93E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08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086" w:author="Hayfa ZGAYA-BIAU" w:date="2025-06-12T18:32:00Z" w16du:dateUtc="2025-06-12T16:32:00Z">
            <w:rPr>
              <w:rFonts w:ascii="Courier New" w:eastAsia="Courier New" w:hAnsi="Courier New" w:cs="Courier New"/>
              <w:color w:val="D8DEE9"/>
              <w:sz w:val="18"/>
              <w:szCs w:val="18"/>
            </w:rPr>
          </w:rPrChange>
        </w:rPr>
        <w:t xml:space="preserve">  </w:t>
      </w:r>
    </w:p>
    <w:p w14:paraId="34651B7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08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0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089" w:author="Hayfa ZGAYA-BIAU" w:date="2025-06-12T18:32:00Z" w16du:dateUtc="2025-06-12T16:32:00Z">
            <w:rPr>
              <w:rFonts w:ascii="Courier New" w:eastAsia="Courier New" w:hAnsi="Courier New" w:cs="Courier New"/>
              <w:i/>
              <w:color w:val="FFFFFF"/>
              <w:sz w:val="18"/>
              <w:szCs w:val="18"/>
            </w:rPr>
          </w:rPrChange>
        </w:rPr>
        <w:t xml:space="preserve"># Pad </w:t>
      </w:r>
      <w:proofErr w:type="spellStart"/>
      <w:r w:rsidRPr="008F3D9F">
        <w:rPr>
          <w:rFonts w:ascii="Courier New" w:eastAsia="Courier New" w:hAnsi="Courier New" w:cs="Courier New"/>
          <w:i/>
          <w:color w:val="FFFFFF"/>
          <w:sz w:val="18"/>
          <w:szCs w:val="18"/>
          <w:lang w:val="fr-FR"/>
          <w:rPrChange w:id="7090" w:author="Hayfa ZGAYA-BIAU" w:date="2025-06-12T18:32:00Z" w16du:dateUtc="2025-06-12T16:32:00Z">
            <w:rPr>
              <w:rFonts w:ascii="Courier New" w:eastAsia="Courier New" w:hAnsi="Courier New" w:cs="Courier New"/>
              <w:i/>
              <w:color w:val="FFFFFF"/>
              <w:sz w:val="18"/>
              <w:szCs w:val="18"/>
            </w:rPr>
          </w:rPrChange>
        </w:rPr>
        <w:t>sequences</w:t>
      </w:r>
      <w:proofErr w:type="spellEnd"/>
      <w:r w:rsidRPr="008F3D9F">
        <w:rPr>
          <w:rFonts w:ascii="Courier New" w:eastAsia="Courier New" w:hAnsi="Courier New" w:cs="Courier New"/>
          <w:i/>
          <w:color w:val="FFFFFF"/>
          <w:sz w:val="18"/>
          <w:szCs w:val="18"/>
          <w:lang w:val="fr-FR"/>
          <w:rPrChange w:id="7091" w:author="Hayfa ZGAYA-BIAU" w:date="2025-06-12T18:32:00Z" w16du:dateUtc="2025-06-12T16:32:00Z">
            <w:rPr>
              <w:rFonts w:ascii="Courier New" w:eastAsia="Courier New" w:hAnsi="Courier New" w:cs="Courier New"/>
              <w:i/>
              <w:color w:val="FFFFFF"/>
              <w:sz w:val="18"/>
              <w:szCs w:val="18"/>
            </w:rPr>
          </w:rPrChange>
        </w:rPr>
        <w:t xml:space="preserve"> to have the </w:t>
      </w:r>
      <w:proofErr w:type="spellStart"/>
      <w:r w:rsidRPr="008F3D9F">
        <w:rPr>
          <w:rFonts w:ascii="Courier New" w:eastAsia="Courier New" w:hAnsi="Courier New" w:cs="Courier New"/>
          <w:i/>
          <w:color w:val="FFFFFF"/>
          <w:sz w:val="18"/>
          <w:szCs w:val="18"/>
          <w:lang w:val="fr-FR"/>
          <w:rPrChange w:id="7092" w:author="Hayfa ZGAYA-BIAU" w:date="2025-06-12T18:32:00Z" w16du:dateUtc="2025-06-12T16:32:00Z">
            <w:rPr>
              <w:rFonts w:ascii="Courier New" w:eastAsia="Courier New" w:hAnsi="Courier New" w:cs="Courier New"/>
              <w:i/>
              <w:color w:val="FFFFFF"/>
              <w:sz w:val="18"/>
              <w:szCs w:val="18"/>
            </w:rPr>
          </w:rPrChange>
        </w:rPr>
        <w:t>same</w:t>
      </w:r>
      <w:proofErr w:type="spellEnd"/>
      <w:r w:rsidRPr="008F3D9F">
        <w:rPr>
          <w:rFonts w:ascii="Courier New" w:eastAsia="Courier New" w:hAnsi="Courier New" w:cs="Courier New"/>
          <w:i/>
          <w:color w:val="FFFFFF"/>
          <w:sz w:val="18"/>
          <w:szCs w:val="18"/>
          <w:lang w:val="fr-FR"/>
          <w:rPrChange w:id="709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094" w:author="Hayfa ZGAYA-BIAU" w:date="2025-06-12T18:32:00Z" w16du:dateUtc="2025-06-12T16:32:00Z">
            <w:rPr>
              <w:rFonts w:ascii="Courier New" w:eastAsia="Courier New" w:hAnsi="Courier New" w:cs="Courier New"/>
              <w:i/>
              <w:color w:val="FFFFFF"/>
              <w:sz w:val="18"/>
              <w:szCs w:val="18"/>
            </w:rPr>
          </w:rPrChange>
        </w:rPr>
        <w:t>length</w:t>
      </w:r>
      <w:proofErr w:type="spellEnd"/>
    </w:p>
    <w:p w14:paraId="25DC9B2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09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09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097" w:author="Hayfa ZGAYA-BIAU" w:date="2025-06-12T18:32:00Z" w16du:dateUtc="2025-06-12T16:32:00Z">
            <w:rPr>
              <w:rFonts w:ascii="Courier New" w:eastAsia="Courier New" w:hAnsi="Courier New" w:cs="Courier New"/>
              <w:color w:val="94C1FA"/>
              <w:sz w:val="18"/>
              <w:szCs w:val="18"/>
            </w:rPr>
          </w:rPrChange>
        </w:rPr>
        <w:t>X_padded</w:t>
      </w:r>
      <w:proofErr w:type="spellEnd"/>
      <w:r w:rsidRPr="008F3D9F">
        <w:rPr>
          <w:rFonts w:ascii="Courier New" w:eastAsia="Courier New" w:hAnsi="Courier New" w:cs="Courier New"/>
          <w:color w:val="D8DEE9"/>
          <w:sz w:val="18"/>
          <w:szCs w:val="18"/>
          <w:lang w:val="fr-FR"/>
          <w:rPrChange w:id="70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0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0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7101" w:author="Hayfa ZGAYA-BIAU" w:date="2025-06-12T18:32:00Z" w16du:dateUtc="2025-06-12T16:32:00Z">
            <w:rPr>
              <w:rFonts w:ascii="Courier New" w:eastAsia="Courier New" w:hAnsi="Courier New" w:cs="Courier New"/>
              <w:color w:val="EBC88D"/>
              <w:sz w:val="18"/>
              <w:szCs w:val="18"/>
            </w:rPr>
          </w:rPrChange>
        </w:rPr>
        <w:t>pad_sequences_</w:t>
      </w:r>
      <w:proofErr w:type="gramStart"/>
      <w:r w:rsidRPr="008F3D9F">
        <w:rPr>
          <w:rFonts w:ascii="Courier New" w:eastAsia="Courier New" w:hAnsi="Courier New" w:cs="Courier New"/>
          <w:color w:val="EBC88D"/>
          <w:sz w:val="18"/>
          <w:szCs w:val="18"/>
          <w:lang w:val="fr-FR"/>
          <w:rPrChange w:id="7102" w:author="Hayfa ZGAYA-BIAU" w:date="2025-06-12T18:32:00Z" w16du:dateUtc="2025-06-12T16:32:00Z">
            <w:rPr>
              <w:rFonts w:ascii="Courier New" w:eastAsia="Courier New" w:hAnsi="Courier New" w:cs="Courier New"/>
              <w:color w:val="EBC88D"/>
              <w:sz w:val="18"/>
              <w:szCs w:val="18"/>
            </w:rPr>
          </w:rPrChange>
        </w:rPr>
        <w:t>fixed</w:t>
      </w:r>
      <w:proofErr w:type="spellEnd"/>
      <w:r w:rsidRPr="008F3D9F">
        <w:rPr>
          <w:rFonts w:ascii="Courier New" w:eastAsia="Courier New" w:hAnsi="Courier New" w:cs="Courier New"/>
          <w:color w:val="D6D6DD"/>
          <w:sz w:val="18"/>
          <w:szCs w:val="18"/>
          <w:lang w:val="fr-FR"/>
          <w:rPrChange w:id="710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AA9BF5"/>
          <w:sz w:val="18"/>
          <w:szCs w:val="18"/>
          <w:lang w:val="fr-FR"/>
          <w:rPrChange w:id="7104" w:author="Hayfa ZGAYA-BIAU" w:date="2025-06-12T18:32:00Z" w16du:dateUtc="2025-06-12T16:32:00Z">
            <w:rPr>
              <w:rFonts w:ascii="Courier New" w:eastAsia="Courier New" w:hAnsi="Courier New" w:cs="Courier New"/>
              <w:color w:val="AA9BF5"/>
              <w:sz w:val="18"/>
              <w:szCs w:val="18"/>
            </w:rPr>
          </w:rPrChange>
        </w:rPr>
        <w:t>X</w:t>
      </w:r>
      <w:r w:rsidRPr="008F3D9F">
        <w:rPr>
          <w:rFonts w:ascii="Courier New" w:eastAsia="Courier New" w:hAnsi="Courier New" w:cs="Courier New"/>
          <w:color w:val="D6D6DD"/>
          <w:sz w:val="18"/>
          <w:szCs w:val="18"/>
          <w:lang w:val="fr-FR"/>
          <w:rPrChange w:id="71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0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107" w:author="Hayfa ZGAYA-BIAU" w:date="2025-06-12T18:32:00Z" w16du:dateUtc="2025-06-12T16:32:00Z">
            <w:rPr>
              <w:rFonts w:ascii="Courier New" w:eastAsia="Courier New" w:hAnsi="Courier New" w:cs="Courier New"/>
              <w:color w:val="94C1FA"/>
              <w:sz w:val="18"/>
              <w:szCs w:val="18"/>
            </w:rPr>
          </w:rPrChange>
        </w:rPr>
        <w:t>max_seq_length</w:t>
      </w:r>
      <w:proofErr w:type="spellEnd"/>
      <w:r w:rsidRPr="008F3D9F">
        <w:rPr>
          <w:rFonts w:ascii="Courier New" w:eastAsia="Courier New" w:hAnsi="Courier New" w:cs="Courier New"/>
          <w:color w:val="D6D6DD"/>
          <w:sz w:val="18"/>
          <w:szCs w:val="18"/>
          <w:lang w:val="fr-FR"/>
          <w:rPrChange w:id="7108" w:author="Hayfa ZGAYA-BIAU" w:date="2025-06-12T18:32:00Z" w16du:dateUtc="2025-06-12T16:32:00Z">
            <w:rPr>
              <w:rFonts w:ascii="Courier New" w:eastAsia="Courier New" w:hAnsi="Courier New" w:cs="Courier New"/>
              <w:color w:val="D6D6DD"/>
              <w:sz w:val="18"/>
              <w:szCs w:val="18"/>
            </w:rPr>
          </w:rPrChange>
        </w:rPr>
        <w:t>)</w:t>
      </w:r>
    </w:p>
    <w:p w14:paraId="1B39BE2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10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11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7111"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711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7113"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7114" w:author="Hayfa ZGAYA-BIAU" w:date="2025-06-12T18:32:00Z" w16du:dateUtc="2025-06-12T16:32:00Z">
            <w:rPr>
              <w:rFonts w:ascii="Courier New" w:eastAsia="Courier New" w:hAnsi="Courier New" w:cs="Courier New"/>
              <w:color w:val="E394DC"/>
              <w:sz w:val="18"/>
              <w:szCs w:val="18"/>
            </w:rPr>
          </w:rPrChange>
        </w:rPr>
        <w:t>"Padded</w:t>
      </w:r>
      <w:proofErr w:type="spellEnd"/>
      <w:r w:rsidRPr="008F3D9F">
        <w:rPr>
          <w:rFonts w:ascii="Courier New" w:eastAsia="Courier New" w:hAnsi="Courier New" w:cs="Courier New"/>
          <w:color w:val="E394DC"/>
          <w:sz w:val="18"/>
          <w:szCs w:val="18"/>
          <w:lang w:val="fr-FR"/>
          <w:rPrChange w:id="711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116"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711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118"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711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120"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7121"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7122"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7123" w:author="Hayfa ZGAYA-BIAU" w:date="2025-06-12T18:32:00Z" w16du:dateUtc="2025-06-12T16:32:00Z">
            <w:rPr>
              <w:rFonts w:ascii="Courier New" w:eastAsia="Courier New" w:hAnsi="Courier New" w:cs="Courier New"/>
              <w:color w:val="94C1FA"/>
              <w:sz w:val="18"/>
              <w:szCs w:val="18"/>
            </w:rPr>
          </w:rPrChange>
        </w:rPr>
        <w:t>padded</w:t>
      </w:r>
      <w:r w:rsidRPr="008F3D9F">
        <w:rPr>
          <w:rFonts w:ascii="Courier New" w:eastAsia="Courier New" w:hAnsi="Courier New" w:cs="Courier New"/>
          <w:color w:val="D6D6DD"/>
          <w:sz w:val="18"/>
          <w:szCs w:val="18"/>
          <w:lang w:val="fr-FR"/>
          <w:rPrChange w:id="71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7125" w:author="Hayfa ZGAYA-BIAU" w:date="2025-06-12T18:32:00Z" w16du:dateUtc="2025-06-12T16:32:00Z">
            <w:rPr>
              <w:rFonts w:ascii="Courier New" w:eastAsia="Courier New" w:hAnsi="Courier New" w:cs="Courier New"/>
              <w:color w:val="AA9BF5"/>
              <w:sz w:val="18"/>
              <w:szCs w:val="18"/>
            </w:rPr>
          </w:rPrChange>
        </w:rPr>
        <w:t>shape</w:t>
      </w:r>
      <w:proofErr w:type="spellEnd"/>
      <w:proofErr w:type="gramEnd"/>
      <w:r w:rsidRPr="008F3D9F">
        <w:rPr>
          <w:rFonts w:ascii="Courier New" w:eastAsia="Courier New" w:hAnsi="Courier New" w:cs="Courier New"/>
          <w:color w:val="F8C762"/>
          <w:sz w:val="18"/>
          <w:szCs w:val="18"/>
          <w:lang w:val="fr-FR"/>
          <w:rPrChange w:id="7126"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712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128" w:author="Hayfa ZGAYA-BIAU" w:date="2025-06-12T18:32:00Z" w16du:dateUtc="2025-06-12T16:32:00Z">
            <w:rPr>
              <w:rFonts w:ascii="Courier New" w:eastAsia="Courier New" w:hAnsi="Courier New" w:cs="Courier New"/>
              <w:color w:val="D6D6DD"/>
              <w:sz w:val="18"/>
              <w:szCs w:val="18"/>
            </w:rPr>
          </w:rPrChange>
        </w:rPr>
        <w:t>)</w:t>
      </w:r>
    </w:p>
    <w:p w14:paraId="113FB4F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12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130" w:author="Hayfa ZGAYA-BIAU" w:date="2025-06-12T18:32:00Z" w16du:dateUtc="2025-06-12T16:32:00Z">
            <w:rPr>
              <w:rFonts w:ascii="Courier New" w:eastAsia="Courier New" w:hAnsi="Courier New" w:cs="Courier New"/>
              <w:color w:val="D8DEE9"/>
              <w:sz w:val="18"/>
              <w:szCs w:val="18"/>
            </w:rPr>
          </w:rPrChange>
        </w:rPr>
        <w:t xml:space="preserve">  </w:t>
      </w:r>
    </w:p>
    <w:p w14:paraId="540ED57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13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1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133" w:author="Hayfa ZGAYA-BIAU" w:date="2025-06-12T18:32:00Z" w16du:dateUtc="2025-06-12T16:32:00Z">
            <w:rPr>
              <w:rFonts w:ascii="Courier New" w:eastAsia="Courier New" w:hAnsi="Courier New" w:cs="Courier New"/>
              <w:i/>
              <w:color w:val="FFFFFF"/>
              <w:sz w:val="18"/>
              <w:szCs w:val="18"/>
            </w:rPr>
          </w:rPrChange>
        </w:rPr>
        <w:t xml:space="preserve"># Split </w:t>
      </w:r>
      <w:proofErr w:type="spellStart"/>
      <w:r w:rsidRPr="008F3D9F">
        <w:rPr>
          <w:rFonts w:ascii="Courier New" w:eastAsia="Courier New" w:hAnsi="Courier New" w:cs="Courier New"/>
          <w:i/>
          <w:color w:val="FFFFFF"/>
          <w:sz w:val="18"/>
          <w:szCs w:val="18"/>
          <w:lang w:val="fr-FR"/>
          <w:rPrChange w:id="7134" w:author="Hayfa ZGAYA-BIAU" w:date="2025-06-12T18:32:00Z" w16du:dateUtc="2025-06-12T16:32:00Z">
            <w:rPr>
              <w:rFonts w:ascii="Courier New" w:eastAsia="Courier New" w:hAnsi="Courier New" w:cs="Courier New"/>
              <w:i/>
              <w:color w:val="FFFFFF"/>
              <w:sz w:val="18"/>
              <w:szCs w:val="18"/>
            </w:rPr>
          </w:rPrChange>
        </w:rPr>
        <w:t>into</w:t>
      </w:r>
      <w:proofErr w:type="spellEnd"/>
      <w:r w:rsidRPr="008F3D9F">
        <w:rPr>
          <w:rFonts w:ascii="Courier New" w:eastAsia="Courier New" w:hAnsi="Courier New" w:cs="Courier New"/>
          <w:i/>
          <w:color w:val="FFFFFF"/>
          <w:sz w:val="18"/>
          <w:szCs w:val="18"/>
          <w:lang w:val="fr-FR"/>
          <w:rPrChange w:id="7135" w:author="Hayfa ZGAYA-BIAU" w:date="2025-06-12T18:32:00Z" w16du:dateUtc="2025-06-12T16:32:00Z">
            <w:rPr>
              <w:rFonts w:ascii="Courier New" w:eastAsia="Courier New" w:hAnsi="Courier New" w:cs="Courier New"/>
              <w:i/>
              <w:color w:val="FFFFFF"/>
              <w:sz w:val="18"/>
              <w:szCs w:val="18"/>
            </w:rPr>
          </w:rPrChange>
        </w:rPr>
        <w:t xml:space="preserve"> training and </w:t>
      </w:r>
      <w:proofErr w:type="spellStart"/>
      <w:r w:rsidRPr="008F3D9F">
        <w:rPr>
          <w:rFonts w:ascii="Courier New" w:eastAsia="Courier New" w:hAnsi="Courier New" w:cs="Courier New"/>
          <w:i/>
          <w:color w:val="FFFFFF"/>
          <w:sz w:val="18"/>
          <w:szCs w:val="18"/>
          <w:lang w:val="fr-FR"/>
          <w:rPrChange w:id="7136" w:author="Hayfa ZGAYA-BIAU" w:date="2025-06-12T18:32:00Z" w16du:dateUtc="2025-06-12T16:32:00Z">
            <w:rPr>
              <w:rFonts w:ascii="Courier New" w:eastAsia="Courier New" w:hAnsi="Courier New" w:cs="Courier New"/>
              <w:i/>
              <w:color w:val="FFFFFF"/>
              <w:sz w:val="18"/>
              <w:szCs w:val="18"/>
            </w:rPr>
          </w:rPrChange>
        </w:rPr>
        <w:t>testing</w:t>
      </w:r>
      <w:proofErr w:type="spellEnd"/>
      <w:r w:rsidRPr="008F3D9F">
        <w:rPr>
          <w:rFonts w:ascii="Courier New" w:eastAsia="Courier New" w:hAnsi="Courier New" w:cs="Courier New"/>
          <w:i/>
          <w:color w:val="FFFFFF"/>
          <w:sz w:val="18"/>
          <w:szCs w:val="18"/>
          <w:lang w:val="fr-FR"/>
          <w:rPrChange w:id="7137" w:author="Hayfa ZGAYA-BIAU" w:date="2025-06-12T18:32:00Z" w16du:dateUtc="2025-06-12T16:32:00Z">
            <w:rPr>
              <w:rFonts w:ascii="Courier New" w:eastAsia="Courier New" w:hAnsi="Courier New" w:cs="Courier New"/>
              <w:i/>
              <w:color w:val="FFFFFF"/>
              <w:sz w:val="18"/>
              <w:szCs w:val="18"/>
            </w:rPr>
          </w:rPrChange>
        </w:rPr>
        <w:t xml:space="preserve"> sets</w:t>
      </w:r>
    </w:p>
    <w:p w14:paraId="5820906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13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1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140"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71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4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143"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71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146"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71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4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149"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8DEE9"/>
          <w:sz w:val="18"/>
          <w:szCs w:val="18"/>
          <w:lang w:val="fr-FR"/>
          <w:rPrChange w:id="71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1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5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7153" w:author="Hayfa ZGAYA-BIAU" w:date="2025-06-12T18:32:00Z" w16du:dateUtc="2025-06-12T16:32:00Z">
            <w:rPr>
              <w:rFonts w:ascii="Courier New" w:eastAsia="Courier New" w:hAnsi="Courier New" w:cs="Courier New"/>
              <w:color w:val="EBC88D"/>
              <w:sz w:val="18"/>
              <w:szCs w:val="18"/>
            </w:rPr>
          </w:rPrChange>
        </w:rPr>
        <w:t>train_test_</w:t>
      </w:r>
      <w:proofErr w:type="gramStart"/>
      <w:r w:rsidRPr="008F3D9F">
        <w:rPr>
          <w:rFonts w:ascii="Courier New" w:eastAsia="Courier New" w:hAnsi="Courier New" w:cs="Courier New"/>
          <w:color w:val="EBC88D"/>
          <w:sz w:val="18"/>
          <w:szCs w:val="18"/>
          <w:lang w:val="fr-FR"/>
          <w:rPrChange w:id="7154" w:author="Hayfa ZGAYA-BIAU" w:date="2025-06-12T18:32:00Z" w16du:dateUtc="2025-06-12T16:32:00Z">
            <w:rPr>
              <w:rFonts w:ascii="Courier New" w:eastAsia="Courier New" w:hAnsi="Courier New" w:cs="Courier New"/>
              <w:color w:val="EBC88D"/>
              <w:sz w:val="18"/>
              <w:szCs w:val="18"/>
            </w:rPr>
          </w:rPrChange>
        </w:rPr>
        <w:t>split</w:t>
      </w:r>
      <w:proofErr w:type="spellEnd"/>
      <w:r w:rsidRPr="008F3D9F">
        <w:rPr>
          <w:rFonts w:ascii="Courier New" w:eastAsia="Courier New" w:hAnsi="Courier New" w:cs="Courier New"/>
          <w:color w:val="D6D6DD"/>
          <w:sz w:val="18"/>
          <w:szCs w:val="18"/>
          <w:lang w:val="fr-FR"/>
          <w:rPrChange w:id="7155"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7156" w:author="Hayfa ZGAYA-BIAU" w:date="2025-06-12T18:32:00Z" w16du:dateUtc="2025-06-12T16:32:00Z">
            <w:rPr>
              <w:rFonts w:ascii="Courier New" w:eastAsia="Courier New" w:hAnsi="Courier New" w:cs="Courier New"/>
              <w:color w:val="94C1FA"/>
              <w:sz w:val="18"/>
              <w:szCs w:val="18"/>
            </w:rPr>
          </w:rPrChange>
        </w:rPr>
        <w:t>X_padded</w:t>
      </w:r>
      <w:proofErr w:type="spellEnd"/>
      <w:r w:rsidRPr="008F3D9F">
        <w:rPr>
          <w:rFonts w:ascii="Courier New" w:eastAsia="Courier New" w:hAnsi="Courier New" w:cs="Courier New"/>
          <w:color w:val="D6D6DD"/>
          <w:sz w:val="18"/>
          <w:szCs w:val="18"/>
          <w:lang w:val="fr-FR"/>
          <w:rPrChange w:id="71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159"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71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162" w:author="Hayfa ZGAYA-BIAU" w:date="2025-06-12T18:32:00Z" w16du:dateUtc="2025-06-12T16:32:00Z">
            <w:rPr>
              <w:rFonts w:ascii="Courier New" w:eastAsia="Courier New" w:hAnsi="Courier New" w:cs="Courier New"/>
              <w:i/>
              <w:color w:val="D6D6DD"/>
              <w:sz w:val="18"/>
              <w:szCs w:val="18"/>
            </w:rPr>
          </w:rPrChange>
        </w:rPr>
        <w:t>test_size</w:t>
      </w:r>
      <w:proofErr w:type="spellEnd"/>
      <w:r w:rsidRPr="008F3D9F">
        <w:rPr>
          <w:rFonts w:ascii="Courier New" w:eastAsia="Courier New" w:hAnsi="Courier New" w:cs="Courier New"/>
          <w:color w:val="D6D6DD"/>
          <w:sz w:val="18"/>
          <w:szCs w:val="18"/>
          <w:lang w:val="fr-FR"/>
          <w:rPrChange w:id="71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164" w:author="Hayfa ZGAYA-BIAU" w:date="2025-06-12T18:32:00Z" w16du:dateUtc="2025-06-12T16:32:00Z">
            <w:rPr>
              <w:rFonts w:ascii="Courier New" w:eastAsia="Courier New" w:hAnsi="Courier New" w:cs="Courier New"/>
              <w:color w:val="EBC88D"/>
              <w:sz w:val="18"/>
              <w:szCs w:val="18"/>
            </w:rPr>
          </w:rPrChange>
        </w:rPr>
        <w:t>0.2</w:t>
      </w:r>
      <w:r w:rsidRPr="008F3D9F">
        <w:rPr>
          <w:rFonts w:ascii="Courier New" w:eastAsia="Courier New" w:hAnsi="Courier New" w:cs="Courier New"/>
          <w:color w:val="D6D6DD"/>
          <w:sz w:val="18"/>
          <w:szCs w:val="18"/>
          <w:lang w:val="fr-FR"/>
          <w:rPrChange w:id="71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6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167" w:author="Hayfa ZGAYA-BIAU" w:date="2025-06-12T18:32:00Z" w16du:dateUtc="2025-06-12T16:32:00Z">
            <w:rPr>
              <w:rFonts w:ascii="Courier New" w:eastAsia="Courier New" w:hAnsi="Courier New" w:cs="Courier New"/>
              <w:i/>
              <w:color w:val="D6D6DD"/>
              <w:sz w:val="18"/>
              <w:szCs w:val="18"/>
            </w:rPr>
          </w:rPrChange>
        </w:rPr>
        <w:t>random_state</w:t>
      </w:r>
      <w:proofErr w:type="spellEnd"/>
      <w:r w:rsidRPr="008F3D9F">
        <w:rPr>
          <w:rFonts w:ascii="Courier New" w:eastAsia="Courier New" w:hAnsi="Courier New" w:cs="Courier New"/>
          <w:color w:val="D6D6DD"/>
          <w:sz w:val="18"/>
          <w:szCs w:val="18"/>
          <w:lang w:val="fr-FR"/>
          <w:rPrChange w:id="71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169" w:author="Hayfa ZGAYA-BIAU" w:date="2025-06-12T18:32:00Z" w16du:dateUtc="2025-06-12T16:32:00Z">
            <w:rPr>
              <w:rFonts w:ascii="Courier New" w:eastAsia="Courier New" w:hAnsi="Courier New" w:cs="Courier New"/>
              <w:color w:val="EBC88D"/>
              <w:sz w:val="18"/>
              <w:szCs w:val="18"/>
            </w:rPr>
          </w:rPrChange>
        </w:rPr>
        <w:t>42</w:t>
      </w:r>
      <w:r w:rsidRPr="008F3D9F">
        <w:rPr>
          <w:rFonts w:ascii="Courier New" w:eastAsia="Courier New" w:hAnsi="Courier New" w:cs="Courier New"/>
          <w:color w:val="D6D6DD"/>
          <w:sz w:val="18"/>
          <w:szCs w:val="18"/>
          <w:lang w:val="fr-FR"/>
          <w:rPrChange w:id="7170" w:author="Hayfa ZGAYA-BIAU" w:date="2025-06-12T18:32:00Z" w16du:dateUtc="2025-06-12T16:32:00Z">
            <w:rPr>
              <w:rFonts w:ascii="Courier New" w:eastAsia="Courier New" w:hAnsi="Courier New" w:cs="Courier New"/>
              <w:color w:val="D6D6DD"/>
              <w:sz w:val="18"/>
              <w:szCs w:val="18"/>
            </w:rPr>
          </w:rPrChange>
        </w:rPr>
        <w:t>)</w:t>
      </w:r>
    </w:p>
    <w:p w14:paraId="745156A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1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1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7173"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717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7175"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7176" w:author="Hayfa ZGAYA-BIAU" w:date="2025-06-12T18:32:00Z" w16du:dateUtc="2025-06-12T16:32:00Z">
            <w:rPr>
              <w:rFonts w:ascii="Courier New" w:eastAsia="Courier New" w:hAnsi="Courier New" w:cs="Courier New"/>
              <w:color w:val="E394DC"/>
              <w:sz w:val="18"/>
              <w:szCs w:val="18"/>
            </w:rPr>
          </w:rPrChange>
        </w:rPr>
        <w:t>"Training</w:t>
      </w:r>
      <w:proofErr w:type="spellEnd"/>
      <w:r w:rsidRPr="008F3D9F">
        <w:rPr>
          <w:rFonts w:ascii="Courier New" w:eastAsia="Courier New" w:hAnsi="Courier New" w:cs="Courier New"/>
          <w:color w:val="E394DC"/>
          <w:sz w:val="18"/>
          <w:szCs w:val="18"/>
          <w:lang w:val="fr-FR"/>
          <w:rPrChange w:id="717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178" w:author="Hayfa ZGAYA-BIAU" w:date="2025-06-12T18:32:00Z" w16du:dateUtc="2025-06-12T16:32:00Z">
            <w:rPr>
              <w:rFonts w:ascii="Courier New" w:eastAsia="Courier New" w:hAnsi="Courier New" w:cs="Courier New"/>
              <w:color w:val="E394DC"/>
              <w:sz w:val="18"/>
              <w:szCs w:val="18"/>
            </w:rPr>
          </w:rPrChange>
        </w:rPr>
        <w:t>samples</w:t>
      </w:r>
      <w:proofErr w:type="spellEnd"/>
      <w:r w:rsidRPr="008F3D9F">
        <w:rPr>
          <w:rFonts w:ascii="Courier New" w:eastAsia="Courier New" w:hAnsi="Courier New" w:cs="Courier New"/>
          <w:color w:val="E394DC"/>
          <w:sz w:val="18"/>
          <w:szCs w:val="18"/>
          <w:lang w:val="fr-FR"/>
          <w:rPrChange w:id="717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180"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7181"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7182"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7183" w:author="Hayfa ZGAYA-BIAU" w:date="2025-06-12T18:32:00Z" w16du:dateUtc="2025-06-12T16:32:00Z">
            <w:rPr>
              <w:rFonts w:ascii="Courier New" w:eastAsia="Courier New" w:hAnsi="Courier New" w:cs="Courier New"/>
              <w:color w:val="94C1FA"/>
              <w:sz w:val="18"/>
              <w:szCs w:val="18"/>
            </w:rPr>
          </w:rPrChange>
        </w:rPr>
        <w:t>train</w:t>
      </w:r>
      <w:r w:rsidRPr="008F3D9F">
        <w:rPr>
          <w:rFonts w:ascii="Courier New" w:eastAsia="Courier New" w:hAnsi="Courier New" w:cs="Courier New"/>
          <w:color w:val="D6D6DD"/>
          <w:sz w:val="18"/>
          <w:szCs w:val="18"/>
          <w:lang w:val="fr-FR"/>
          <w:rPrChange w:id="71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185"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71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187"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71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7189"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719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191" w:author="Hayfa ZGAYA-BIAU" w:date="2025-06-12T18:32:00Z" w16du:dateUtc="2025-06-12T16:32:00Z">
            <w:rPr>
              <w:rFonts w:ascii="Courier New" w:eastAsia="Courier New" w:hAnsi="Courier New" w:cs="Courier New"/>
              <w:color w:val="D6D6DD"/>
              <w:sz w:val="18"/>
              <w:szCs w:val="18"/>
            </w:rPr>
          </w:rPrChange>
        </w:rPr>
        <w:t>)</w:t>
      </w:r>
    </w:p>
    <w:p w14:paraId="6F7703B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19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19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7194"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7195"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7196"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7197" w:author="Hayfa ZGAYA-BIAU" w:date="2025-06-12T18:32:00Z" w16du:dateUtc="2025-06-12T16:32:00Z">
            <w:rPr>
              <w:rFonts w:ascii="Courier New" w:eastAsia="Courier New" w:hAnsi="Courier New" w:cs="Courier New"/>
              <w:color w:val="E394DC"/>
              <w:sz w:val="18"/>
              <w:szCs w:val="18"/>
            </w:rPr>
          </w:rPrChange>
        </w:rPr>
        <w:t>"Testing</w:t>
      </w:r>
      <w:proofErr w:type="spellEnd"/>
      <w:r w:rsidRPr="008F3D9F">
        <w:rPr>
          <w:rFonts w:ascii="Courier New" w:eastAsia="Courier New" w:hAnsi="Courier New" w:cs="Courier New"/>
          <w:color w:val="E394DC"/>
          <w:sz w:val="18"/>
          <w:szCs w:val="18"/>
          <w:lang w:val="fr-FR"/>
          <w:rPrChange w:id="719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199" w:author="Hayfa ZGAYA-BIAU" w:date="2025-06-12T18:32:00Z" w16du:dateUtc="2025-06-12T16:32:00Z">
            <w:rPr>
              <w:rFonts w:ascii="Courier New" w:eastAsia="Courier New" w:hAnsi="Courier New" w:cs="Courier New"/>
              <w:color w:val="E394DC"/>
              <w:sz w:val="18"/>
              <w:szCs w:val="18"/>
            </w:rPr>
          </w:rPrChange>
        </w:rPr>
        <w:t>samples</w:t>
      </w:r>
      <w:proofErr w:type="spellEnd"/>
      <w:r w:rsidRPr="008F3D9F">
        <w:rPr>
          <w:rFonts w:ascii="Courier New" w:eastAsia="Courier New" w:hAnsi="Courier New" w:cs="Courier New"/>
          <w:color w:val="E394DC"/>
          <w:sz w:val="18"/>
          <w:szCs w:val="18"/>
          <w:lang w:val="fr-FR"/>
          <w:rPrChange w:id="720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201"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7202"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7203"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7204" w:author="Hayfa ZGAYA-BIAU" w:date="2025-06-12T18:32:00Z" w16du:dateUtc="2025-06-12T16:32:00Z">
            <w:rPr>
              <w:rFonts w:ascii="Courier New" w:eastAsia="Courier New" w:hAnsi="Courier New" w:cs="Courier New"/>
              <w:color w:val="94C1FA"/>
              <w:sz w:val="18"/>
              <w:szCs w:val="18"/>
            </w:rPr>
          </w:rPrChange>
        </w:rPr>
        <w:t>test</w:t>
      </w:r>
      <w:r w:rsidRPr="008F3D9F">
        <w:rPr>
          <w:rFonts w:ascii="Courier New" w:eastAsia="Courier New" w:hAnsi="Courier New" w:cs="Courier New"/>
          <w:color w:val="D6D6DD"/>
          <w:sz w:val="18"/>
          <w:szCs w:val="18"/>
          <w:lang w:val="fr-FR"/>
          <w:rPrChange w:id="72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06"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72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208"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72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7210"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721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212" w:author="Hayfa ZGAYA-BIAU" w:date="2025-06-12T18:32:00Z" w16du:dateUtc="2025-06-12T16:32:00Z">
            <w:rPr>
              <w:rFonts w:ascii="Courier New" w:eastAsia="Courier New" w:hAnsi="Courier New" w:cs="Courier New"/>
              <w:color w:val="D6D6DD"/>
              <w:sz w:val="18"/>
              <w:szCs w:val="18"/>
            </w:rPr>
          </w:rPrChange>
        </w:rPr>
        <w:t>)</w:t>
      </w:r>
    </w:p>
    <w:p w14:paraId="43D6474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21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214" w:author="Hayfa ZGAYA-BIAU" w:date="2025-06-12T18:32:00Z" w16du:dateUtc="2025-06-12T16:32:00Z">
            <w:rPr>
              <w:rFonts w:ascii="Courier New" w:eastAsia="Courier New" w:hAnsi="Courier New" w:cs="Courier New"/>
              <w:color w:val="D8DEE9"/>
              <w:sz w:val="18"/>
              <w:szCs w:val="18"/>
            </w:rPr>
          </w:rPrChange>
        </w:rPr>
        <w:t xml:space="preserve">  </w:t>
      </w:r>
    </w:p>
    <w:p w14:paraId="0E79CA9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21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21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217" w:author="Hayfa ZGAYA-BIAU" w:date="2025-06-12T18:32:00Z" w16du:dateUtc="2025-06-12T16:32:00Z">
            <w:rPr>
              <w:rFonts w:ascii="Courier New" w:eastAsia="Courier New" w:hAnsi="Courier New" w:cs="Courier New"/>
              <w:i/>
              <w:color w:val="FFFFFF"/>
              <w:sz w:val="18"/>
              <w:szCs w:val="18"/>
            </w:rPr>
          </w:rPrChange>
        </w:rPr>
        <w:t xml:space="preserve"># Save the </w:t>
      </w:r>
      <w:proofErr w:type="spellStart"/>
      <w:r w:rsidRPr="008F3D9F">
        <w:rPr>
          <w:rFonts w:ascii="Courier New" w:eastAsia="Courier New" w:hAnsi="Courier New" w:cs="Courier New"/>
          <w:i/>
          <w:color w:val="FFFFFF"/>
          <w:sz w:val="18"/>
          <w:szCs w:val="18"/>
          <w:lang w:val="fr-FR"/>
          <w:rPrChange w:id="7218" w:author="Hayfa ZGAYA-BIAU" w:date="2025-06-12T18:32:00Z" w16du:dateUtc="2025-06-12T16:32:00Z">
            <w:rPr>
              <w:rFonts w:ascii="Courier New" w:eastAsia="Courier New" w:hAnsi="Courier New" w:cs="Courier New"/>
              <w:i/>
              <w:color w:val="FFFFFF"/>
              <w:sz w:val="18"/>
              <w:szCs w:val="18"/>
            </w:rPr>
          </w:rPrChange>
        </w:rPr>
        <w:t>dataset</w:t>
      </w:r>
      <w:proofErr w:type="spellEnd"/>
    </w:p>
    <w:p w14:paraId="715CA04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21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2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7221" w:author="Hayfa ZGAYA-BIAU" w:date="2025-06-12T18:32:00Z" w16du:dateUtc="2025-06-12T16:32:00Z">
            <w:rPr>
              <w:rFonts w:ascii="Courier New" w:eastAsia="Courier New" w:hAnsi="Courier New" w:cs="Courier New"/>
              <w:color w:val="EBC88D"/>
              <w:sz w:val="18"/>
              <w:szCs w:val="18"/>
            </w:rPr>
          </w:rPrChange>
        </w:rPr>
        <w:t>save</w:t>
      </w:r>
      <w:proofErr w:type="gramEnd"/>
      <w:r w:rsidRPr="008F3D9F">
        <w:rPr>
          <w:rFonts w:ascii="Courier New" w:eastAsia="Courier New" w:hAnsi="Courier New" w:cs="Courier New"/>
          <w:color w:val="EBC88D"/>
          <w:sz w:val="18"/>
          <w:szCs w:val="18"/>
          <w:lang w:val="fr-FR"/>
          <w:rPrChange w:id="7222"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7223" w:author="Hayfa ZGAYA-BIAU" w:date="2025-06-12T18:32:00Z" w16du:dateUtc="2025-06-12T16:32:00Z">
            <w:rPr>
              <w:rFonts w:ascii="Courier New" w:eastAsia="Courier New" w:hAnsi="Courier New" w:cs="Courier New"/>
              <w:color w:val="EBC88D"/>
              <w:sz w:val="18"/>
              <w:szCs w:val="18"/>
            </w:rPr>
          </w:rPrChange>
        </w:rPr>
        <w:t>dataset</w:t>
      </w:r>
      <w:proofErr w:type="spellEnd"/>
      <w:r w:rsidRPr="008F3D9F">
        <w:rPr>
          <w:rFonts w:ascii="Courier New" w:eastAsia="Courier New" w:hAnsi="Courier New" w:cs="Courier New"/>
          <w:color w:val="D6D6DD"/>
          <w:sz w:val="18"/>
          <w:szCs w:val="18"/>
          <w:lang w:val="fr-FR"/>
          <w:rPrChange w:id="722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7225"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72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2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228"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72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3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231"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72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3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234"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72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3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237"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6D6DD"/>
          <w:sz w:val="18"/>
          <w:szCs w:val="18"/>
          <w:lang w:val="fr-FR"/>
          <w:rPrChange w:id="72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240" w:author="Hayfa ZGAYA-BIAU" w:date="2025-06-12T18:32:00Z" w16du:dateUtc="2025-06-12T16:32:00Z">
            <w:rPr>
              <w:rFonts w:ascii="Courier New" w:eastAsia="Courier New" w:hAnsi="Courier New" w:cs="Courier New"/>
              <w:i/>
              <w:color w:val="D6D6DD"/>
              <w:sz w:val="18"/>
              <w:szCs w:val="18"/>
            </w:rPr>
          </w:rPrChange>
        </w:rPr>
        <w:t>output_path</w:t>
      </w:r>
      <w:proofErr w:type="spellEnd"/>
      <w:r w:rsidRPr="008F3D9F">
        <w:rPr>
          <w:rFonts w:ascii="Courier New" w:eastAsia="Courier New" w:hAnsi="Courier New" w:cs="Courier New"/>
          <w:color w:val="D6D6DD"/>
          <w:sz w:val="18"/>
          <w:szCs w:val="18"/>
          <w:lang w:val="fr-FR"/>
          <w:rPrChange w:id="72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24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243"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724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245" w:author="Hayfa ZGAYA-BIAU" w:date="2025-06-12T18:32:00Z" w16du:dateUtc="2025-06-12T16:32:00Z">
            <w:rPr>
              <w:rFonts w:ascii="Courier New" w:eastAsia="Courier New" w:hAnsi="Courier New" w:cs="Courier New"/>
              <w:color w:val="D6D6DD"/>
              <w:sz w:val="18"/>
              <w:szCs w:val="18"/>
            </w:rPr>
          </w:rPrChange>
        </w:rPr>
        <w:t>)</w:t>
      </w:r>
    </w:p>
    <w:p w14:paraId="097D6C7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246" w:author="Hayfa ZGAYA-BIAU" w:date="2025-06-12T18:32:00Z" w16du:dateUtc="2025-06-12T16:32:00Z">
            <w:rPr>
              <w:rFonts w:ascii="Courier New" w:eastAsia="Courier New" w:hAnsi="Courier New" w:cs="Courier New"/>
              <w:color w:val="D8DEE9"/>
              <w:sz w:val="18"/>
              <w:szCs w:val="18"/>
            </w:rPr>
          </w:rPrChange>
        </w:rPr>
      </w:pPr>
    </w:p>
    <w:p w14:paraId="2BB77670" w14:textId="77777777" w:rsidR="00F0408B" w:rsidRPr="008F3D9F" w:rsidRDefault="00F0408B">
      <w:pPr>
        <w:rPr>
          <w:sz w:val="16"/>
          <w:szCs w:val="16"/>
          <w:lang w:val="fr-FR"/>
          <w:rPrChange w:id="7247" w:author="Hayfa ZGAYA-BIAU" w:date="2025-06-12T18:32:00Z" w16du:dateUtc="2025-06-12T16:32:00Z">
            <w:rPr>
              <w:sz w:val="16"/>
              <w:szCs w:val="16"/>
            </w:rPr>
          </w:rPrChange>
        </w:rPr>
      </w:pPr>
    </w:p>
    <w:p w14:paraId="384772AA" w14:textId="77777777" w:rsidR="00F0408B" w:rsidRPr="008F3D9F" w:rsidRDefault="00F0408B">
      <w:pPr>
        <w:rPr>
          <w:sz w:val="16"/>
          <w:szCs w:val="16"/>
          <w:lang w:val="fr-FR"/>
          <w:rPrChange w:id="7248" w:author="Hayfa ZGAYA-BIAU" w:date="2025-06-12T18:32:00Z" w16du:dateUtc="2025-06-12T16:32:00Z">
            <w:rPr>
              <w:sz w:val="16"/>
              <w:szCs w:val="16"/>
            </w:rPr>
          </w:rPrChange>
        </w:rPr>
      </w:pPr>
    </w:p>
    <w:p w14:paraId="2806C4A4" w14:textId="77777777" w:rsidR="00F0408B" w:rsidRPr="008F3D9F" w:rsidRDefault="00000000">
      <w:pPr>
        <w:pStyle w:val="Titre3"/>
        <w:rPr>
          <w:lang w:val="fr-FR"/>
          <w:rPrChange w:id="7249" w:author="Hayfa ZGAYA-BIAU" w:date="2025-06-12T18:32:00Z" w16du:dateUtc="2025-06-12T16:32:00Z">
            <w:rPr/>
          </w:rPrChange>
        </w:rPr>
      </w:pPr>
      <w:bookmarkStart w:id="7250" w:name="_bfovoceqsk2a" w:colFirst="0" w:colLast="0"/>
      <w:bookmarkEnd w:id="7250"/>
      <w:r w:rsidRPr="008F3D9F">
        <w:rPr>
          <w:lang w:val="fr-FR"/>
          <w:rPrChange w:id="7251" w:author="Hayfa ZGAYA-BIAU" w:date="2025-06-12T18:32:00Z" w16du:dateUtc="2025-06-12T16:32:00Z">
            <w:rPr/>
          </w:rPrChange>
        </w:rPr>
        <w:t xml:space="preserve">16.3. Construction de </w:t>
      </w:r>
      <w:proofErr w:type="gramStart"/>
      <w:r w:rsidRPr="008F3D9F">
        <w:rPr>
          <w:lang w:val="fr-FR"/>
          <w:rPrChange w:id="7252" w:author="Hayfa ZGAYA-BIAU" w:date="2025-06-12T18:32:00Z" w16du:dateUtc="2025-06-12T16:32:00Z">
            <w:rPr/>
          </w:rPrChange>
        </w:rPr>
        <w:t>modèle:</w:t>
      </w:r>
      <w:proofErr w:type="gramEnd"/>
    </w:p>
    <w:p w14:paraId="26B29C19" w14:textId="77777777" w:rsidR="00F0408B" w:rsidRPr="008F3D9F" w:rsidRDefault="00F0408B">
      <w:pPr>
        <w:rPr>
          <w:sz w:val="16"/>
          <w:szCs w:val="16"/>
          <w:lang w:val="fr-FR"/>
          <w:rPrChange w:id="7253" w:author="Hayfa ZGAYA-BIAU" w:date="2025-06-12T18:32:00Z" w16du:dateUtc="2025-06-12T16:32:00Z">
            <w:rPr>
              <w:sz w:val="16"/>
              <w:szCs w:val="16"/>
            </w:rPr>
          </w:rPrChange>
        </w:rPr>
      </w:pPr>
    </w:p>
    <w:p w14:paraId="2D1B40BA"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7254"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7255" w:author="Hayfa ZGAYA-BIAU" w:date="2025-06-12T18:32:00Z" w16du:dateUtc="2025-06-12T16:32:00Z">
            <w:rPr>
              <w:rFonts w:ascii="Courier New" w:eastAsia="Courier New" w:hAnsi="Courier New" w:cs="Courier New"/>
              <w:b/>
              <w:i/>
              <w:color w:val="FFFFFF"/>
              <w:sz w:val="30"/>
              <w:szCs w:val="30"/>
            </w:rPr>
          </w:rPrChange>
        </w:rPr>
        <w:t># model_building_sequences.py</w:t>
      </w:r>
    </w:p>
    <w:p w14:paraId="098EEAA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256" w:author="Hayfa ZGAYA-BIAU" w:date="2025-06-12T18:32:00Z" w16du:dateUtc="2025-06-12T16:32:00Z">
            <w:rPr>
              <w:rFonts w:ascii="Courier New" w:eastAsia="Courier New" w:hAnsi="Courier New" w:cs="Courier New"/>
              <w:color w:val="D8DEE9"/>
              <w:sz w:val="18"/>
              <w:szCs w:val="18"/>
            </w:rPr>
          </w:rPrChange>
        </w:rPr>
      </w:pPr>
    </w:p>
    <w:p w14:paraId="4ACCBC4B"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725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725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725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7260" w:author="Hayfa ZGAYA-BIAU" w:date="2025-06-12T18:32:00Z" w16du:dateUtc="2025-06-12T16:32:00Z">
            <w:rPr>
              <w:rFonts w:ascii="Courier New" w:eastAsia="Courier New" w:hAnsi="Courier New" w:cs="Courier New"/>
              <w:color w:val="D1D1D1"/>
              <w:sz w:val="18"/>
              <w:szCs w:val="18"/>
            </w:rPr>
          </w:rPrChange>
        </w:rPr>
        <w:t>tensorflow</w:t>
      </w:r>
      <w:proofErr w:type="spellEnd"/>
      <w:r w:rsidRPr="008F3D9F">
        <w:rPr>
          <w:rFonts w:ascii="Courier New" w:eastAsia="Courier New" w:hAnsi="Courier New" w:cs="Courier New"/>
          <w:color w:val="D8DEE9"/>
          <w:sz w:val="18"/>
          <w:szCs w:val="18"/>
          <w:lang w:val="fr-FR"/>
          <w:rPrChange w:id="726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262"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726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7264" w:author="Hayfa ZGAYA-BIAU" w:date="2025-06-12T18:32:00Z" w16du:dateUtc="2025-06-12T16:32:00Z">
            <w:rPr>
              <w:rFonts w:ascii="Courier New" w:eastAsia="Courier New" w:hAnsi="Courier New" w:cs="Courier New"/>
              <w:color w:val="D1D1D1"/>
              <w:sz w:val="18"/>
              <w:szCs w:val="18"/>
            </w:rPr>
          </w:rPrChange>
        </w:rPr>
        <w:t>tf</w:t>
      </w:r>
      <w:proofErr w:type="spellEnd"/>
    </w:p>
    <w:p w14:paraId="2B6068D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26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7266"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726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7268"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72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70"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72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72" w:author="Hayfa ZGAYA-BIAU" w:date="2025-06-12T18:32:00Z" w16du:dateUtc="2025-06-12T16:32:00Z">
            <w:rPr>
              <w:rFonts w:ascii="Courier New" w:eastAsia="Courier New" w:hAnsi="Courier New" w:cs="Courier New"/>
              <w:color w:val="D8DEE9"/>
              <w:sz w:val="18"/>
              <w:szCs w:val="18"/>
            </w:rPr>
          </w:rPrChange>
        </w:rPr>
        <w:t>models</w:t>
      </w:r>
      <w:proofErr w:type="spellEnd"/>
      <w:r w:rsidRPr="008F3D9F">
        <w:rPr>
          <w:rFonts w:ascii="Courier New" w:eastAsia="Courier New" w:hAnsi="Courier New" w:cs="Courier New"/>
          <w:color w:val="D8DEE9"/>
          <w:sz w:val="18"/>
          <w:szCs w:val="18"/>
          <w:lang w:val="fr-FR"/>
          <w:rPrChange w:id="72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274"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727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276" w:author="Hayfa ZGAYA-BIAU" w:date="2025-06-12T18:32:00Z" w16du:dateUtc="2025-06-12T16:32:00Z">
            <w:rPr>
              <w:rFonts w:ascii="Courier New" w:eastAsia="Courier New" w:hAnsi="Courier New" w:cs="Courier New"/>
              <w:color w:val="D8DEE9"/>
              <w:sz w:val="18"/>
              <w:szCs w:val="18"/>
            </w:rPr>
          </w:rPrChange>
        </w:rPr>
        <w:t>Sequential</w:t>
      </w:r>
      <w:proofErr w:type="spellEnd"/>
    </w:p>
    <w:p w14:paraId="2CA36AB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277"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7278"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727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7280"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728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82"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72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84" w:author="Hayfa ZGAYA-BIAU" w:date="2025-06-12T18:32:00Z" w16du:dateUtc="2025-06-12T16:32:00Z">
            <w:rPr>
              <w:rFonts w:ascii="Courier New" w:eastAsia="Courier New" w:hAnsi="Courier New" w:cs="Courier New"/>
              <w:color w:val="D8DEE9"/>
              <w:sz w:val="18"/>
              <w:szCs w:val="18"/>
            </w:rPr>
          </w:rPrChange>
        </w:rPr>
        <w:t>layers</w:t>
      </w:r>
      <w:proofErr w:type="spellEnd"/>
      <w:r w:rsidRPr="008F3D9F">
        <w:rPr>
          <w:rFonts w:ascii="Courier New" w:eastAsia="Courier New" w:hAnsi="Courier New" w:cs="Courier New"/>
          <w:color w:val="D8DEE9"/>
          <w:sz w:val="18"/>
          <w:szCs w:val="18"/>
          <w:lang w:val="fr-FR"/>
          <w:rPrChange w:id="72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286"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7287" w:author="Hayfa ZGAYA-BIAU" w:date="2025-06-12T18:32:00Z" w16du:dateUtc="2025-06-12T16:32:00Z">
            <w:rPr>
              <w:rFonts w:ascii="Courier New" w:eastAsia="Courier New" w:hAnsi="Courier New" w:cs="Courier New"/>
              <w:color w:val="D8DEE9"/>
              <w:sz w:val="18"/>
              <w:szCs w:val="18"/>
            </w:rPr>
          </w:rPrChange>
        </w:rPr>
        <w:t xml:space="preserve"> Conv2D</w:t>
      </w:r>
      <w:r w:rsidRPr="008F3D9F">
        <w:rPr>
          <w:rFonts w:ascii="Courier New" w:eastAsia="Courier New" w:hAnsi="Courier New" w:cs="Courier New"/>
          <w:color w:val="D6D6DD"/>
          <w:sz w:val="18"/>
          <w:szCs w:val="18"/>
          <w:lang w:val="fr-FR"/>
          <w:rPrChange w:id="72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89" w:author="Hayfa ZGAYA-BIAU" w:date="2025-06-12T18:32:00Z" w16du:dateUtc="2025-06-12T16:32:00Z">
            <w:rPr>
              <w:rFonts w:ascii="Courier New" w:eastAsia="Courier New" w:hAnsi="Courier New" w:cs="Courier New"/>
              <w:color w:val="D8DEE9"/>
              <w:sz w:val="18"/>
              <w:szCs w:val="18"/>
            </w:rPr>
          </w:rPrChange>
        </w:rPr>
        <w:t xml:space="preserve"> MaxPooling2D</w:t>
      </w:r>
      <w:r w:rsidRPr="008F3D9F">
        <w:rPr>
          <w:rFonts w:ascii="Courier New" w:eastAsia="Courier New" w:hAnsi="Courier New" w:cs="Courier New"/>
          <w:color w:val="D6D6DD"/>
          <w:sz w:val="18"/>
          <w:szCs w:val="18"/>
          <w:lang w:val="fr-FR"/>
          <w:rPrChange w:id="72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9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292" w:author="Hayfa ZGAYA-BIAU" w:date="2025-06-12T18:32:00Z" w16du:dateUtc="2025-06-12T16:32:00Z">
            <w:rPr>
              <w:rFonts w:ascii="Courier New" w:eastAsia="Courier New" w:hAnsi="Courier New" w:cs="Courier New"/>
              <w:color w:val="D8DEE9"/>
              <w:sz w:val="18"/>
              <w:szCs w:val="18"/>
            </w:rPr>
          </w:rPrChange>
        </w:rPr>
        <w:t>Flatten</w:t>
      </w:r>
      <w:proofErr w:type="spellEnd"/>
      <w:r w:rsidRPr="008F3D9F">
        <w:rPr>
          <w:rFonts w:ascii="Courier New" w:eastAsia="Courier New" w:hAnsi="Courier New" w:cs="Courier New"/>
          <w:color w:val="D6D6DD"/>
          <w:sz w:val="18"/>
          <w:szCs w:val="18"/>
          <w:lang w:val="fr-FR"/>
          <w:rPrChange w:id="72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94" w:author="Hayfa ZGAYA-BIAU" w:date="2025-06-12T18:32:00Z" w16du:dateUtc="2025-06-12T16:32:00Z">
            <w:rPr>
              <w:rFonts w:ascii="Courier New" w:eastAsia="Courier New" w:hAnsi="Courier New" w:cs="Courier New"/>
              <w:color w:val="D8DEE9"/>
              <w:sz w:val="18"/>
              <w:szCs w:val="18"/>
            </w:rPr>
          </w:rPrChange>
        </w:rPr>
        <w:t xml:space="preserve"> Dense</w:t>
      </w:r>
      <w:r w:rsidRPr="008F3D9F">
        <w:rPr>
          <w:rFonts w:ascii="Courier New" w:eastAsia="Courier New" w:hAnsi="Courier New" w:cs="Courier New"/>
          <w:color w:val="D6D6DD"/>
          <w:sz w:val="18"/>
          <w:szCs w:val="18"/>
          <w:lang w:val="fr-FR"/>
          <w:rPrChange w:id="72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96" w:author="Hayfa ZGAYA-BIAU" w:date="2025-06-12T18:32:00Z" w16du:dateUtc="2025-06-12T16:32:00Z">
            <w:rPr>
              <w:rFonts w:ascii="Courier New" w:eastAsia="Courier New" w:hAnsi="Courier New" w:cs="Courier New"/>
              <w:color w:val="D8DEE9"/>
              <w:sz w:val="18"/>
              <w:szCs w:val="18"/>
            </w:rPr>
          </w:rPrChange>
        </w:rPr>
        <w:t xml:space="preserve"> Dropout</w:t>
      </w:r>
      <w:r w:rsidRPr="008F3D9F">
        <w:rPr>
          <w:rFonts w:ascii="Courier New" w:eastAsia="Courier New" w:hAnsi="Courier New" w:cs="Courier New"/>
          <w:color w:val="D6D6DD"/>
          <w:sz w:val="18"/>
          <w:szCs w:val="18"/>
          <w:lang w:val="fr-FR"/>
          <w:rPrChange w:id="72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29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299" w:author="Hayfa ZGAYA-BIAU" w:date="2025-06-12T18:32:00Z" w16du:dateUtc="2025-06-12T16:32:00Z">
            <w:rPr>
              <w:rFonts w:ascii="Courier New" w:eastAsia="Courier New" w:hAnsi="Courier New" w:cs="Courier New"/>
              <w:color w:val="D8DEE9"/>
              <w:sz w:val="18"/>
              <w:szCs w:val="18"/>
            </w:rPr>
          </w:rPrChange>
        </w:rPr>
        <w:t>TimeDistributed</w:t>
      </w:r>
      <w:proofErr w:type="spellEnd"/>
      <w:r w:rsidRPr="008F3D9F">
        <w:rPr>
          <w:rFonts w:ascii="Courier New" w:eastAsia="Courier New" w:hAnsi="Courier New" w:cs="Courier New"/>
          <w:color w:val="D6D6DD"/>
          <w:sz w:val="18"/>
          <w:szCs w:val="18"/>
          <w:lang w:val="fr-FR"/>
          <w:rPrChange w:id="73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01" w:author="Hayfa ZGAYA-BIAU" w:date="2025-06-12T18:32:00Z" w16du:dateUtc="2025-06-12T16:32:00Z">
            <w:rPr>
              <w:rFonts w:ascii="Courier New" w:eastAsia="Courier New" w:hAnsi="Courier New" w:cs="Courier New"/>
              <w:color w:val="D8DEE9"/>
              <w:sz w:val="18"/>
              <w:szCs w:val="18"/>
            </w:rPr>
          </w:rPrChange>
        </w:rPr>
        <w:t xml:space="preserve"> LSTM</w:t>
      </w:r>
      <w:r w:rsidRPr="008F3D9F">
        <w:rPr>
          <w:rFonts w:ascii="Courier New" w:eastAsia="Courier New" w:hAnsi="Courier New" w:cs="Courier New"/>
          <w:color w:val="D6D6DD"/>
          <w:sz w:val="18"/>
          <w:szCs w:val="18"/>
          <w:lang w:val="fr-FR"/>
          <w:rPrChange w:id="73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304" w:author="Hayfa ZGAYA-BIAU" w:date="2025-06-12T18:32:00Z" w16du:dateUtc="2025-06-12T16:32:00Z">
            <w:rPr>
              <w:rFonts w:ascii="Courier New" w:eastAsia="Courier New" w:hAnsi="Courier New" w:cs="Courier New"/>
              <w:color w:val="D8DEE9"/>
              <w:sz w:val="18"/>
              <w:szCs w:val="18"/>
            </w:rPr>
          </w:rPrChange>
        </w:rPr>
        <w:t>BatchNormalization</w:t>
      </w:r>
      <w:proofErr w:type="spellEnd"/>
    </w:p>
    <w:p w14:paraId="144170B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30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7306"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730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7308"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73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10"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73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12" w:author="Hayfa ZGAYA-BIAU" w:date="2025-06-12T18:32:00Z" w16du:dateUtc="2025-06-12T16:32:00Z">
            <w:rPr>
              <w:rFonts w:ascii="Courier New" w:eastAsia="Courier New" w:hAnsi="Courier New" w:cs="Courier New"/>
              <w:color w:val="D8DEE9"/>
              <w:sz w:val="18"/>
              <w:szCs w:val="18"/>
            </w:rPr>
          </w:rPrChange>
        </w:rPr>
        <w:t>optimizers</w:t>
      </w:r>
      <w:proofErr w:type="spellEnd"/>
      <w:r w:rsidRPr="008F3D9F">
        <w:rPr>
          <w:rFonts w:ascii="Courier New" w:eastAsia="Courier New" w:hAnsi="Courier New" w:cs="Courier New"/>
          <w:color w:val="D8DEE9"/>
          <w:sz w:val="18"/>
          <w:szCs w:val="18"/>
          <w:lang w:val="fr-FR"/>
          <w:rPrChange w:id="73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314"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7315" w:author="Hayfa ZGAYA-BIAU" w:date="2025-06-12T18:32:00Z" w16du:dateUtc="2025-06-12T16:32:00Z">
            <w:rPr>
              <w:rFonts w:ascii="Courier New" w:eastAsia="Courier New" w:hAnsi="Courier New" w:cs="Courier New"/>
              <w:color w:val="D8DEE9"/>
              <w:sz w:val="18"/>
              <w:szCs w:val="18"/>
            </w:rPr>
          </w:rPrChange>
        </w:rPr>
        <w:t xml:space="preserve"> Adam</w:t>
      </w:r>
    </w:p>
    <w:p w14:paraId="2D8E7AA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316"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7317"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73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7319"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73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21"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73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23" w:author="Hayfa ZGAYA-BIAU" w:date="2025-06-12T18:32:00Z" w16du:dateUtc="2025-06-12T16:32:00Z">
            <w:rPr>
              <w:rFonts w:ascii="Courier New" w:eastAsia="Courier New" w:hAnsi="Courier New" w:cs="Courier New"/>
              <w:color w:val="D8DEE9"/>
              <w:sz w:val="18"/>
              <w:szCs w:val="18"/>
            </w:rPr>
          </w:rPrChange>
        </w:rPr>
        <w:t>callbacks</w:t>
      </w:r>
      <w:proofErr w:type="spellEnd"/>
      <w:r w:rsidRPr="008F3D9F">
        <w:rPr>
          <w:rFonts w:ascii="Courier New" w:eastAsia="Courier New" w:hAnsi="Courier New" w:cs="Courier New"/>
          <w:color w:val="D8DEE9"/>
          <w:sz w:val="18"/>
          <w:szCs w:val="18"/>
          <w:lang w:val="fr-FR"/>
          <w:rPrChange w:id="732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325"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732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327" w:author="Hayfa ZGAYA-BIAU" w:date="2025-06-12T18:32:00Z" w16du:dateUtc="2025-06-12T16:32:00Z">
            <w:rPr>
              <w:rFonts w:ascii="Courier New" w:eastAsia="Courier New" w:hAnsi="Courier New" w:cs="Courier New"/>
              <w:color w:val="D8DEE9"/>
              <w:sz w:val="18"/>
              <w:szCs w:val="18"/>
            </w:rPr>
          </w:rPrChange>
        </w:rPr>
        <w:t>ModelCheckpoint</w:t>
      </w:r>
      <w:proofErr w:type="spellEnd"/>
      <w:r w:rsidRPr="008F3D9F">
        <w:rPr>
          <w:rFonts w:ascii="Courier New" w:eastAsia="Courier New" w:hAnsi="Courier New" w:cs="Courier New"/>
          <w:color w:val="D6D6DD"/>
          <w:sz w:val="18"/>
          <w:szCs w:val="18"/>
          <w:lang w:val="fr-FR"/>
          <w:rPrChange w:id="73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32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7330" w:author="Hayfa ZGAYA-BIAU" w:date="2025-06-12T18:32:00Z" w16du:dateUtc="2025-06-12T16:32:00Z">
            <w:rPr>
              <w:rFonts w:ascii="Courier New" w:eastAsia="Courier New" w:hAnsi="Courier New" w:cs="Courier New"/>
              <w:color w:val="D8DEE9"/>
              <w:sz w:val="18"/>
              <w:szCs w:val="18"/>
            </w:rPr>
          </w:rPrChange>
        </w:rPr>
        <w:t>EarlyStopping</w:t>
      </w:r>
      <w:proofErr w:type="spellEnd"/>
    </w:p>
    <w:p w14:paraId="4E03D512"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733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733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73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7334" w:author="Hayfa ZGAYA-BIAU" w:date="2025-06-12T18:32:00Z" w16du:dateUtc="2025-06-12T16:32:00Z">
            <w:rPr>
              <w:rFonts w:ascii="Courier New" w:eastAsia="Courier New" w:hAnsi="Courier New" w:cs="Courier New"/>
              <w:color w:val="D1D1D1"/>
              <w:sz w:val="18"/>
              <w:szCs w:val="18"/>
            </w:rPr>
          </w:rPrChange>
        </w:rPr>
        <w:t>pickle</w:t>
      </w:r>
    </w:p>
    <w:p w14:paraId="0411F82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335" w:author="Hayfa ZGAYA-BIAU" w:date="2025-06-12T18:32:00Z" w16du:dateUtc="2025-06-12T16:32:00Z">
            <w:rPr>
              <w:rFonts w:ascii="Courier New" w:eastAsia="Courier New" w:hAnsi="Courier New" w:cs="Courier New"/>
              <w:color w:val="D8DEE9"/>
              <w:sz w:val="18"/>
              <w:szCs w:val="18"/>
            </w:rPr>
          </w:rPrChange>
        </w:rPr>
      </w:pPr>
    </w:p>
    <w:p w14:paraId="406A614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336"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7337"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73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7339" w:author="Hayfa ZGAYA-BIAU" w:date="2025-06-12T18:32:00Z" w16du:dateUtc="2025-06-12T16:32:00Z">
            <w:rPr>
              <w:rFonts w:ascii="Courier New" w:eastAsia="Courier New" w:hAnsi="Courier New" w:cs="Courier New"/>
              <w:b/>
              <w:color w:val="EFB080"/>
              <w:sz w:val="18"/>
              <w:szCs w:val="18"/>
            </w:rPr>
          </w:rPrChange>
        </w:rPr>
        <w:t>build_cnn_lstm_</w:t>
      </w:r>
      <w:proofErr w:type="gramStart"/>
      <w:r w:rsidRPr="008F3D9F">
        <w:rPr>
          <w:rFonts w:ascii="Courier New" w:eastAsia="Courier New" w:hAnsi="Courier New" w:cs="Courier New"/>
          <w:b/>
          <w:color w:val="EFB080"/>
          <w:sz w:val="18"/>
          <w:szCs w:val="18"/>
          <w:lang w:val="fr-FR"/>
          <w:rPrChange w:id="7340" w:author="Hayfa ZGAYA-BIAU" w:date="2025-06-12T18:32:00Z" w16du:dateUtc="2025-06-12T16:32:00Z">
            <w:rPr>
              <w:rFonts w:ascii="Courier New" w:eastAsia="Courier New" w:hAnsi="Courier New" w:cs="Courier New"/>
              <w:b/>
              <w:color w:val="EFB080"/>
              <w:sz w:val="18"/>
              <w:szCs w:val="18"/>
            </w:rPr>
          </w:rPrChange>
        </w:rPr>
        <w:t>model</w:t>
      </w:r>
      <w:proofErr w:type="spellEnd"/>
      <w:r w:rsidRPr="008F3D9F">
        <w:rPr>
          <w:rFonts w:ascii="Courier New" w:eastAsia="Courier New" w:hAnsi="Courier New" w:cs="Courier New"/>
          <w:color w:val="D8DEE9"/>
          <w:sz w:val="18"/>
          <w:szCs w:val="18"/>
          <w:lang w:val="fr-FR"/>
          <w:rPrChange w:id="7341" w:author="Hayfa ZGAYA-BIAU" w:date="2025-06-12T18:32:00Z" w16du:dateUtc="2025-06-12T16:32:00Z">
            <w:rPr>
              <w:rFonts w:ascii="Courier New" w:eastAsia="Courier New" w:hAnsi="Courier New" w:cs="Courier New"/>
              <w:color w:val="D8DEE9"/>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7342" w:author="Hayfa ZGAYA-BIAU" w:date="2025-06-12T18:32:00Z" w16du:dateUtc="2025-06-12T16:32:00Z">
            <w:rPr>
              <w:rFonts w:ascii="Courier New" w:eastAsia="Courier New" w:hAnsi="Courier New" w:cs="Courier New"/>
              <w:i/>
              <w:color w:val="D6D6DD"/>
              <w:sz w:val="18"/>
              <w:szCs w:val="18"/>
            </w:rPr>
          </w:rPrChange>
        </w:rPr>
        <w:t>input_shape</w:t>
      </w:r>
      <w:proofErr w:type="spellEnd"/>
      <w:r w:rsidRPr="008F3D9F">
        <w:rPr>
          <w:rFonts w:ascii="Courier New" w:eastAsia="Courier New" w:hAnsi="Courier New" w:cs="Courier New"/>
          <w:color w:val="D8DEE9"/>
          <w:sz w:val="18"/>
          <w:szCs w:val="18"/>
          <w:lang w:val="fr-FR"/>
          <w:rPrChange w:id="734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344" w:author="Hayfa ZGAYA-BIAU" w:date="2025-06-12T18:32:00Z" w16du:dateUtc="2025-06-12T16:32:00Z">
            <w:rPr>
              <w:rFonts w:ascii="Courier New" w:eastAsia="Courier New" w:hAnsi="Courier New" w:cs="Courier New"/>
              <w:i/>
              <w:color w:val="D6D6DD"/>
              <w:sz w:val="18"/>
              <w:szCs w:val="18"/>
            </w:rPr>
          </w:rPrChange>
        </w:rPr>
        <w:t>num_classes</w:t>
      </w:r>
      <w:proofErr w:type="spellEnd"/>
      <w:proofErr w:type="gramStart"/>
      <w:r w:rsidRPr="008F3D9F">
        <w:rPr>
          <w:rFonts w:ascii="Courier New" w:eastAsia="Courier New" w:hAnsi="Courier New" w:cs="Courier New"/>
          <w:color w:val="D8DEE9"/>
          <w:sz w:val="18"/>
          <w:szCs w:val="18"/>
          <w:lang w:val="fr-FR"/>
          <w:rPrChange w:id="7345" w:author="Hayfa ZGAYA-BIAU" w:date="2025-06-12T18:32:00Z" w16du:dateUtc="2025-06-12T16:32:00Z">
            <w:rPr>
              <w:rFonts w:ascii="Courier New" w:eastAsia="Courier New" w:hAnsi="Courier New" w:cs="Courier New"/>
              <w:color w:val="D8DEE9"/>
              <w:sz w:val="18"/>
              <w:szCs w:val="18"/>
            </w:rPr>
          </w:rPrChange>
        </w:rPr>
        <w:t>):</w:t>
      </w:r>
      <w:proofErr w:type="gramEnd"/>
    </w:p>
    <w:p w14:paraId="4C231B4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4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73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7348" w:author="Hayfa ZGAYA-BIAU" w:date="2025-06-12T18:32:00Z" w16du:dateUtc="2025-06-12T16:32:00Z">
            <w:rPr>
              <w:rFonts w:ascii="Courier New" w:eastAsia="Courier New" w:hAnsi="Courier New" w:cs="Courier New"/>
              <w:color w:val="E394DC"/>
              <w:sz w:val="18"/>
              <w:szCs w:val="18"/>
            </w:rPr>
          </w:rPrChange>
        </w:rPr>
        <w:t>"""</w:t>
      </w:r>
    </w:p>
    <w:p w14:paraId="79DAC3B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4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5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351" w:author="Hayfa ZGAYA-BIAU" w:date="2025-06-12T18:32:00Z" w16du:dateUtc="2025-06-12T16:32:00Z">
            <w:rPr>
              <w:rFonts w:ascii="Courier New" w:eastAsia="Courier New" w:hAnsi="Courier New" w:cs="Courier New"/>
              <w:color w:val="E394DC"/>
              <w:sz w:val="18"/>
              <w:szCs w:val="18"/>
            </w:rPr>
          </w:rPrChange>
        </w:rPr>
        <w:t>Builds</w:t>
      </w:r>
      <w:proofErr w:type="spellEnd"/>
      <w:r w:rsidRPr="008F3D9F">
        <w:rPr>
          <w:rFonts w:ascii="Courier New" w:eastAsia="Courier New" w:hAnsi="Courier New" w:cs="Courier New"/>
          <w:color w:val="E394DC"/>
          <w:sz w:val="18"/>
          <w:szCs w:val="18"/>
          <w:lang w:val="fr-FR"/>
          <w:rPrChange w:id="7352" w:author="Hayfa ZGAYA-BIAU" w:date="2025-06-12T18:32:00Z" w16du:dateUtc="2025-06-12T16:32:00Z">
            <w:rPr>
              <w:rFonts w:ascii="Courier New" w:eastAsia="Courier New" w:hAnsi="Courier New" w:cs="Courier New"/>
              <w:color w:val="E394DC"/>
              <w:sz w:val="18"/>
              <w:szCs w:val="18"/>
            </w:rPr>
          </w:rPrChange>
        </w:rPr>
        <w:t xml:space="preserve"> a CNN-LSTM model for </w:t>
      </w:r>
      <w:proofErr w:type="spellStart"/>
      <w:r w:rsidRPr="008F3D9F">
        <w:rPr>
          <w:rFonts w:ascii="Courier New" w:eastAsia="Courier New" w:hAnsi="Courier New" w:cs="Courier New"/>
          <w:color w:val="E394DC"/>
          <w:sz w:val="18"/>
          <w:szCs w:val="18"/>
          <w:lang w:val="fr-FR"/>
          <w:rPrChange w:id="7353"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7354" w:author="Hayfa ZGAYA-BIAU" w:date="2025-06-12T18:32:00Z" w16du:dateUtc="2025-06-12T16:32:00Z">
            <w:rPr>
              <w:rFonts w:ascii="Courier New" w:eastAsia="Courier New" w:hAnsi="Courier New" w:cs="Courier New"/>
              <w:color w:val="E394DC"/>
              <w:sz w:val="18"/>
              <w:szCs w:val="18"/>
            </w:rPr>
          </w:rPrChange>
        </w:rPr>
        <w:t xml:space="preserve"> classification.</w:t>
      </w:r>
    </w:p>
    <w:p w14:paraId="5892470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355" w:author="Hayfa ZGAYA-BIAU" w:date="2025-06-12T18:32:00Z" w16du:dateUtc="2025-06-12T16:32:00Z">
            <w:rPr>
              <w:rFonts w:ascii="Courier New" w:eastAsia="Courier New" w:hAnsi="Courier New" w:cs="Courier New"/>
              <w:color w:val="D8DEE9"/>
              <w:sz w:val="18"/>
              <w:szCs w:val="18"/>
            </w:rPr>
          </w:rPrChange>
        </w:rPr>
      </w:pPr>
    </w:p>
    <w:p w14:paraId="7EBB966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5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5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7358" w:author="Hayfa ZGAYA-BIAU" w:date="2025-06-12T18:32:00Z" w16du:dateUtc="2025-06-12T16:32:00Z">
            <w:rPr>
              <w:rFonts w:ascii="Courier New" w:eastAsia="Courier New" w:hAnsi="Courier New" w:cs="Courier New"/>
              <w:color w:val="E394DC"/>
              <w:sz w:val="18"/>
              <w:szCs w:val="18"/>
            </w:rPr>
          </w:rPrChange>
        </w:rPr>
        <w:t>Args:</w:t>
      </w:r>
      <w:proofErr w:type="gramEnd"/>
    </w:p>
    <w:p w14:paraId="7D85FCD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5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6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361" w:author="Hayfa ZGAYA-BIAU" w:date="2025-06-12T18:32:00Z" w16du:dateUtc="2025-06-12T16:32:00Z">
            <w:rPr>
              <w:rFonts w:ascii="Courier New" w:eastAsia="Courier New" w:hAnsi="Courier New" w:cs="Courier New"/>
              <w:color w:val="E394DC"/>
              <w:sz w:val="18"/>
              <w:szCs w:val="18"/>
            </w:rPr>
          </w:rPrChange>
        </w:rPr>
        <w:t>input</w:t>
      </w:r>
      <w:proofErr w:type="gramEnd"/>
      <w:r w:rsidRPr="008F3D9F">
        <w:rPr>
          <w:rFonts w:ascii="Courier New" w:eastAsia="Courier New" w:hAnsi="Courier New" w:cs="Courier New"/>
          <w:color w:val="E394DC"/>
          <w:sz w:val="18"/>
          <w:szCs w:val="18"/>
          <w:lang w:val="fr-FR"/>
          <w:rPrChange w:id="7362" w:author="Hayfa ZGAYA-BIAU" w:date="2025-06-12T18:32:00Z" w16du:dateUtc="2025-06-12T16:32:00Z">
            <w:rPr>
              <w:rFonts w:ascii="Courier New" w:eastAsia="Courier New" w:hAnsi="Courier New" w:cs="Courier New"/>
              <w:color w:val="E394DC"/>
              <w:sz w:val="18"/>
              <w:szCs w:val="18"/>
            </w:rPr>
          </w:rPrChange>
        </w:rPr>
        <w:t>_shape</w:t>
      </w:r>
      <w:proofErr w:type="spellEnd"/>
      <w:r w:rsidRPr="008F3D9F">
        <w:rPr>
          <w:rFonts w:ascii="Courier New" w:eastAsia="Courier New" w:hAnsi="Courier New" w:cs="Courier New"/>
          <w:color w:val="E394DC"/>
          <w:sz w:val="18"/>
          <w:szCs w:val="18"/>
          <w:lang w:val="fr-FR"/>
          <w:rPrChange w:id="7363" w:author="Hayfa ZGAYA-BIAU" w:date="2025-06-12T18:32:00Z" w16du:dateUtc="2025-06-12T16:32:00Z">
            <w:rPr>
              <w:rFonts w:ascii="Courier New" w:eastAsia="Courier New" w:hAnsi="Courier New" w:cs="Courier New"/>
              <w:color w:val="E394DC"/>
              <w:sz w:val="18"/>
              <w:szCs w:val="18"/>
            </w:rPr>
          </w:rPrChange>
        </w:rPr>
        <w:t xml:space="preserve"> (tuple</w:t>
      </w:r>
      <w:proofErr w:type="gramStart"/>
      <w:r w:rsidRPr="008F3D9F">
        <w:rPr>
          <w:rFonts w:ascii="Courier New" w:eastAsia="Courier New" w:hAnsi="Courier New" w:cs="Courier New"/>
          <w:color w:val="E394DC"/>
          <w:sz w:val="18"/>
          <w:szCs w:val="18"/>
          <w:lang w:val="fr-FR"/>
          <w:rPrChange w:id="736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365" w:author="Hayfa ZGAYA-BIAU" w:date="2025-06-12T18:32:00Z" w16du:dateUtc="2025-06-12T16:32:00Z">
            <w:rPr>
              <w:rFonts w:ascii="Courier New" w:eastAsia="Courier New" w:hAnsi="Courier New" w:cs="Courier New"/>
              <w:color w:val="E394DC"/>
              <w:sz w:val="18"/>
              <w:szCs w:val="18"/>
            </w:rPr>
          </w:rPrChange>
        </w:rPr>
        <w:t xml:space="preserve"> Shape of input </w:t>
      </w:r>
      <w:proofErr w:type="spellStart"/>
      <w:r w:rsidRPr="008F3D9F">
        <w:rPr>
          <w:rFonts w:ascii="Courier New" w:eastAsia="Courier New" w:hAnsi="Courier New" w:cs="Courier New"/>
          <w:color w:val="E394DC"/>
          <w:sz w:val="18"/>
          <w:szCs w:val="18"/>
          <w:lang w:val="fr-FR"/>
          <w:rPrChange w:id="7366"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7367" w:author="Hayfa ZGAYA-BIAU" w:date="2025-06-12T18:32:00Z" w16du:dateUtc="2025-06-12T16:32:00Z">
            <w:rPr>
              <w:rFonts w:ascii="Courier New" w:eastAsia="Courier New" w:hAnsi="Courier New" w:cs="Courier New"/>
              <w:color w:val="E394DC"/>
              <w:sz w:val="18"/>
              <w:szCs w:val="18"/>
            </w:rPr>
          </w:rPrChange>
        </w:rPr>
        <w:t xml:space="preserve"> (frames, </w:t>
      </w:r>
      <w:proofErr w:type="spellStart"/>
      <w:r w:rsidRPr="008F3D9F">
        <w:rPr>
          <w:rFonts w:ascii="Courier New" w:eastAsia="Courier New" w:hAnsi="Courier New" w:cs="Courier New"/>
          <w:color w:val="E394DC"/>
          <w:sz w:val="18"/>
          <w:szCs w:val="18"/>
          <w:lang w:val="fr-FR"/>
          <w:rPrChange w:id="7368" w:author="Hayfa ZGAYA-BIAU" w:date="2025-06-12T18:32:00Z" w16du:dateUtc="2025-06-12T16:32:00Z">
            <w:rPr>
              <w:rFonts w:ascii="Courier New" w:eastAsia="Courier New" w:hAnsi="Courier New" w:cs="Courier New"/>
              <w:color w:val="E394DC"/>
              <w:sz w:val="18"/>
              <w:szCs w:val="18"/>
            </w:rPr>
          </w:rPrChange>
        </w:rPr>
        <w:t>height</w:t>
      </w:r>
      <w:proofErr w:type="spellEnd"/>
      <w:r w:rsidRPr="008F3D9F">
        <w:rPr>
          <w:rFonts w:ascii="Courier New" w:eastAsia="Courier New" w:hAnsi="Courier New" w:cs="Courier New"/>
          <w:color w:val="E394DC"/>
          <w:sz w:val="18"/>
          <w:szCs w:val="18"/>
          <w:lang w:val="fr-FR"/>
          <w:rPrChange w:id="736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370" w:author="Hayfa ZGAYA-BIAU" w:date="2025-06-12T18:32:00Z" w16du:dateUtc="2025-06-12T16:32:00Z">
            <w:rPr>
              <w:rFonts w:ascii="Courier New" w:eastAsia="Courier New" w:hAnsi="Courier New" w:cs="Courier New"/>
              <w:color w:val="E394DC"/>
              <w:sz w:val="18"/>
              <w:szCs w:val="18"/>
            </w:rPr>
          </w:rPrChange>
        </w:rPr>
        <w:t>width</w:t>
      </w:r>
      <w:proofErr w:type="spellEnd"/>
      <w:r w:rsidRPr="008F3D9F">
        <w:rPr>
          <w:rFonts w:ascii="Courier New" w:eastAsia="Courier New" w:hAnsi="Courier New" w:cs="Courier New"/>
          <w:color w:val="E394DC"/>
          <w:sz w:val="18"/>
          <w:szCs w:val="18"/>
          <w:lang w:val="fr-FR"/>
          <w:rPrChange w:id="7371" w:author="Hayfa ZGAYA-BIAU" w:date="2025-06-12T18:32:00Z" w16du:dateUtc="2025-06-12T16:32:00Z">
            <w:rPr>
              <w:rFonts w:ascii="Courier New" w:eastAsia="Courier New" w:hAnsi="Courier New" w:cs="Courier New"/>
              <w:color w:val="E394DC"/>
              <w:sz w:val="18"/>
              <w:szCs w:val="18"/>
            </w:rPr>
          </w:rPrChange>
        </w:rPr>
        <w:t>, channels).</w:t>
      </w:r>
    </w:p>
    <w:p w14:paraId="1841442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7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7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374" w:author="Hayfa ZGAYA-BIAU" w:date="2025-06-12T18:32:00Z" w16du:dateUtc="2025-06-12T16:32:00Z">
            <w:rPr>
              <w:rFonts w:ascii="Courier New" w:eastAsia="Courier New" w:hAnsi="Courier New" w:cs="Courier New"/>
              <w:color w:val="E394DC"/>
              <w:sz w:val="18"/>
              <w:szCs w:val="18"/>
            </w:rPr>
          </w:rPrChange>
        </w:rPr>
        <w:t>num</w:t>
      </w:r>
      <w:proofErr w:type="gramEnd"/>
      <w:r w:rsidRPr="008F3D9F">
        <w:rPr>
          <w:rFonts w:ascii="Courier New" w:eastAsia="Courier New" w:hAnsi="Courier New" w:cs="Courier New"/>
          <w:color w:val="E394DC"/>
          <w:sz w:val="18"/>
          <w:szCs w:val="18"/>
          <w:lang w:val="fr-FR"/>
          <w:rPrChange w:id="7375" w:author="Hayfa ZGAYA-BIAU" w:date="2025-06-12T18:32:00Z" w16du:dateUtc="2025-06-12T16:32:00Z">
            <w:rPr>
              <w:rFonts w:ascii="Courier New" w:eastAsia="Courier New" w:hAnsi="Courier New" w:cs="Courier New"/>
              <w:color w:val="E394DC"/>
              <w:sz w:val="18"/>
              <w:szCs w:val="18"/>
            </w:rPr>
          </w:rPrChange>
        </w:rPr>
        <w:t>_classes</w:t>
      </w:r>
      <w:proofErr w:type="spellEnd"/>
      <w:r w:rsidRPr="008F3D9F">
        <w:rPr>
          <w:rFonts w:ascii="Courier New" w:eastAsia="Courier New" w:hAnsi="Courier New" w:cs="Courier New"/>
          <w:color w:val="E394DC"/>
          <w:sz w:val="18"/>
          <w:szCs w:val="18"/>
          <w:lang w:val="fr-FR"/>
          <w:rPrChange w:id="737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377"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737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37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380" w:author="Hayfa ZGAYA-BIAU" w:date="2025-06-12T18:32:00Z" w16du:dateUtc="2025-06-12T16:32:00Z">
            <w:rPr>
              <w:rFonts w:ascii="Courier New" w:eastAsia="Courier New" w:hAnsi="Courier New" w:cs="Courier New"/>
              <w:color w:val="E394DC"/>
              <w:sz w:val="18"/>
              <w:szCs w:val="18"/>
            </w:rPr>
          </w:rPrChange>
        </w:rPr>
        <w:t>Number</w:t>
      </w:r>
      <w:proofErr w:type="spellEnd"/>
      <w:r w:rsidRPr="008F3D9F">
        <w:rPr>
          <w:rFonts w:ascii="Courier New" w:eastAsia="Courier New" w:hAnsi="Courier New" w:cs="Courier New"/>
          <w:color w:val="E394DC"/>
          <w:sz w:val="18"/>
          <w:szCs w:val="18"/>
          <w:lang w:val="fr-FR"/>
          <w:rPrChange w:id="7381" w:author="Hayfa ZGAYA-BIAU" w:date="2025-06-12T18:32:00Z" w16du:dateUtc="2025-06-12T16:32:00Z">
            <w:rPr>
              <w:rFonts w:ascii="Courier New" w:eastAsia="Courier New" w:hAnsi="Courier New" w:cs="Courier New"/>
              <w:color w:val="E394DC"/>
              <w:sz w:val="18"/>
              <w:szCs w:val="18"/>
            </w:rPr>
          </w:rPrChange>
        </w:rPr>
        <w:t xml:space="preserve"> of output classes.</w:t>
      </w:r>
    </w:p>
    <w:p w14:paraId="1AE1799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382" w:author="Hayfa ZGAYA-BIAU" w:date="2025-06-12T18:32:00Z" w16du:dateUtc="2025-06-12T16:32:00Z">
            <w:rPr>
              <w:rFonts w:ascii="Courier New" w:eastAsia="Courier New" w:hAnsi="Courier New" w:cs="Courier New"/>
              <w:color w:val="D8DEE9"/>
              <w:sz w:val="18"/>
              <w:szCs w:val="18"/>
            </w:rPr>
          </w:rPrChange>
        </w:rPr>
      </w:pPr>
    </w:p>
    <w:p w14:paraId="570290B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8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84"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385"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7386" w:author="Hayfa ZGAYA-BIAU" w:date="2025-06-12T18:32:00Z" w16du:dateUtc="2025-06-12T16:32:00Z">
            <w:rPr>
              <w:rFonts w:ascii="Courier New" w:eastAsia="Courier New" w:hAnsi="Courier New" w:cs="Courier New"/>
              <w:color w:val="E394DC"/>
              <w:sz w:val="18"/>
              <w:szCs w:val="18"/>
            </w:rPr>
          </w:rPrChange>
        </w:rPr>
        <w:t>:</w:t>
      </w:r>
      <w:proofErr w:type="gramEnd"/>
    </w:p>
    <w:p w14:paraId="1877784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8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8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389"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7390"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7391" w:author="Hayfa ZGAYA-BIAU" w:date="2025-06-12T18:32:00Z" w16du:dateUtc="2025-06-12T16:32:00Z">
            <w:rPr>
              <w:rFonts w:ascii="Courier New" w:eastAsia="Courier New" w:hAnsi="Courier New" w:cs="Courier New"/>
              <w:color w:val="E394DC"/>
              <w:sz w:val="18"/>
              <w:szCs w:val="18"/>
            </w:rPr>
          </w:rPrChange>
        </w:rPr>
        <w:t>Model</w:t>
      </w:r>
      <w:proofErr w:type="spellEnd"/>
      <w:r w:rsidRPr="008F3D9F">
        <w:rPr>
          <w:rFonts w:ascii="Courier New" w:eastAsia="Courier New" w:hAnsi="Courier New" w:cs="Courier New"/>
          <w:color w:val="E394DC"/>
          <w:sz w:val="18"/>
          <w:szCs w:val="18"/>
          <w:lang w:val="fr-FR"/>
          <w:rPrChange w:id="739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39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394" w:author="Hayfa ZGAYA-BIAU" w:date="2025-06-12T18:32:00Z" w16du:dateUtc="2025-06-12T16:32:00Z">
            <w:rPr>
              <w:rFonts w:ascii="Courier New" w:eastAsia="Courier New" w:hAnsi="Courier New" w:cs="Courier New"/>
              <w:color w:val="E394DC"/>
              <w:sz w:val="18"/>
              <w:szCs w:val="18"/>
            </w:rPr>
          </w:rPrChange>
        </w:rPr>
        <w:t>Compiled</w:t>
      </w:r>
      <w:proofErr w:type="spellEnd"/>
      <w:r w:rsidRPr="008F3D9F">
        <w:rPr>
          <w:rFonts w:ascii="Courier New" w:eastAsia="Courier New" w:hAnsi="Courier New" w:cs="Courier New"/>
          <w:color w:val="E394DC"/>
          <w:sz w:val="18"/>
          <w:szCs w:val="18"/>
          <w:lang w:val="fr-FR"/>
          <w:rPrChange w:id="7395" w:author="Hayfa ZGAYA-BIAU" w:date="2025-06-12T18:32:00Z" w16du:dateUtc="2025-06-12T16:32:00Z">
            <w:rPr>
              <w:rFonts w:ascii="Courier New" w:eastAsia="Courier New" w:hAnsi="Courier New" w:cs="Courier New"/>
              <w:color w:val="E394DC"/>
              <w:sz w:val="18"/>
              <w:szCs w:val="18"/>
            </w:rPr>
          </w:rPrChange>
        </w:rPr>
        <w:t xml:space="preserve"> model.</w:t>
      </w:r>
    </w:p>
    <w:p w14:paraId="3A4F136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39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397" w:author="Hayfa ZGAYA-BIAU" w:date="2025-06-12T18:32:00Z" w16du:dateUtc="2025-06-12T16:32:00Z">
            <w:rPr>
              <w:rFonts w:ascii="Courier New" w:eastAsia="Courier New" w:hAnsi="Courier New" w:cs="Courier New"/>
              <w:color w:val="E394DC"/>
              <w:sz w:val="18"/>
              <w:szCs w:val="18"/>
            </w:rPr>
          </w:rPrChange>
        </w:rPr>
        <w:t xml:space="preserve">   """</w:t>
      </w:r>
    </w:p>
    <w:p w14:paraId="06A8A38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39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39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7400"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74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4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0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AAA0FA"/>
          <w:sz w:val="18"/>
          <w:szCs w:val="18"/>
          <w:lang w:val="fr-FR"/>
          <w:rPrChange w:id="7404" w:author="Hayfa ZGAYA-BIAU" w:date="2025-06-12T18:32:00Z" w16du:dateUtc="2025-06-12T16:32:00Z">
            <w:rPr>
              <w:rFonts w:ascii="Courier New" w:eastAsia="Courier New" w:hAnsi="Courier New" w:cs="Courier New"/>
              <w:color w:val="AAA0FA"/>
              <w:sz w:val="18"/>
              <w:szCs w:val="18"/>
            </w:rPr>
          </w:rPrChange>
        </w:rPr>
        <w:t>Sequential</w:t>
      </w:r>
      <w:proofErr w:type="spellEnd"/>
      <w:r w:rsidRPr="008F3D9F">
        <w:rPr>
          <w:rFonts w:ascii="Courier New" w:eastAsia="Courier New" w:hAnsi="Courier New" w:cs="Courier New"/>
          <w:color w:val="D6D6DD"/>
          <w:sz w:val="18"/>
          <w:szCs w:val="18"/>
          <w:lang w:val="fr-FR"/>
          <w:rPrChange w:id="740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406" w:author="Hayfa ZGAYA-BIAU" w:date="2025-06-12T18:32:00Z" w16du:dateUtc="2025-06-12T16:32:00Z">
            <w:rPr>
              <w:rFonts w:ascii="Courier New" w:eastAsia="Courier New" w:hAnsi="Courier New" w:cs="Courier New"/>
              <w:color w:val="D6D6DD"/>
              <w:sz w:val="18"/>
              <w:szCs w:val="18"/>
            </w:rPr>
          </w:rPrChange>
        </w:rPr>
        <w:t>)</w:t>
      </w:r>
    </w:p>
    <w:p w14:paraId="0E951EC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40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408" w:author="Hayfa ZGAYA-BIAU" w:date="2025-06-12T18:32:00Z" w16du:dateUtc="2025-06-12T16:32:00Z">
            <w:rPr>
              <w:rFonts w:ascii="Courier New" w:eastAsia="Courier New" w:hAnsi="Courier New" w:cs="Courier New"/>
              <w:color w:val="D8DEE9"/>
              <w:sz w:val="18"/>
              <w:szCs w:val="18"/>
            </w:rPr>
          </w:rPrChange>
        </w:rPr>
        <w:t xml:space="preserve">  </w:t>
      </w:r>
    </w:p>
    <w:p w14:paraId="09C9568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40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4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411" w:author="Hayfa ZGAYA-BIAU" w:date="2025-06-12T18:32:00Z" w16du:dateUtc="2025-06-12T16:32:00Z">
            <w:rPr>
              <w:rFonts w:ascii="Courier New" w:eastAsia="Courier New" w:hAnsi="Courier New" w:cs="Courier New"/>
              <w:i/>
              <w:color w:val="FFFFFF"/>
              <w:sz w:val="18"/>
              <w:szCs w:val="18"/>
            </w:rPr>
          </w:rPrChange>
        </w:rPr>
        <w:t xml:space="preserve"># Apply Conv2D to </w:t>
      </w:r>
      <w:proofErr w:type="spellStart"/>
      <w:r w:rsidRPr="008F3D9F">
        <w:rPr>
          <w:rFonts w:ascii="Courier New" w:eastAsia="Courier New" w:hAnsi="Courier New" w:cs="Courier New"/>
          <w:i/>
          <w:color w:val="FFFFFF"/>
          <w:sz w:val="18"/>
          <w:szCs w:val="18"/>
          <w:lang w:val="fr-FR"/>
          <w:rPrChange w:id="7412" w:author="Hayfa ZGAYA-BIAU" w:date="2025-06-12T18:32:00Z" w16du:dateUtc="2025-06-12T16:32:00Z">
            <w:rPr>
              <w:rFonts w:ascii="Courier New" w:eastAsia="Courier New" w:hAnsi="Courier New" w:cs="Courier New"/>
              <w:i/>
              <w:color w:val="FFFFFF"/>
              <w:sz w:val="18"/>
              <w:szCs w:val="18"/>
            </w:rPr>
          </w:rPrChange>
        </w:rPr>
        <w:t>each</w:t>
      </w:r>
      <w:proofErr w:type="spellEnd"/>
      <w:r w:rsidRPr="008F3D9F">
        <w:rPr>
          <w:rFonts w:ascii="Courier New" w:eastAsia="Courier New" w:hAnsi="Courier New" w:cs="Courier New"/>
          <w:i/>
          <w:color w:val="FFFFFF"/>
          <w:sz w:val="18"/>
          <w:szCs w:val="18"/>
          <w:lang w:val="fr-FR"/>
          <w:rPrChange w:id="7413" w:author="Hayfa ZGAYA-BIAU" w:date="2025-06-12T18:32:00Z" w16du:dateUtc="2025-06-12T16:32:00Z">
            <w:rPr>
              <w:rFonts w:ascii="Courier New" w:eastAsia="Courier New" w:hAnsi="Courier New" w:cs="Courier New"/>
              <w:i/>
              <w:color w:val="FFFFFF"/>
              <w:sz w:val="18"/>
              <w:szCs w:val="18"/>
            </w:rPr>
          </w:rPrChange>
        </w:rPr>
        <w:t xml:space="preserve"> frame in the </w:t>
      </w:r>
      <w:proofErr w:type="spellStart"/>
      <w:r w:rsidRPr="008F3D9F">
        <w:rPr>
          <w:rFonts w:ascii="Courier New" w:eastAsia="Courier New" w:hAnsi="Courier New" w:cs="Courier New"/>
          <w:i/>
          <w:color w:val="FFFFFF"/>
          <w:sz w:val="18"/>
          <w:szCs w:val="18"/>
          <w:lang w:val="fr-FR"/>
          <w:rPrChange w:id="7414" w:author="Hayfa ZGAYA-BIAU" w:date="2025-06-12T18:32:00Z" w16du:dateUtc="2025-06-12T16:32:00Z">
            <w:rPr>
              <w:rFonts w:ascii="Courier New" w:eastAsia="Courier New" w:hAnsi="Courier New" w:cs="Courier New"/>
              <w:i/>
              <w:color w:val="FFFFFF"/>
              <w:sz w:val="18"/>
              <w:szCs w:val="18"/>
            </w:rPr>
          </w:rPrChange>
        </w:rPr>
        <w:t>sequence</w:t>
      </w:r>
      <w:proofErr w:type="spellEnd"/>
    </w:p>
    <w:p w14:paraId="0C0994B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41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41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417"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4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419"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42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421"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42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AAA0FA"/>
          <w:sz w:val="18"/>
          <w:szCs w:val="18"/>
          <w:lang w:val="fr-FR"/>
          <w:rPrChange w:id="7423" w:author="Hayfa ZGAYA-BIAU" w:date="2025-06-12T18:32:00Z" w16du:dateUtc="2025-06-12T16:32:00Z">
            <w:rPr>
              <w:rFonts w:ascii="Courier New" w:eastAsia="Courier New" w:hAnsi="Courier New" w:cs="Courier New"/>
              <w:color w:val="AAA0FA"/>
              <w:sz w:val="18"/>
              <w:szCs w:val="18"/>
            </w:rPr>
          </w:rPrChange>
        </w:rPr>
        <w:t>Conv2</w:t>
      </w:r>
      <w:proofErr w:type="gramStart"/>
      <w:r w:rsidRPr="008F3D9F">
        <w:rPr>
          <w:rFonts w:ascii="Courier New" w:eastAsia="Courier New" w:hAnsi="Courier New" w:cs="Courier New"/>
          <w:color w:val="AAA0FA"/>
          <w:sz w:val="18"/>
          <w:szCs w:val="18"/>
          <w:lang w:val="fr-FR"/>
          <w:rPrChange w:id="7424" w:author="Hayfa ZGAYA-BIAU" w:date="2025-06-12T18:32:00Z" w16du:dateUtc="2025-06-12T16:32:00Z">
            <w:rPr>
              <w:rFonts w:ascii="Courier New" w:eastAsia="Courier New" w:hAnsi="Courier New" w:cs="Courier New"/>
              <w:color w:val="AAA0FA"/>
              <w:sz w:val="18"/>
              <w:szCs w:val="18"/>
            </w:rPr>
          </w:rPrChange>
        </w:rPr>
        <w:t>D</w:t>
      </w:r>
      <w:r w:rsidRPr="008F3D9F">
        <w:rPr>
          <w:rFonts w:ascii="Courier New" w:eastAsia="Courier New" w:hAnsi="Courier New" w:cs="Courier New"/>
          <w:color w:val="D6D6DD"/>
          <w:sz w:val="18"/>
          <w:szCs w:val="18"/>
          <w:lang w:val="fr-FR"/>
          <w:rPrChange w:id="742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426" w:author="Hayfa ZGAYA-BIAU" w:date="2025-06-12T18:32:00Z" w16du:dateUtc="2025-06-12T16:32:00Z">
            <w:rPr>
              <w:rFonts w:ascii="Courier New" w:eastAsia="Courier New" w:hAnsi="Courier New" w:cs="Courier New"/>
              <w:color w:val="EBC88D"/>
              <w:sz w:val="18"/>
              <w:szCs w:val="18"/>
            </w:rPr>
          </w:rPrChange>
        </w:rPr>
        <w:t>32</w:t>
      </w:r>
      <w:r w:rsidRPr="008F3D9F">
        <w:rPr>
          <w:rFonts w:ascii="Courier New" w:eastAsia="Courier New" w:hAnsi="Courier New" w:cs="Courier New"/>
          <w:color w:val="D6D6DD"/>
          <w:sz w:val="18"/>
          <w:szCs w:val="18"/>
          <w:lang w:val="fr-FR"/>
          <w:rPrChange w:id="74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4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30" w:author="Hayfa ZGAYA-BIAU" w:date="2025-06-12T18:32:00Z" w16du:dateUtc="2025-06-12T16:32:00Z">
            <w:rPr>
              <w:rFonts w:ascii="Courier New" w:eastAsia="Courier New" w:hAnsi="Courier New" w:cs="Courier New"/>
              <w:color w:val="EBC88D"/>
              <w:sz w:val="18"/>
              <w:szCs w:val="18"/>
            </w:rPr>
          </w:rPrChange>
        </w:rPr>
        <w:t>3</w:t>
      </w:r>
      <w:r w:rsidRPr="008F3D9F">
        <w:rPr>
          <w:rFonts w:ascii="Courier New" w:eastAsia="Courier New" w:hAnsi="Courier New" w:cs="Courier New"/>
          <w:color w:val="D6D6DD"/>
          <w:sz w:val="18"/>
          <w:szCs w:val="18"/>
          <w:lang w:val="fr-FR"/>
          <w:rPrChange w:id="74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32" w:author="Hayfa ZGAYA-BIAU" w:date="2025-06-12T18:32:00Z" w16du:dateUtc="2025-06-12T16:32:00Z">
            <w:rPr>
              <w:rFonts w:ascii="Courier New" w:eastAsia="Courier New" w:hAnsi="Courier New" w:cs="Courier New"/>
              <w:color w:val="EBC88D"/>
              <w:sz w:val="18"/>
              <w:szCs w:val="18"/>
            </w:rPr>
          </w:rPrChange>
        </w:rPr>
        <w:t>3</w:t>
      </w:r>
      <w:r w:rsidRPr="008F3D9F">
        <w:rPr>
          <w:rFonts w:ascii="Courier New" w:eastAsia="Courier New" w:hAnsi="Courier New" w:cs="Courier New"/>
          <w:color w:val="D6D6DD"/>
          <w:sz w:val="18"/>
          <w:szCs w:val="18"/>
          <w:lang w:val="fr-FR"/>
          <w:rPrChange w:id="74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7435" w:author="Hayfa ZGAYA-BIAU" w:date="2025-06-12T18:32:00Z" w16du:dateUtc="2025-06-12T16:32:00Z">
            <w:rPr>
              <w:rFonts w:ascii="Courier New" w:eastAsia="Courier New" w:hAnsi="Courier New" w:cs="Courier New"/>
              <w:i/>
              <w:color w:val="D6D6DD"/>
              <w:sz w:val="18"/>
              <w:szCs w:val="18"/>
            </w:rPr>
          </w:rPrChange>
        </w:rPr>
        <w:t>activation</w:t>
      </w:r>
      <w:r w:rsidRPr="008F3D9F">
        <w:rPr>
          <w:rFonts w:ascii="Courier New" w:eastAsia="Courier New" w:hAnsi="Courier New" w:cs="Courier New"/>
          <w:color w:val="D6D6DD"/>
          <w:sz w:val="18"/>
          <w:szCs w:val="18"/>
          <w:lang w:val="fr-FR"/>
          <w:rPrChange w:id="74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437" w:author="Hayfa ZGAYA-BIAU" w:date="2025-06-12T18:32:00Z" w16du:dateUtc="2025-06-12T16:32:00Z">
            <w:rPr>
              <w:rFonts w:ascii="Courier New" w:eastAsia="Courier New" w:hAnsi="Courier New" w:cs="Courier New"/>
              <w:color w:val="E394DC"/>
              <w:sz w:val="18"/>
              <w:szCs w:val="18"/>
            </w:rPr>
          </w:rPrChange>
        </w:rPr>
        <w:t>'relu'</w:t>
      </w:r>
      <w:r w:rsidRPr="008F3D9F">
        <w:rPr>
          <w:rFonts w:ascii="Courier New" w:eastAsia="Courier New" w:hAnsi="Courier New" w:cs="Courier New"/>
          <w:color w:val="D6D6DD"/>
          <w:sz w:val="18"/>
          <w:szCs w:val="18"/>
          <w:lang w:val="fr-FR"/>
          <w:rPrChange w:id="74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440" w:author="Hayfa ZGAYA-BIAU" w:date="2025-06-12T18:32:00Z" w16du:dateUtc="2025-06-12T16:32:00Z">
            <w:rPr>
              <w:rFonts w:ascii="Courier New" w:eastAsia="Courier New" w:hAnsi="Courier New" w:cs="Courier New"/>
              <w:i/>
              <w:color w:val="D6D6DD"/>
              <w:sz w:val="18"/>
              <w:szCs w:val="18"/>
            </w:rPr>
          </w:rPrChange>
        </w:rPr>
        <w:t>input_shape</w:t>
      </w:r>
      <w:proofErr w:type="spellEnd"/>
      <w:r w:rsidRPr="008F3D9F">
        <w:rPr>
          <w:rFonts w:ascii="Courier New" w:eastAsia="Courier New" w:hAnsi="Courier New" w:cs="Courier New"/>
          <w:color w:val="D6D6DD"/>
          <w:sz w:val="18"/>
          <w:szCs w:val="18"/>
          <w:lang w:val="fr-FR"/>
          <w:rPrChange w:id="744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7442" w:author="Hayfa ZGAYA-BIAU" w:date="2025-06-12T18:32:00Z" w16du:dateUtc="2025-06-12T16:32:00Z">
            <w:rPr>
              <w:rFonts w:ascii="Courier New" w:eastAsia="Courier New" w:hAnsi="Courier New" w:cs="Courier New"/>
              <w:i/>
              <w:color w:val="D6D6DD"/>
              <w:sz w:val="18"/>
              <w:szCs w:val="18"/>
            </w:rPr>
          </w:rPrChange>
        </w:rPr>
        <w:t>input_shape</w:t>
      </w:r>
      <w:proofErr w:type="spellEnd"/>
      <w:r w:rsidRPr="008F3D9F">
        <w:rPr>
          <w:rFonts w:ascii="Courier New" w:eastAsia="Courier New" w:hAnsi="Courier New" w:cs="Courier New"/>
          <w:color w:val="D6D6DD"/>
          <w:sz w:val="18"/>
          <w:szCs w:val="18"/>
          <w:lang w:val="fr-FR"/>
          <w:rPrChange w:id="7443" w:author="Hayfa ZGAYA-BIAU" w:date="2025-06-12T18:32:00Z" w16du:dateUtc="2025-06-12T16:32:00Z">
            <w:rPr>
              <w:rFonts w:ascii="Courier New" w:eastAsia="Courier New" w:hAnsi="Courier New" w:cs="Courier New"/>
              <w:color w:val="D6D6DD"/>
              <w:sz w:val="18"/>
              <w:szCs w:val="18"/>
            </w:rPr>
          </w:rPrChange>
        </w:rPr>
        <w:t>))</w:t>
      </w:r>
    </w:p>
    <w:p w14:paraId="669C281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4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4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446"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4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448"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44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450"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45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AAA0FA"/>
          <w:sz w:val="18"/>
          <w:szCs w:val="18"/>
          <w:lang w:val="fr-FR"/>
          <w:rPrChange w:id="7452" w:author="Hayfa ZGAYA-BIAU" w:date="2025-06-12T18:32:00Z" w16du:dateUtc="2025-06-12T16:32:00Z">
            <w:rPr>
              <w:rFonts w:ascii="Courier New" w:eastAsia="Courier New" w:hAnsi="Courier New" w:cs="Courier New"/>
              <w:color w:val="AAA0FA"/>
              <w:sz w:val="18"/>
              <w:szCs w:val="18"/>
            </w:rPr>
          </w:rPrChange>
        </w:rPr>
        <w:t>MaxPooling2</w:t>
      </w:r>
      <w:proofErr w:type="gramStart"/>
      <w:r w:rsidRPr="008F3D9F">
        <w:rPr>
          <w:rFonts w:ascii="Courier New" w:eastAsia="Courier New" w:hAnsi="Courier New" w:cs="Courier New"/>
          <w:color w:val="AAA0FA"/>
          <w:sz w:val="18"/>
          <w:szCs w:val="18"/>
          <w:lang w:val="fr-FR"/>
          <w:rPrChange w:id="7453" w:author="Hayfa ZGAYA-BIAU" w:date="2025-06-12T18:32:00Z" w16du:dateUtc="2025-06-12T16:32:00Z">
            <w:rPr>
              <w:rFonts w:ascii="Courier New" w:eastAsia="Courier New" w:hAnsi="Courier New" w:cs="Courier New"/>
              <w:color w:val="AAA0FA"/>
              <w:sz w:val="18"/>
              <w:szCs w:val="18"/>
            </w:rPr>
          </w:rPrChange>
        </w:rPr>
        <w:t>D</w:t>
      </w:r>
      <w:r w:rsidRPr="008F3D9F">
        <w:rPr>
          <w:rFonts w:ascii="Courier New" w:eastAsia="Courier New" w:hAnsi="Courier New" w:cs="Courier New"/>
          <w:color w:val="D6D6DD"/>
          <w:sz w:val="18"/>
          <w:szCs w:val="18"/>
          <w:lang w:val="fr-FR"/>
          <w:rPrChange w:id="745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4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56"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74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58"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7459" w:author="Hayfa ZGAYA-BIAU" w:date="2025-06-12T18:32:00Z" w16du:dateUtc="2025-06-12T16:32:00Z">
            <w:rPr>
              <w:rFonts w:ascii="Courier New" w:eastAsia="Courier New" w:hAnsi="Courier New" w:cs="Courier New"/>
              <w:color w:val="D6D6DD"/>
              <w:sz w:val="18"/>
              <w:szCs w:val="18"/>
            </w:rPr>
          </w:rPrChange>
        </w:rPr>
        <w:t>))))</w:t>
      </w:r>
    </w:p>
    <w:p w14:paraId="0FBB103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46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46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462"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4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464"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46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466"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46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468" w:author="Hayfa ZGAYA-BIAU" w:date="2025-06-12T18:32:00Z" w16du:dateUtc="2025-06-12T16:32:00Z">
            <w:rPr>
              <w:rFonts w:ascii="Courier New" w:eastAsia="Courier New" w:hAnsi="Courier New" w:cs="Courier New"/>
              <w:color w:val="AAA0FA"/>
              <w:sz w:val="18"/>
              <w:szCs w:val="18"/>
            </w:rPr>
          </w:rPrChange>
        </w:rPr>
        <w:t>BatchNormalization</w:t>
      </w:r>
      <w:proofErr w:type="spellEnd"/>
      <w:r w:rsidRPr="008F3D9F">
        <w:rPr>
          <w:rFonts w:ascii="Courier New" w:eastAsia="Courier New" w:hAnsi="Courier New" w:cs="Courier New"/>
          <w:color w:val="D6D6DD"/>
          <w:sz w:val="18"/>
          <w:szCs w:val="18"/>
          <w:lang w:val="fr-FR"/>
          <w:rPrChange w:id="746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470" w:author="Hayfa ZGAYA-BIAU" w:date="2025-06-12T18:32:00Z" w16du:dateUtc="2025-06-12T16:32:00Z">
            <w:rPr>
              <w:rFonts w:ascii="Courier New" w:eastAsia="Courier New" w:hAnsi="Courier New" w:cs="Courier New"/>
              <w:color w:val="D6D6DD"/>
              <w:sz w:val="18"/>
              <w:szCs w:val="18"/>
            </w:rPr>
          </w:rPrChange>
        </w:rPr>
        <w:t>)))</w:t>
      </w:r>
    </w:p>
    <w:p w14:paraId="1669CC4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47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472" w:author="Hayfa ZGAYA-BIAU" w:date="2025-06-12T18:32:00Z" w16du:dateUtc="2025-06-12T16:32:00Z">
            <w:rPr>
              <w:rFonts w:ascii="Courier New" w:eastAsia="Courier New" w:hAnsi="Courier New" w:cs="Courier New"/>
              <w:color w:val="D8DEE9"/>
              <w:sz w:val="18"/>
              <w:szCs w:val="18"/>
            </w:rPr>
          </w:rPrChange>
        </w:rPr>
        <w:t xml:space="preserve">  </w:t>
      </w:r>
    </w:p>
    <w:p w14:paraId="73CD648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47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4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47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476" w:author="Hayfa ZGAYA-BIAU" w:date="2025-06-12T18:32:00Z" w16du:dateUtc="2025-06-12T16:32:00Z">
            <w:rPr>
              <w:rFonts w:ascii="Courier New" w:eastAsia="Courier New" w:hAnsi="Courier New" w:cs="Courier New"/>
              <w:i/>
              <w:color w:val="FFFFFF"/>
              <w:sz w:val="18"/>
              <w:szCs w:val="18"/>
            </w:rPr>
          </w:rPrChange>
        </w:rPr>
        <w:t>Additional</w:t>
      </w:r>
      <w:proofErr w:type="spellEnd"/>
      <w:r w:rsidRPr="008F3D9F">
        <w:rPr>
          <w:rFonts w:ascii="Courier New" w:eastAsia="Courier New" w:hAnsi="Courier New" w:cs="Courier New"/>
          <w:i/>
          <w:color w:val="FFFFFF"/>
          <w:sz w:val="18"/>
          <w:szCs w:val="18"/>
          <w:lang w:val="fr-FR"/>
          <w:rPrChange w:id="7477" w:author="Hayfa ZGAYA-BIAU" w:date="2025-06-12T18:32:00Z" w16du:dateUtc="2025-06-12T16:32:00Z">
            <w:rPr>
              <w:rFonts w:ascii="Courier New" w:eastAsia="Courier New" w:hAnsi="Courier New" w:cs="Courier New"/>
              <w:i/>
              <w:color w:val="FFFFFF"/>
              <w:sz w:val="18"/>
              <w:szCs w:val="18"/>
            </w:rPr>
          </w:rPrChange>
        </w:rPr>
        <w:t xml:space="preserve"> Conv2D </w:t>
      </w:r>
      <w:proofErr w:type="spellStart"/>
      <w:r w:rsidRPr="008F3D9F">
        <w:rPr>
          <w:rFonts w:ascii="Courier New" w:eastAsia="Courier New" w:hAnsi="Courier New" w:cs="Courier New"/>
          <w:i/>
          <w:color w:val="FFFFFF"/>
          <w:sz w:val="18"/>
          <w:szCs w:val="18"/>
          <w:lang w:val="fr-FR"/>
          <w:rPrChange w:id="7478" w:author="Hayfa ZGAYA-BIAU" w:date="2025-06-12T18:32:00Z" w16du:dateUtc="2025-06-12T16:32:00Z">
            <w:rPr>
              <w:rFonts w:ascii="Courier New" w:eastAsia="Courier New" w:hAnsi="Courier New" w:cs="Courier New"/>
              <w:i/>
              <w:color w:val="FFFFFF"/>
              <w:sz w:val="18"/>
              <w:szCs w:val="18"/>
            </w:rPr>
          </w:rPrChange>
        </w:rPr>
        <w:t>layers</w:t>
      </w:r>
      <w:proofErr w:type="spellEnd"/>
    </w:p>
    <w:p w14:paraId="299762F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47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4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481"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4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483"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48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485"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48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AAA0FA"/>
          <w:sz w:val="18"/>
          <w:szCs w:val="18"/>
          <w:lang w:val="fr-FR"/>
          <w:rPrChange w:id="7487" w:author="Hayfa ZGAYA-BIAU" w:date="2025-06-12T18:32:00Z" w16du:dateUtc="2025-06-12T16:32:00Z">
            <w:rPr>
              <w:rFonts w:ascii="Courier New" w:eastAsia="Courier New" w:hAnsi="Courier New" w:cs="Courier New"/>
              <w:color w:val="AAA0FA"/>
              <w:sz w:val="18"/>
              <w:szCs w:val="18"/>
            </w:rPr>
          </w:rPrChange>
        </w:rPr>
        <w:t>Conv2</w:t>
      </w:r>
      <w:proofErr w:type="gramStart"/>
      <w:r w:rsidRPr="008F3D9F">
        <w:rPr>
          <w:rFonts w:ascii="Courier New" w:eastAsia="Courier New" w:hAnsi="Courier New" w:cs="Courier New"/>
          <w:color w:val="AAA0FA"/>
          <w:sz w:val="18"/>
          <w:szCs w:val="18"/>
          <w:lang w:val="fr-FR"/>
          <w:rPrChange w:id="7488" w:author="Hayfa ZGAYA-BIAU" w:date="2025-06-12T18:32:00Z" w16du:dateUtc="2025-06-12T16:32:00Z">
            <w:rPr>
              <w:rFonts w:ascii="Courier New" w:eastAsia="Courier New" w:hAnsi="Courier New" w:cs="Courier New"/>
              <w:color w:val="AAA0FA"/>
              <w:sz w:val="18"/>
              <w:szCs w:val="18"/>
            </w:rPr>
          </w:rPrChange>
        </w:rPr>
        <w:t>D</w:t>
      </w:r>
      <w:r w:rsidRPr="008F3D9F">
        <w:rPr>
          <w:rFonts w:ascii="Courier New" w:eastAsia="Courier New" w:hAnsi="Courier New" w:cs="Courier New"/>
          <w:color w:val="D6D6DD"/>
          <w:sz w:val="18"/>
          <w:szCs w:val="18"/>
          <w:lang w:val="fr-FR"/>
          <w:rPrChange w:id="748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490"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74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4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94" w:author="Hayfa ZGAYA-BIAU" w:date="2025-06-12T18:32:00Z" w16du:dateUtc="2025-06-12T16:32:00Z">
            <w:rPr>
              <w:rFonts w:ascii="Courier New" w:eastAsia="Courier New" w:hAnsi="Courier New" w:cs="Courier New"/>
              <w:color w:val="EBC88D"/>
              <w:sz w:val="18"/>
              <w:szCs w:val="18"/>
            </w:rPr>
          </w:rPrChange>
        </w:rPr>
        <w:t>3</w:t>
      </w:r>
      <w:r w:rsidRPr="008F3D9F">
        <w:rPr>
          <w:rFonts w:ascii="Courier New" w:eastAsia="Courier New" w:hAnsi="Courier New" w:cs="Courier New"/>
          <w:color w:val="D6D6DD"/>
          <w:sz w:val="18"/>
          <w:szCs w:val="18"/>
          <w:lang w:val="fr-FR"/>
          <w:rPrChange w:id="74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496" w:author="Hayfa ZGAYA-BIAU" w:date="2025-06-12T18:32:00Z" w16du:dateUtc="2025-06-12T16:32:00Z">
            <w:rPr>
              <w:rFonts w:ascii="Courier New" w:eastAsia="Courier New" w:hAnsi="Courier New" w:cs="Courier New"/>
              <w:color w:val="EBC88D"/>
              <w:sz w:val="18"/>
              <w:szCs w:val="18"/>
            </w:rPr>
          </w:rPrChange>
        </w:rPr>
        <w:t>3</w:t>
      </w:r>
      <w:r w:rsidRPr="008F3D9F">
        <w:rPr>
          <w:rFonts w:ascii="Courier New" w:eastAsia="Courier New" w:hAnsi="Courier New" w:cs="Courier New"/>
          <w:color w:val="D6D6DD"/>
          <w:sz w:val="18"/>
          <w:szCs w:val="18"/>
          <w:lang w:val="fr-FR"/>
          <w:rPrChange w:id="74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4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7499" w:author="Hayfa ZGAYA-BIAU" w:date="2025-06-12T18:32:00Z" w16du:dateUtc="2025-06-12T16:32:00Z">
            <w:rPr>
              <w:rFonts w:ascii="Courier New" w:eastAsia="Courier New" w:hAnsi="Courier New" w:cs="Courier New"/>
              <w:i/>
              <w:color w:val="D6D6DD"/>
              <w:sz w:val="18"/>
              <w:szCs w:val="18"/>
            </w:rPr>
          </w:rPrChange>
        </w:rPr>
        <w:t>activation</w:t>
      </w:r>
      <w:r w:rsidRPr="008F3D9F">
        <w:rPr>
          <w:rFonts w:ascii="Courier New" w:eastAsia="Courier New" w:hAnsi="Courier New" w:cs="Courier New"/>
          <w:color w:val="D6D6DD"/>
          <w:sz w:val="18"/>
          <w:szCs w:val="18"/>
          <w:lang w:val="fr-FR"/>
          <w:rPrChange w:id="75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501" w:author="Hayfa ZGAYA-BIAU" w:date="2025-06-12T18:32:00Z" w16du:dateUtc="2025-06-12T16:32:00Z">
            <w:rPr>
              <w:rFonts w:ascii="Courier New" w:eastAsia="Courier New" w:hAnsi="Courier New" w:cs="Courier New"/>
              <w:color w:val="E394DC"/>
              <w:sz w:val="18"/>
              <w:szCs w:val="18"/>
            </w:rPr>
          </w:rPrChange>
        </w:rPr>
        <w:t>'relu'</w:t>
      </w:r>
      <w:r w:rsidRPr="008F3D9F">
        <w:rPr>
          <w:rFonts w:ascii="Courier New" w:eastAsia="Courier New" w:hAnsi="Courier New" w:cs="Courier New"/>
          <w:color w:val="D6D6DD"/>
          <w:sz w:val="18"/>
          <w:szCs w:val="18"/>
          <w:lang w:val="fr-FR"/>
          <w:rPrChange w:id="7502" w:author="Hayfa ZGAYA-BIAU" w:date="2025-06-12T18:32:00Z" w16du:dateUtc="2025-06-12T16:32:00Z">
            <w:rPr>
              <w:rFonts w:ascii="Courier New" w:eastAsia="Courier New" w:hAnsi="Courier New" w:cs="Courier New"/>
              <w:color w:val="D6D6DD"/>
              <w:sz w:val="18"/>
              <w:szCs w:val="18"/>
            </w:rPr>
          </w:rPrChange>
        </w:rPr>
        <w:t>)))</w:t>
      </w:r>
    </w:p>
    <w:p w14:paraId="2FBD882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0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0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05"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07"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0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509"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51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AAA0FA"/>
          <w:sz w:val="18"/>
          <w:szCs w:val="18"/>
          <w:lang w:val="fr-FR"/>
          <w:rPrChange w:id="7511" w:author="Hayfa ZGAYA-BIAU" w:date="2025-06-12T18:32:00Z" w16du:dateUtc="2025-06-12T16:32:00Z">
            <w:rPr>
              <w:rFonts w:ascii="Courier New" w:eastAsia="Courier New" w:hAnsi="Courier New" w:cs="Courier New"/>
              <w:color w:val="AAA0FA"/>
              <w:sz w:val="18"/>
              <w:szCs w:val="18"/>
            </w:rPr>
          </w:rPrChange>
        </w:rPr>
        <w:t>MaxPooling2</w:t>
      </w:r>
      <w:proofErr w:type="gramStart"/>
      <w:r w:rsidRPr="008F3D9F">
        <w:rPr>
          <w:rFonts w:ascii="Courier New" w:eastAsia="Courier New" w:hAnsi="Courier New" w:cs="Courier New"/>
          <w:color w:val="AAA0FA"/>
          <w:sz w:val="18"/>
          <w:szCs w:val="18"/>
          <w:lang w:val="fr-FR"/>
          <w:rPrChange w:id="7512" w:author="Hayfa ZGAYA-BIAU" w:date="2025-06-12T18:32:00Z" w16du:dateUtc="2025-06-12T16:32:00Z">
            <w:rPr>
              <w:rFonts w:ascii="Courier New" w:eastAsia="Courier New" w:hAnsi="Courier New" w:cs="Courier New"/>
              <w:color w:val="AAA0FA"/>
              <w:sz w:val="18"/>
              <w:szCs w:val="18"/>
            </w:rPr>
          </w:rPrChange>
        </w:rPr>
        <w:t>D</w:t>
      </w:r>
      <w:r w:rsidRPr="008F3D9F">
        <w:rPr>
          <w:rFonts w:ascii="Courier New" w:eastAsia="Courier New" w:hAnsi="Courier New" w:cs="Courier New"/>
          <w:color w:val="D6D6DD"/>
          <w:sz w:val="18"/>
          <w:szCs w:val="18"/>
          <w:lang w:val="fr-FR"/>
          <w:rPrChange w:id="751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5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515"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75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517"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7518" w:author="Hayfa ZGAYA-BIAU" w:date="2025-06-12T18:32:00Z" w16du:dateUtc="2025-06-12T16:32:00Z">
            <w:rPr>
              <w:rFonts w:ascii="Courier New" w:eastAsia="Courier New" w:hAnsi="Courier New" w:cs="Courier New"/>
              <w:color w:val="D6D6DD"/>
              <w:sz w:val="18"/>
              <w:szCs w:val="18"/>
            </w:rPr>
          </w:rPrChange>
        </w:rPr>
        <w:t>))))</w:t>
      </w:r>
    </w:p>
    <w:p w14:paraId="151D573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1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21"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23"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2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525"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52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527" w:author="Hayfa ZGAYA-BIAU" w:date="2025-06-12T18:32:00Z" w16du:dateUtc="2025-06-12T16:32:00Z">
            <w:rPr>
              <w:rFonts w:ascii="Courier New" w:eastAsia="Courier New" w:hAnsi="Courier New" w:cs="Courier New"/>
              <w:color w:val="AAA0FA"/>
              <w:sz w:val="18"/>
              <w:szCs w:val="18"/>
            </w:rPr>
          </w:rPrChange>
        </w:rPr>
        <w:t>BatchNormalization</w:t>
      </w:r>
      <w:proofErr w:type="spellEnd"/>
      <w:r w:rsidRPr="008F3D9F">
        <w:rPr>
          <w:rFonts w:ascii="Courier New" w:eastAsia="Courier New" w:hAnsi="Courier New" w:cs="Courier New"/>
          <w:color w:val="D6D6DD"/>
          <w:sz w:val="18"/>
          <w:szCs w:val="18"/>
          <w:lang w:val="fr-FR"/>
          <w:rPrChange w:id="752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529" w:author="Hayfa ZGAYA-BIAU" w:date="2025-06-12T18:32:00Z" w16du:dateUtc="2025-06-12T16:32:00Z">
            <w:rPr>
              <w:rFonts w:ascii="Courier New" w:eastAsia="Courier New" w:hAnsi="Courier New" w:cs="Courier New"/>
              <w:color w:val="D6D6DD"/>
              <w:sz w:val="18"/>
              <w:szCs w:val="18"/>
            </w:rPr>
          </w:rPrChange>
        </w:rPr>
        <w:t>)))</w:t>
      </w:r>
    </w:p>
    <w:p w14:paraId="21A806B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53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531" w:author="Hayfa ZGAYA-BIAU" w:date="2025-06-12T18:32:00Z" w16du:dateUtc="2025-06-12T16:32:00Z">
            <w:rPr>
              <w:rFonts w:ascii="Courier New" w:eastAsia="Courier New" w:hAnsi="Courier New" w:cs="Courier New"/>
              <w:color w:val="D8DEE9"/>
              <w:sz w:val="18"/>
              <w:szCs w:val="18"/>
            </w:rPr>
          </w:rPrChange>
        </w:rPr>
        <w:t xml:space="preserve">  </w:t>
      </w:r>
    </w:p>
    <w:p w14:paraId="4617631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53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5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53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535" w:author="Hayfa ZGAYA-BIAU" w:date="2025-06-12T18:32:00Z" w16du:dateUtc="2025-06-12T16:32:00Z">
            <w:rPr>
              <w:rFonts w:ascii="Courier New" w:eastAsia="Courier New" w:hAnsi="Courier New" w:cs="Courier New"/>
              <w:i/>
              <w:color w:val="FFFFFF"/>
              <w:sz w:val="18"/>
              <w:szCs w:val="18"/>
            </w:rPr>
          </w:rPrChange>
        </w:rPr>
        <w:t>Flatten</w:t>
      </w:r>
      <w:proofErr w:type="spellEnd"/>
      <w:r w:rsidRPr="008F3D9F">
        <w:rPr>
          <w:rFonts w:ascii="Courier New" w:eastAsia="Courier New" w:hAnsi="Courier New" w:cs="Courier New"/>
          <w:i/>
          <w:color w:val="FFFFFF"/>
          <w:sz w:val="18"/>
          <w:szCs w:val="18"/>
          <w:lang w:val="fr-FR"/>
          <w:rPrChange w:id="7536" w:author="Hayfa ZGAYA-BIAU" w:date="2025-06-12T18:32:00Z" w16du:dateUtc="2025-06-12T16:32:00Z">
            <w:rPr>
              <w:rFonts w:ascii="Courier New" w:eastAsia="Courier New" w:hAnsi="Courier New" w:cs="Courier New"/>
              <w:i/>
              <w:color w:val="FFFFFF"/>
              <w:sz w:val="18"/>
              <w:szCs w:val="18"/>
            </w:rPr>
          </w:rPrChange>
        </w:rPr>
        <w:t xml:space="preserve"> the output </w:t>
      </w:r>
      <w:proofErr w:type="spellStart"/>
      <w:r w:rsidRPr="008F3D9F">
        <w:rPr>
          <w:rFonts w:ascii="Courier New" w:eastAsia="Courier New" w:hAnsi="Courier New" w:cs="Courier New"/>
          <w:i/>
          <w:color w:val="FFFFFF"/>
          <w:sz w:val="18"/>
          <w:szCs w:val="18"/>
          <w:lang w:val="fr-FR"/>
          <w:rPrChange w:id="7537" w:author="Hayfa ZGAYA-BIAU" w:date="2025-06-12T18:32:00Z" w16du:dateUtc="2025-06-12T16:32:00Z">
            <w:rPr>
              <w:rFonts w:ascii="Courier New" w:eastAsia="Courier New" w:hAnsi="Courier New" w:cs="Courier New"/>
              <w:i/>
              <w:color w:val="FFFFFF"/>
              <w:sz w:val="18"/>
              <w:szCs w:val="18"/>
            </w:rPr>
          </w:rPrChange>
        </w:rPr>
        <w:t>from</w:t>
      </w:r>
      <w:proofErr w:type="spellEnd"/>
      <w:r w:rsidRPr="008F3D9F">
        <w:rPr>
          <w:rFonts w:ascii="Courier New" w:eastAsia="Courier New" w:hAnsi="Courier New" w:cs="Courier New"/>
          <w:i/>
          <w:color w:val="FFFFFF"/>
          <w:sz w:val="18"/>
          <w:szCs w:val="18"/>
          <w:lang w:val="fr-FR"/>
          <w:rPrChange w:id="753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539" w:author="Hayfa ZGAYA-BIAU" w:date="2025-06-12T18:32:00Z" w16du:dateUtc="2025-06-12T16:32:00Z">
            <w:rPr>
              <w:rFonts w:ascii="Courier New" w:eastAsia="Courier New" w:hAnsi="Courier New" w:cs="Courier New"/>
              <w:i/>
              <w:color w:val="FFFFFF"/>
              <w:sz w:val="18"/>
              <w:szCs w:val="18"/>
            </w:rPr>
          </w:rPrChange>
        </w:rPr>
        <w:t>Conv</w:t>
      </w:r>
      <w:proofErr w:type="spellEnd"/>
      <w:r w:rsidRPr="008F3D9F">
        <w:rPr>
          <w:rFonts w:ascii="Courier New" w:eastAsia="Courier New" w:hAnsi="Courier New" w:cs="Courier New"/>
          <w:i/>
          <w:color w:val="FFFFFF"/>
          <w:sz w:val="18"/>
          <w:szCs w:val="18"/>
          <w:lang w:val="fr-FR"/>
          <w:rPrChange w:id="754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541" w:author="Hayfa ZGAYA-BIAU" w:date="2025-06-12T18:32:00Z" w16du:dateUtc="2025-06-12T16:32:00Z">
            <w:rPr>
              <w:rFonts w:ascii="Courier New" w:eastAsia="Courier New" w:hAnsi="Courier New" w:cs="Courier New"/>
              <w:i/>
              <w:color w:val="FFFFFF"/>
              <w:sz w:val="18"/>
              <w:szCs w:val="18"/>
            </w:rPr>
          </w:rPrChange>
        </w:rPr>
        <w:t>layers</w:t>
      </w:r>
      <w:proofErr w:type="spellEnd"/>
    </w:p>
    <w:p w14:paraId="0A42434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4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4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44"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46"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4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548" w:author="Hayfa ZGAYA-BIAU" w:date="2025-06-12T18:32:00Z" w16du:dateUtc="2025-06-12T16:32:00Z">
            <w:rPr>
              <w:rFonts w:ascii="Courier New" w:eastAsia="Courier New" w:hAnsi="Courier New" w:cs="Courier New"/>
              <w:color w:val="AAA0FA"/>
              <w:sz w:val="18"/>
              <w:szCs w:val="18"/>
            </w:rPr>
          </w:rPrChange>
        </w:rPr>
        <w:t>TimeDistributed</w:t>
      </w:r>
      <w:proofErr w:type="spellEnd"/>
      <w:r w:rsidRPr="008F3D9F">
        <w:rPr>
          <w:rFonts w:ascii="Courier New" w:eastAsia="Courier New" w:hAnsi="Courier New" w:cs="Courier New"/>
          <w:color w:val="D6D6DD"/>
          <w:sz w:val="18"/>
          <w:szCs w:val="18"/>
          <w:lang w:val="fr-FR"/>
          <w:rPrChange w:id="754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AAA0FA"/>
          <w:sz w:val="18"/>
          <w:szCs w:val="18"/>
          <w:lang w:val="fr-FR"/>
          <w:rPrChange w:id="7550" w:author="Hayfa ZGAYA-BIAU" w:date="2025-06-12T18:32:00Z" w16du:dateUtc="2025-06-12T16:32:00Z">
            <w:rPr>
              <w:rFonts w:ascii="Courier New" w:eastAsia="Courier New" w:hAnsi="Courier New" w:cs="Courier New"/>
              <w:color w:val="AAA0FA"/>
              <w:sz w:val="18"/>
              <w:szCs w:val="18"/>
            </w:rPr>
          </w:rPrChange>
        </w:rPr>
        <w:t>Flatten</w:t>
      </w:r>
      <w:proofErr w:type="spellEnd"/>
      <w:r w:rsidRPr="008F3D9F">
        <w:rPr>
          <w:rFonts w:ascii="Courier New" w:eastAsia="Courier New" w:hAnsi="Courier New" w:cs="Courier New"/>
          <w:color w:val="D6D6DD"/>
          <w:sz w:val="18"/>
          <w:szCs w:val="18"/>
          <w:lang w:val="fr-FR"/>
          <w:rPrChange w:id="755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7552" w:author="Hayfa ZGAYA-BIAU" w:date="2025-06-12T18:32:00Z" w16du:dateUtc="2025-06-12T16:32:00Z">
            <w:rPr>
              <w:rFonts w:ascii="Courier New" w:eastAsia="Courier New" w:hAnsi="Courier New" w:cs="Courier New"/>
              <w:color w:val="D6D6DD"/>
              <w:sz w:val="18"/>
              <w:szCs w:val="18"/>
            </w:rPr>
          </w:rPrChange>
        </w:rPr>
        <w:t>)))</w:t>
      </w:r>
    </w:p>
    <w:p w14:paraId="2B1CACC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55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554" w:author="Hayfa ZGAYA-BIAU" w:date="2025-06-12T18:32:00Z" w16du:dateUtc="2025-06-12T16:32:00Z">
            <w:rPr>
              <w:rFonts w:ascii="Courier New" w:eastAsia="Courier New" w:hAnsi="Courier New" w:cs="Courier New"/>
              <w:color w:val="D8DEE9"/>
              <w:sz w:val="18"/>
              <w:szCs w:val="18"/>
            </w:rPr>
          </w:rPrChange>
        </w:rPr>
        <w:t xml:space="preserve">  </w:t>
      </w:r>
    </w:p>
    <w:p w14:paraId="061E076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55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5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557" w:author="Hayfa ZGAYA-BIAU" w:date="2025-06-12T18:32:00Z" w16du:dateUtc="2025-06-12T16:32:00Z">
            <w:rPr>
              <w:rFonts w:ascii="Courier New" w:eastAsia="Courier New" w:hAnsi="Courier New" w:cs="Courier New"/>
              <w:i/>
              <w:color w:val="FFFFFF"/>
              <w:sz w:val="18"/>
              <w:szCs w:val="18"/>
            </w:rPr>
          </w:rPrChange>
        </w:rPr>
        <w:t xml:space="preserve"># LSTM layer to capture temporal </w:t>
      </w:r>
      <w:proofErr w:type="spellStart"/>
      <w:r w:rsidRPr="008F3D9F">
        <w:rPr>
          <w:rFonts w:ascii="Courier New" w:eastAsia="Courier New" w:hAnsi="Courier New" w:cs="Courier New"/>
          <w:i/>
          <w:color w:val="FFFFFF"/>
          <w:sz w:val="18"/>
          <w:szCs w:val="18"/>
          <w:lang w:val="fr-FR"/>
          <w:rPrChange w:id="7558" w:author="Hayfa ZGAYA-BIAU" w:date="2025-06-12T18:32:00Z" w16du:dateUtc="2025-06-12T16:32:00Z">
            <w:rPr>
              <w:rFonts w:ascii="Courier New" w:eastAsia="Courier New" w:hAnsi="Courier New" w:cs="Courier New"/>
              <w:i/>
              <w:color w:val="FFFFFF"/>
              <w:sz w:val="18"/>
              <w:szCs w:val="18"/>
            </w:rPr>
          </w:rPrChange>
        </w:rPr>
        <w:t>dependencies</w:t>
      </w:r>
      <w:proofErr w:type="spellEnd"/>
    </w:p>
    <w:p w14:paraId="490F70A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61"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63"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65" w:author="Hayfa ZGAYA-BIAU" w:date="2025-06-12T18:32:00Z" w16du:dateUtc="2025-06-12T16:32:00Z">
            <w:rPr>
              <w:rFonts w:ascii="Courier New" w:eastAsia="Courier New" w:hAnsi="Courier New" w:cs="Courier New"/>
              <w:color w:val="AAA0FA"/>
              <w:sz w:val="18"/>
              <w:szCs w:val="18"/>
            </w:rPr>
          </w:rPrChange>
        </w:rPr>
        <w:t>LSTM</w:t>
      </w:r>
      <w:r w:rsidRPr="008F3D9F">
        <w:rPr>
          <w:rFonts w:ascii="Courier New" w:eastAsia="Courier New" w:hAnsi="Courier New" w:cs="Courier New"/>
          <w:color w:val="D6D6DD"/>
          <w:sz w:val="18"/>
          <w:szCs w:val="18"/>
          <w:lang w:val="fr-FR"/>
          <w:rPrChange w:id="756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567" w:author="Hayfa ZGAYA-BIAU" w:date="2025-06-12T18:32:00Z" w16du:dateUtc="2025-06-12T16:32:00Z">
            <w:rPr>
              <w:rFonts w:ascii="Courier New" w:eastAsia="Courier New" w:hAnsi="Courier New" w:cs="Courier New"/>
              <w:color w:val="EBC88D"/>
              <w:sz w:val="18"/>
              <w:szCs w:val="18"/>
            </w:rPr>
          </w:rPrChange>
        </w:rPr>
        <w:t>128</w:t>
      </w:r>
      <w:r w:rsidRPr="008F3D9F">
        <w:rPr>
          <w:rFonts w:ascii="Courier New" w:eastAsia="Courier New" w:hAnsi="Courier New" w:cs="Courier New"/>
          <w:color w:val="D6D6DD"/>
          <w:sz w:val="18"/>
          <w:szCs w:val="18"/>
          <w:lang w:val="fr-FR"/>
          <w:rPrChange w:id="75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56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7570" w:author="Hayfa ZGAYA-BIAU" w:date="2025-06-12T18:32:00Z" w16du:dateUtc="2025-06-12T16:32:00Z">
            <w:rPr>
              <w:rFonts w:ascii="Courier New" w:eastAsia="Courier New" w:hAnsi="Courier New" w:cs="Courier New"/>
              <w:i/>
              <w:color w:val="D6D6DD"/>
              <w:sz w:val="18"/>
              <w:szCs w:val="18"/>
            </w:rPr>
          </w:rPrChange>
        </w:rPr>
        <w:t>return_sequences</w:t>
      </w:r>
      <w:proofErr w:type="spellEnd"/>
      <w:r w:rsidRPr="008F3D9F">
        <w:rPr>
          <w:rFonts w:ascii="Courier New" w:eastAsia="Courier New" w:hAnsi="Courier New" w:cs="Courier New"/>
          <w:color w:val="D6D6DD"/>
          <w:sz w:val="18"/>
          <w:szCs w:val="18"/>
          <w:lang w:val="fr-FR"/>
          <w:rPrChange w:id="75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82D2CE"/>
          <w:sz w:val="18"/>
          <w:szCs w:val="18"/>
          <w:lang w:val="fr-FR"/>
          <w:rPrChange w:id="7572" w:author="Hayfa ZGAYA-BIAU" w:date="2025-06-12T18:32:00Z" w16du:dateUtc="2025-06-12T16:32:00Z">
            <w:rPr>
              <w:rFonts w:ascii="Courier New" w:eastAsia="Courier New" w:hAnsi="Courier New" w:cs="Courier New"/>
              <w:color w:val="82D2CE"/>
              <w:sz w:val="18"/>
              <w:szCs w:val="18"/>
            </w:rPr>
          </w:rPrChange>
        </w:rPr>
        <w:t>False</w:t>
      </w:r>
      <w:r w:rsidRPr="008F3D9F">
        <w:rPr>
          <w:rFonts w:ascii="Courier New" w:eastAsia="Courier New" w:hAnsi="Courier New" w:cs="Courier New"/>
          <w:color w:val="D6D6DD"/>
          <w:sz w:val="18"/>
          <w:szCs w:val="18"/>
          <w:lang w:val="fr-FR"/>
          <w:rPrChange w:id="7573" w:author="Hayfa ZGAYA-BIAU" w:date="2025-06-12T18:32:00Z" w16du:dateUtc="2025-06-12T16:32:00Z">
            <w:rPr>
              <w:rFonts w:ascii="Courier New" w:eastAsia="Courier New" w:hAnsi="Courier New" w:cs="Courier New"/>
              <w:color w:val="D6D6DD"/>
              <w:sz w:val="18"/>
              <w:szCs w:val="18"/>
            </w:rPr>
          </w:rPrChange>
        </w:rPr>
        <w:t>))</w:t>
      </w:r>
    </w:p>
    <w:p w14:paraId="7060CBB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7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7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76"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78"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80" w:author="Hayfa ZGAYA-BIAU" w:date="2025-06-12T18:32:00Z" w16du:dateUtc="2025-06-12T16:32:00Z">
            <w:rPr>
              <w:rFonts w:ascii="Courier New" w:eastAsia="Courier New" w:hAnsi="Courier New" w:cs="Courier New"/>
              <w:color w:val="AAA0FA"/>
              <w:sz w:val="18"/>
              <w:szCs w:val="18"/>
            </w:rPr>
          </w:rPrChange>
        </w:rPr>
        <w:t>Dropout</w:t>
      </w:r>
      <w:r w:rsidRPr="008F3D9F">
        <w:rPr>
          <w:rFonts w:ascii="Courier New" w:eastAsia="Courier New" w:hAnsi="Courier New" w:cs="Courier New"/>
          <w:color w:val="D6D6DD"/>
          <w:sz w:val="18"/>
          <w:szCs w:val="18"/>
          <w:lang w:val="fr-FR"/>
          <w:rPrChange w:id="758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582" w:author="Hayfa ZGAYA-BIAU" w:date="2025-06-12T18:32:00Z" w16du:dateUtc="2025-06-12T16:32:00Z">
            <w:rPr>
              <w:rFonts w:ascii="Courier New" w:eastAsia="Courier New" w:hAnsi="Courier New" w:cs="Courier New"/>
              <w:color w:val="EBC88D"/>
              <w:sz w:val="18"/>
              <w:szCs w:val="18"/>
            </w:rPr>
          </w:rPrChange>
        </w:rPr>
        <w:t>0.5</w:t>
      </w:r>
      <w:r w:rsidRPr="008F3D9F">
        <w:rPr>
          <w:rFonts w:ascii="Courier New" w:eastAsia="Courier New" w:hAnsi="Courier New" w:cs="Courier New"/>
          <w:color w:val="D6D6DD"/>
          <w:sz w:val="18"/>
          <w:szCs w:val="18"/>
          <w:lang w:val="fr-FR"/>
          <w:rPrChange w:id="7583" w:author="Hayfa ZGAYA-BIAU" w:date="2025-06-12T18:32:00Z" w16du:dateUtc="2025-06-12T16:32:00Z">
            <w:rPr>
              <w:rFonts w:ascii="Courier New" w:eastAsia="Courier New" w:hAnsi="Courier New" w:cs="Courier New"/>
              <w:color w:val="D6D6DD"/>
              <w:sz w:val="18"/>
              <w:szCs w:val="18"/>
            </w:rPr>
          </w:rPrChange>
        </w:rPr>
        <w:t>))</w:t>
      </w:r>
    </w:p>
    <w:p w14:paraId="4C75308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58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585" w:author="Hayfa ZGAYA-BIAU" w:date="2025-06-12T18:32:00Z" w16du:dateUtc="2025-06-12T16:32:00Z">
            <w:rPr>
              <w:rFonts w:ascii="Courier New" w:eastAsia="Courier New" w:hAnsi="Courier New" w:cs="Courier New"/>
              <w:color w:val="D8DEE9"/>
              <w:sz w:val="18"/>
              <w:szCs w:val="18"/>
            </w:rPr>
          </w:rPrChange>
        </w:rPr>
        <w:t xml:space="preserve">  </w:t>
      </w:r>
    </w:p>
    <w:p w14:paraId="46D2C81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58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5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58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589" w:author="Hayfa ZGAYA-BIAU" w:date="2025-06-12T18:32:00Z" w16du:dateUtc="2025-06-12T16:32:00Z">
            <w:rPr>
              <w:rFonts w:ascii="Courier New" w:eastAsia="Courier New" w:hAnsi="Courier New" w:cs="Courier New"/>
              <w:i/>
              <w:color w:val="FFFFFF"/>
              <w:sz w:val="18"/>
              <w:szCs w:val="18"/>
            </w:rPr>
          </w:rPrChange>
        </w:rPr>
        <w:t>Fully</w:t>
      </w:r>
      <w:proofErr w:type="spellEnd"/>
      <w:r w:rsidRPr="008F3D9F">
        <w:rPr>
          <w:rFonts w:ascii="Courier New" w:eastAsia="Courier New" w:hAnsi="Courier New" w:cs="Courier New"/>
          <w:i/>
          <w:color w:val="FFFFFF"/>
          <w:sz w:val="18"/>
          <w:szCs w:val="18"/>
          <w:lang w:val="fr-FR"/>
          <w:rPrChange w:id="759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591" w:author="Hayfa ZGAYA-BIAU" w:date="2025-06-12T18:32:00Z" w16du:dateUtc="2025-06-12T16:32:00Z">
            <w:rPr>
              <w:rFonts w:ascii="Courier New" w:eastAsia="Courier New" w:hAnsi="Courier New" w:cs="Courier New"/>
              <w:i/>
              <w:color w:val="FFFFFF"/>
              <w:sz w:val="18"/>
              <w:szCs w:val="18"/>
            </w:rPr>
          </w:rPrChange>
        </w:rPr>
        <w:t>connected</w:t>
      </w:r>
      <w:proofErr w:type="spellEnd"/>
      <w:r w:rsidRPr="008F3D9F">
        <w:rPr>
          <w:rFonts w:ascii="Courier New" w:eastAsia="Courier New" w:hAnsi="Courier New" w:cs="Courier New"/>
          <w:i/>
          <w:color w:val="FFFFFF"/>
          <w:sz w:val="18"/>
          <w:szCs w:val="18"/>
          <w:lang w:val="fr-FR"/>
          <w:rPrChange w:id="7592" w:author="Hayfa ZGAYA-BIAU" w:date="2025-06-12T18:32:00Z" w16du:dateUtc="2025-06-12T16:32:00Z">
            <w:rPr>
              <w:rFonts w:ascii="Courier New" w:eastAsia="Courier New" w:hAnsi="Courier New" w:cs="Courier New"/>
              <w:i/>
              <w:color w:val="FFFFFF"/>
              <w:sz w:val="18"/>
              <w:szCs w:val="18"/>
            </w:rPr>
          </w:rPrChange>
        </w:rPr>
        <w:t xml:space="preserve"> layer</w:t>
      </w:r>
    </w:p>
    <w:p w14:paraId="1F51E9A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59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59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595"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5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97"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5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599" w:author="Hayfa ZGAYA-BIAU" w:date="2025-06-12T18:32:00Z" w16du:dateUtc="2025-06-12T16:32:00Z">
            <w:rPr>
              <w:rFonts w:ascii="Courier New" w:eastAsia="Courier New" w:hAnsi="Courier New" w:cs="Courier New"/>
              <w:color w:val="AAA0FA"/>
              <w:sz w:val="18"/>
              <w:szCs w:val="18"/>
            </w:rPr>
          </w:rPrChange>
        </w:rPr>
        <w:t>Dense</w:t>
      </w:r>
      <w:r w:rsidRPr="008F3D9F">
        <w:rPr>
          <w:rFonts w:ascii="Courier New" w:eastAsia="Courier New" w:hAnsi="Courier New" w:cs="Courier New"/>
          <w:color w:val="D6D6DD"/>
          <w:sz w:val="18"/>
          <w:szCs w:val="18"/>
          <w:lang w:val="fr-FR"/>
          <w:rPrChange w:id="760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601" w:author="Hayfa ZGAYA-BIAU" w:date="2025-06-12T18:32:00Z" w16du:dateUtc="2025-06-12T16:32:00Z">
            <w:rPr>
              <w:rFonts w:ascii="Courier New" w:eastAsia="Courier New" w:hAnsi="Courier New" w:cs="Courier New"/>
              <w:color w:val="EBC88D"/>
              <w:sz w:val="18"/>
              <w:szCs w:val="18"/>
            </w:rPr>
          </w:rPrChange>
        </w:rPr>
        <w:t>128</w:t>
      </w:r>
      <w:r w:rsidRPr="008F3D9F">
        <w:rPr>
          <w:rFonts w:ascii="Courier New" w:eastAsia="Courier New" w:hAnsi="Courier New" w:cs="Courier New"/>
          <w:color w:val="D6D6DD"/>
          <w:sz w:val="18"/>
          <w:szCs w:val="18"/>
          <w:lang w:val="fr-FR"/>
          <w:rPrChange w:id="76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60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7604" w:author="Hayfa ZGAYA-BIAU" w:date="2025-06-12T18:32:00Z" w16du:dateUtc="2025-06-12T16:32:00Z">
            <w:rPr>
              <w:rFonts w:ascii="Courier New" w:eastAsia="Courier New" w:hAnsi="Courier New" w:cs="Courier New"/>
              <w:i/>
              <w:color w:val="D6D6DD"/>
              <w:sz w:val="18"/>
              <w:szCs w:val="18"/>
            </w:rPr>
          </w:rPrChange>
        </w:rPr>
        <w:t>activation</w:t>
      </w:r>
      <w:r w:rsidRPr="008F3D9F">
        <w:rPr>
          <w:rFonts w:ascii="Courier New" w:eastAsia="Courier New" w:hAnsi="Courier New" w:cs="Courier New"/>
          <w:color w:val="D6D6DD"/>
          <w:sz w:val="18"/>
          <w:szCs w:val="18"/>
          <w:lang w:val="fr-FR"/>
          <w:rPrChange w:id="76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606" w:author="Hayfa ZGAYA-BIAU" w:date="2025-06-12T18:32:00Z" w16du:dateUtc="2025-06-12T16:32:00Z">
            <w:rPr>
              <w:rFonts w:ascii="Courier New" w:eastAsia="Courier New" w:hAnsi="Courier New" w:cs="Courier New"/>
              <w:color w:val="E394DC"/>
              <w:sz w:val="18"/>
              <w:szCs w:val="18"/>
            </w:rPr>
          </w:rPrChange>
        </w:rPr>
        <w:t>'relu'</w:t>
      </w:r>
      <w:r w:rsidRPr="008F3D9F">
        <w:rPr>
          <w:rFonts w:ascii="Courier New" w:eastAsia="Courier New" w:hAnsi="Courier New" w:cs="Courier New"/>
          <w:color w:val="D6D6DD"/>
          <w:sz w:val="18"/>
          <w:szCs w:val="18"/>
          <w:lang w:val="fr-FR"/>
          <w:rPrChange w:id="7607" w:author="Hayfa ZGAYA-BIAU" w:date="2025-06-12T18:32:00Z" w16du:dateUtc="2025-06-12T16:32:00Z">
            <w:rPr>
              <w:rFonts w:ascii="Courier New" w:eastAsia="Courier New" w:hAnsi="Courier New" w:cs="Courier New"/>
              <w:color w:val="D6D6DD"/>
              <w:sz w:val="18"/>
              <w:szCs w:val="18"/>
            </w:rPr>
          </w:rPrChange>
        </w:rPr>
        <w:t>))</w:t>
      </w:r>
    </w:p>
    <w:p w14:paraId="247E5FD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60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60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610"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6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12"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6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14" w:author="Hayfa ZGAYA-BIAU" w:date="2025-06-12T18:32:00Z" w16du:dateUtc="2025-06-12T16:32:00Z">
            <w:rPr>
              <w:rFonts w:ascii="Courier New" w:eastAsia="Courier New" w:hAnsi="Courier New" w:cs="Courier New"/>
              <w:color w:val="AAA0FA"/>
              <w:sz w:val="18"/>
              <w:szCs w:val="18"/>
            </w:rPr>
          </w:rPrChange>
        </w:rPr>
        <w:t>Dropout</w:t>
      </w:r>
      <w:r w:rsidRPr="008F3D9F">
        <w:rPr>
          <w:rFonts w:ascii="Courier New" w:eastAsia="Courier New" w:hAnsi="Courier New" w:cs="Courier New"/>
          <w:color w:val="D6D6DD"/>
          <w:sz w:val="18"/>
          <w:szCs w:val="18"/>
          <w:lang w:val="fr-FR"/>
          <w:rPrChange w:id="761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7616" w:author="Hayfa ZGAYA-BIAU" w:date="2025-06-12T18:32:00Z" w16du:dateUtc="2025-06-12T16:32:00Z">
            <w:rPr>
              <w:rFonts w:ascii="Courier New" w:eastAsia="Courier New" w:hAnsi="Courier New" w:cs="Courier New"/>
              <w:color w:val="EBC88D"/>
              <w:sz w:val="18"/>
              <w:szCs w:val="18"/>
            </w:rPr>
          </w:rPrChange>
        </w:rPr>
        <w:t>0.5</w:t>
      </w:r>
      <w:r w:rsidRPr="008F3D9F">
        <w:rPr>
          <w:rFonts w:ascii="Courier New" w:eastAsia="Courier New" w:hAnsi="Courier New" w:cs="Courier New"/>
          <w:color w:val="D6D6DD"/>
          <w:sz w:val="18"/>
          <w:szCs w:val="18"/>
          <w:lang w:val="fr-FR"/>
          <w:rPrChange w:id="7617" w:author="Hayfa ZGAYA-BIAU" w:date="2025-06-12T18:32:00Z" w16du:dateUtc="2025-06-12T16:32:00Z">
            <w:rPr>
              <w:rFonts w:ascii="Courier New" w:eastAsia="Courier New" w:hAnsi="Courier New" w:cs="Courier New"/>
              <w:color w:val="D6D6DD"/>
              <w:sz w:val="18"/>
              <w:szCs w:val="18"/>
            </w:rPr>
          </w:rPrChange>
        </w:rPr>
        <w:t>))</w:t>
      </w:r>
    </w:p>
    <w:p w14:paraId="1F2FE50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61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619" w:author="Hayfa ZGAYA-BIAU" w:date="2025-06-12T18:32:00Z" w16du:dateUtc="2025-06-12T16:32:00Z">
            <w:rPr>
              <w:rFonts w:ascii="Courier New" w:eastAsia="Courier New" w:hAnsi="Courier New" w:cs="Courier New"/>
              <w:color w:val="D8DEE9"/>
              <w:sz w:val="18"/>
              <w:szCs w:val="18"/>
            </w:rPr>
          </w:rPrChange>
        </w:rPr>
        <w:t xml:space="preserve">  </w:t>
      </w:r>
    </w:p>
    <w:p w14:paraId="0B72AF5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62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6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622" w:author="Hayfa ZGAYA-BIAU" w:date="2025-06-12T18:32:00Z" w16du:dateUtc="2025-06-12T16:32:00Z">
            <w:rPr>
              <w:rFonts w:ascii="Courier New" w:eastAsia="Courier New" w:hAnsi="Courier New" w:cs="Courier New"/>
              <w:i/>
              <w:color w:val="FFFFFF"/>
              <w:sz w:val="18"/>
              <w:szCs w:val="18"/>
            </w:rPr>
          </w:rPrChange>
        </w:rPr>
        <w:t xml:space="preserve"># Output layer </w:t>
      </w:r>
      <w:proofErr w:type="spellStart"/>
      <w:r w:rsidRPr="008F3D9F">
        <w:rPr>
          <w:rFonts w:ascii="Courier New" w:eastAsia="Courier New" w:hAnsi="Courier New" w:cs="Courier New"/>
          <w:i/>
          <w:color w:val="FFFFFF"/>
          <w:sz w:val="18"/>
          <w:szCs w:val="18"/>
          <w:lang w:val="fr-FR"/>
          <w:rPrChange w:id="7623"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762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625" w:author="Hayfa ZGAYA-BIAU" w:date="2025-06-12T18:32:00Z" w16du:dateUtc="2025-06-12T16:32:00Z">
            <w:rPr>
              <w:rFonts w:ascii="Courier New" w:eastAsia="Courier New" w:hAnsi="Courier New" w:cs="Courier New"/>
              <w:i/>
              <w:color w:val="FFFFFF"/>
              <w:sz w:val="18"/>
              <w:szCs w:val="18"/>
            </w:rPr>
          </w:rPrChange>
        </w:rPr>
        <w:t>softmax</w:t>
      </w:r>
      <w:proofErr w:type="spellEnd"/>
      <w:r w:rsidRPr="008F3D9F">
        <w:rPr>
          <w:rFonts w:ascii="Courier New" w:eastAsia="Courier New" w:hAnsi="Courier New" w:cs="Courier New"/>
          <w:i/>
          <w:color w:val="FFFFFF"/>
          <w:sz w:val="18"/>
          <w:szCs w:val="18"/>
          <w:lang w:val="fr-FR"/>
          <w:rPrChange w:id="7626" w:author="Hayfa ZGAYA-BIAU" w:date="2025-06-12T18:32:00Z" w16du:dateUtc="2025-06-12T16:32:00Z">
            <w:rPr>
              <w:rFonts w:ascii="Courier New" w:eastAsia="Courier New" w:hAnsi="Courier New" w:cs="Courier New"/>
              <w:i/>
              <w:color w:val="FFFFFF"/>
              <w:sz w:val="18"/>
              <w:szCs w:val="18"/>
            </w:rPr>
          </w:rPrChange>
        </w:rPr>
        <w:t xml:space="preserve"> activation for classification</w:t>
      </w:r>
    </w:p>
    <w:p w14:paraId="49BD560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62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62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629"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6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31" w:author="Hayfa ZGAYA-BIAU" w:date="2025-06-12T18:32:00Z" w16du:dateUtc="2025-06-12T16:32:00Z">
            <w:rPr>
              <w:rFonts w:ascii="Courier New" w:eastAsia="Courier New" w:hAnsi="Courier New" w:cs="Courier New"/>
              <w:color w:val="AAA0FA"/>
              <w:sz w:val="18"/>
              <w:szCs w:val="18"/>
            </w:rPr>
          </w:rPrChange>
        </w:rPr>
        <w:t>add</w:t>
      </w:r>
      <w:proofErr w:type="spellEnd"/>
      <w:r w:rsidRPr="008F3D9F">
        <w:rPr>
          <w:rFonts w:ascii="Courier New" w:eastAsia="Courier New" w:hAnsi="Courier New" w:cs="Courier New"/>
          <w:color w:val="D6D6DD"/>
          <w:sz w:val="18"/>
          <w:szCs w:val="18"/>
          <w:lang w:val="fr-FR"/>
          <w:rPrChange w:id="76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33" w:author="Hayfa ZGAYA-BIAU" w:date="2025-06-12T18:32:00Z" w16du:dateUtc="2025-06-12T16:32:00Z">
            <w:rPr>
              <w:rFonts w:ascii="Courier New" w:eastAsia="Courier New" w:hAnsi="Courier New" w:cs="Courier New"/>
              <w:color w:val="AAA0FA"/>
              <w:sz w:val="18"/>
              <w:szCs w:val="18"/>
            </w:rPr>
          </w:rPrChange>
        </w:rPr>
        <w:t>Dense</w:t>
      </w:r>
      <w:r w:rsidRPr="008F3D9F">
        <w:rPr>
          <w:rFonts w:ascii="Courier New" w:eastAsia="Courier New" w:hAnsi="Courier New" w:cs="Courier New"/>
          <w:color w:val="D6D6DD"/>
          <w:sz w:val="18"/>
          <w:szCs w:val="18"/>
          <w:lang w:val="fr-FR"/>
          <w:rPrChange w:id="763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7635" w:author="Hayfa ZGAYA-BIAU" w:date="2025-06-12T18:32:00Z" w16du:dateUtc="2025-06-12T16:32:00Z">
            <w:rPr>
              <w:rFonts w:ascii="Courier New" w:eastAsia="Courier New" w:hAnsi="Courier New" w:cs="Courier New"/>
              <w:i/>
              <w:color w:val="D6D6DD"/>
              <w:sz w:val="18"/>
              <w:szCs w:val="18"/>
            </w:rPr>
          </w:rPrChange>
        </w:rPr>
        <w:t>num_classes</w:t>
      </w:r>
      <w:proofErr w:type="spellEnd"/>
      <w:r w:rsidRPr="008F3D9F">
        <w:rPr>
          <w:rFonts w:ascii="Courier New" w:eastAsia="Courier New" w:hAnsi="Courier New" w:cs="Courier New"/>
          <w:color w:val="D6D6DD"/>
          <w:sz w:val="18"/>
          <w:szCs w:val="18"/>
          <w:lang w:val="fr-FR"/>
          <w:rPrChange w:id="76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6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7638" w:author="Hayfa ZGAYA-BIAU" w:date="2025-06-12T18:32:00Z" w16du:dateUtc="2025-06-12T16:32:00Z">
            <w:rPr>
              <w:rFonts w:ascii="Courier New" w:eastAsia="Courier New" w:hAnsi="Courier New" w:cs="Courier New"/>
              <w:i/>
              <w:color w:val="D6D6DD"/>
              <w:sz w:val="18"/>
              <w:szCs w:val="18"/>
            </w:rPr>
          </w:rPrChange>
        </w:rPr>
        <w:t>activation</w:t>
      </w:r>
      <w:r w:rsidRPr="008F3D9F">
        <w:rPr>
          <w:rFonts w:ascii="Courier New" w:eastAsia="Courier New" w:hAnsi="Courier New" w:cs="Courier New"/>
          <w:color w:val="D6D6DD"/>
          <w:sz w:val="18"/>
          <w:szCs w:val="18"/>
          <w:lang w:val="fr-FR"/>
          <w:rPrChange w:id="76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64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641" w:author="Hayfa ZGAYA-BIAU" w:date="2025-06-12T18:32:00Z" w16du:dateUtc="2025-06-12T16:32:00Z">
            <w:rPr>
              <w:rFonts w:ascii="Courier New" w:eastAsia="Courier New" w:hAnsi="Courier New" w:cs="Courier New"/>
              <w:color w:val="E394DC"/>
              <w:sz w:val="18"/>
              <w:szCs w:val="18"/>
            </w:rPr>
          </w:rPrChange>
        </w:rPr>
        <w:t>softmax</w:t>
      </w:r>
      <w:proofErr w:type="spellEnd"/>
      <w:r w:rsidRPr="008F3D9F">
        <w:rPr>
          <w:rFonts w:ascii="Courier New" w:eastAsia="Courier New" w:hAnsi="Courier New" w:cs="Courier New"/>
          <w:color w:val="E394DC"/>
          <w:sz w:val="18"/>
          <w:szCs w:val="18"/>
          <w:lang w:val="fr-FR"/>
          <w:rPrChange w:id="764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643" w:author="Hayfa ZGAYA-BIAU" w:date="2025-06-12T18:32:00Z" w16du:dateUtc="2025-06-12T16:32:00Z">
            <w:rPr>
              <w:rFonts w:ascii="Courier New" w:eastAsia="Courier New" w:hAnsi="Courier New" w:cs="Courier New"/>
              <w:color w:val="D6D6DD"/>
              <w:sz w:val="18"/>
              <w:szCs w:val="18"/>
            </w:rPr>
          </w:rPrChange>
        </w:rPr>
        <w:t>))</w:t>
      </w:r>
    </w:p>
    <w:p w14:paraId="7F991D1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64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645" w:author="Hayfa ZGAYA-BIAU" w:date="2025-06-12T18:32:00Z" w16du:dateUtc="2025-06-12T16:32:00Z">
            <w:rPr>
              <w:rFonts w:ascii="Courier New" w:eastAsia="Courier New" w:hAnsi="Courier New" w:cs="Courier New"/>
              <w:color w:val="D8DEE9"/>
              <w:sz w:val="18"/>
              <w:szCs w:val="18"/>
            </w:rPr>
          </w:rPrChange>
        </w:rPr>
        <w:t xml:space="preserve">  </w:t>
      </w:r>
    </w:p>
    <w:p w14:paraId="2FFD9BB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64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6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648" w:author="Hayfa ZGAYA-BIAU" w:date="2025-06-12T18:32:00Z" w16du:dateUtc="2025-06-12T16:32:00Z">
            <w:rPr>
              <w:rFonts w:ascii="Courier New" w:eastAsia="Courier New" w:hAnsi="Courier New" w:cs="Courier New"/>
              <w:i/>
              <w:color w:val="FFFFFF"/>
              <w:sz w:val="18"/>
              <w:szCs w:val="18"/>
            </w:rPr>
          </w:rPrChange>
        </w:rPr>
        <w:t xml:space="preserve"># Compile the model </w:t>
      </w:r>
      <w:proofErr w:type="spellStart"/>
      <w:r w:rsidRPr="008F3D9F">
        <w:rPr>
          <w:rFonts w:ascii="Courier New" w:eastAsia="Courier New" w:hAnsi="Courier New" w:cs="Courier New"/>
          <w:i/>
          <w:color w:val="FFFFFF"/>
          <w:sz w:val="18"/>
          <w:szCs w:val="18"/>
          <w:lang w:val="fr-FR"/>
          <w:rPrChange w:id="7649"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7650" w:author="Hayfa ZGAYA-BIAU" w:date="2025-06-12T18:32:00Z" w16du:dateUtc="2025-06-12T16:32:00Z">
            <w:rPr>
              <w:rFonts w:ascii="Courier New" w:eastAsia="Courier New" w:hAnsi="Courier New" w:cs="Courier New"/>
              <w:i/>
              <w:color w:val="FFFFFF"/>
              <w:sz w:val="18"/>
              <w:szCs w:val="18"/>
            </w:rPr>
          </w:rPrChange>
        </w:rPr>
        <w:t xml:space="preserve"> Adam </w:t>
      </w:r>
      <w:proofErr w:type="spellStart"/>
      <w:r w:rsidRPr="008F3D9F">
        <w:rPr>
          <w:rFonts w:ascii="Courier New" w:eastAsia="Courier New" w:hAnsi="Courier New" w:cs="Courier New"/>
          <w:i/>
          <w:color w:val="FFFFFF"/>
          <w:sz w:val="18"/>
          <w:szCs w:val="18"/>
          <w:lang w:val="fr-FR"/>
          <w:rPrChange w:id="7651" w:author="Hayfa ZGAYA-BIAU" w:date="2025-06-12T18:32:00Z" w16du:dateUtc="2025-06-12T16:32:00Z">
            <w:rPr>
              <w:rFonts w:ascii="Courier New" w:eastAsia="Courier New" w:hAnsi="Courier New" w:cs="Courier New"/>
              <w:i/>
              <w:color w:val="FFFFFF"/>
              <w:sz w:val="18"/>
              <w:szCs w:val="18"/>
            </w:rPr>
          </w:rPrChange>
        </w:rPr>
        <w:t>optimizer</w:t>
      </w:r>
      <w:proofErr w:type="spellEnd"/>
      <w:r w:rsidRPr="008F3D9F">
        <w:rPr>
          <w:rFonts w:ascii="Courier New" w:eastAsia="Courier New" w:hAnsi="Courier New" w:cs="Courier New"/>
          <w:i/>
          <w:color w:val="FFFFFF"/>
          <w:sz w:val="18"/>
          <w:szCs w:val="18"/>
          <w:lang w:val="fr-FR"/>
          <w:rPrChange w:id="7652" w:author="Hayfa ZGAYA-BIAU" w:date="2025-06-12T18:32:00Z" w16du:dateUtc="2025-06-12T16:32:00Z">
            <w:rPr>
              <w:rFonts w:ascii="Courier New" w:eastAsia="Courier New" w:hAnsi="Courier New" w:cs="Courier New"/>
              <w:i/>
              <w:color w:val="FFFFFF"/>
              <w:sz w:val="18"/>
              <w:szCs w:val="18"/>
            </w:rPr>
          </w:rPrChange>
        </w:rPr>
        <w:t xml:space="preserve"> and </w:t>
      </w:r>
      <w:proofErr w:type="spellStart"/>
      <w:r w:rsidRPr="008F3D9F">
        <w:rPr>
          <w:rFonts w:ascii="Courier New" w:eastAsia="Courier New" w:hAnsi="Courier New" w:cs="Courier New"/>
          <w:i/>
          <w:color w:val="FFFFFF"/>
          <w:sz w:val="18"/>
          <w:szCs w:val="18"/>
          <w:lang w:val="fr-FR"/>
          <w:rPrChange w:id="7653" w:author="Hayfa ZGAYA-BIAU" w:date="2025-06-12T18:32:00Z" w16du:dateUtc="2025-06-12T16:32:00Z">
            <w:rPr>
              <w:rFonts w:ascii="Courier New" w:eastAsia="Courier New" w:hAnsi="Courier New" w:cs="Courier New"/>
              <w:i/>
              <w:color w:val="FFFFFF"/>
              <w:sz w:val="18"/>
              <w:szCs w:val="18"/>
            </w:rPr>
          </w:rPrChange>
        </w:rPr>
        <w:t>categorical</w:t>
      </w:r>
      <w:proofErr w:type="spellEnd"/>
      <w:r w:rsidRPr="008F3D9F">
        <w:rPr>
          <w:rFonts w:ascii="Courier New" w:eastAsia="Courier New" w:hAnsi="Courier New" w:cs="Courier New"/>
          <w:i/>
          <w:color w:val="FFFFFF"/>
          <w:sz w:val="18"/>
          <w:szCs w:val="18"/>
          <w:lang w:val="fr-FR"/>
          <w:rPrChange w:id="7654" w:author="Hayfa ZGAYA-BIAU" w:date="2025-06-12T18:32:00Z" w16du:dateUtc="2025-06-12T16:32:00Z">
            <w:rPr>
              <w:rFonts w:ascii="Courier New" w:eastAsia="Courier New" w:hAnsi="Courier New" w:cs="Courier New"/>
              <w:i/>
              <w:color w:val="FFFFFF"/>
              <w:sz w:val="18"/>
              <w:szCs w:val="18"/>
            </w:rPr>
          </w:rPrChange>
        </w:rPr>
        <w:t xml:space="preserve"> cross-</w:t>
      </w:r>
      <w:proofErr w:type="spellStart"/>
      <w:r w:rsidRPr="008F3D9F">
        <w:rPr>
          <w:rFonts w:ascii="Courier New" w:eastAsia="Courier New" w:hAnsi="Courier New" w:cs="Courier New"/>
          <w:i/>
          <w:color w:val="FFFFFF"/>
          <w:sz w:val="18"/>
          <w:szCs w:val="18"/>
          <w:lang w:val="fr-FR"/>
          <w:rPrChange w:id="7655" w:author="Hayfa ZGAYA-BIAU" w:date="2025-06-12T18:32:00Z" w16du:dateUtc="2025-06-12T16:32:00Z">
            <w:rPr>
              <w:rFonts w:ascii="Courier New" w:eastAsia="Courier New" w:hAnsi="Courier New" w:cs="Courier New"/>
              <w:i/>
              <w:color w:val="FFFFFF"/>
              <w:sz w:val="18"/>
              <w:szCs w:val="18"/>
            </w:rPr>
          </w:rPrChange>
        </w:rPr>
        <w:t>entropy</w:t>
      </w:r>
      <w:proofErr w:type="spellEnd"/>
      <w:r w:rsidRPr="008F3D9F">
        <w:rPr>
          <w:rFonts w:ascii="Courier New" w:eastAsia="Courier New" w:hAnsi="Courier New" w:cs="Courier New"/>
          <w:i/>
          <w:color w:val="FFFFFF"/>
          <w:sz w:val="18"/>
          <w:szCs w:val="18"/>
          <w:lang w:val="fr-FR"/>
          <w:rPrChange w:id="765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657" w:author="Hayfa ZGAYA-BIAU" w:date="2025-06-12T18:32:00Z" w16du:dateUtc="2025-06-12T16:32:00Z">
            <w:rPr>
              <w:rFonts w:ascii="Courier New" w:eastAsia="Courier New" w:hAnsi="Courier New" w:cs="Courier New"/>
              <w:i/>
              <w:color w:val="FFFFFF"/>
              <w:sz w:val="18"/>
              <w:szCs w:val="18"/>
            </w:rPr>
          </w:rPrChange>
        </w:rPr>
        <w:t>loss</w:t>
      </w:r>
      <w:proofErr w:type="spellEnd"/>
    </w:p>
    <w:p w14:paraId="2F4BF40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65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6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660"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6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62" w:author="Hayfa ZGAYA-BIAU" w:date="2025-06-12T18:32:00Z" w16du:dateUtc="2025-06-12T16:32:00Z">
            <w:rPr>
              <w:rFonts w:ascii="Courier New" w:eastAsia="Courier New" w:hAnsi="Courier New" w:cs="Courier New"/>
              <w:color w:val="AAA0FA"/>
              <w:sz w:val="18"/>
              <w:szCs w:val="18"/>
            </w:rPr>
          </w:rPrChange>
        </w:rPr>
        <w:t>compile</w:t>
      </w:r>
      <w:proofErr w:type="spellEnd"/>
      <w:proofErr w:type="gramEnd"/>
      <w:r w:rsidRPr="008F3D9F">
        <w:rPr>
          <w:rFonts w:ascii="Courier New" w:eastAsia="Courier New" w:hAnsi="Courier New" w:cs="Courier New"/>
          <w:color w:val="D6D6DD"/>
          <w:sz w:val="18"/>
          <w:szCs w:val="18"/>
          <w:lang w:val="fr-FR"/>
          <w:rPrChange w:id="766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7664" w:author="Hayfa ZGAYA-BIAU" w:date="2025-06-12T18:32:00Z" w16du:dateUtc="2025-06-12T16:32:00Z">
            <w:rPr>
              <w:rFonts w:ascii="Courier New" w:eastAsia="Courier New" w:hAnsi="Courier New" w:cs="Courier New"/>
              <w:i/>
              <w:color w:val="D6D6DD"/>
              <w:sz w:val="18"/>
              <w:szCs w:val="18"/>
            </w:rPr>
          </w:rPrChange>
        </w:rPr>
        <w:t>optimizer</w:t>
      </w:r>
      <w:proofErr w:type="spellEnd"/>
      <w:r w:rsidRPr="008F3D9F">
        <w:rPr>
          <w:rFonts w:ascii="Courier New" w:eastAsia="Courier New" w:hAnsi="Courier New" w:cs="Courier New"/>
          <w:color w:val="D6D6DD"/>
          <w:sz w:val="18"/>
          <w:szCs w:val="18"/>
          <w:lang w:val="fr-FR"/>
          <w:rPrChange w:id="76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666" w:author="Hayfa ZGAYA-BIAU" w:date="2025-06-12T18:32:00Z" w16du:dateUtc="2025-06-12T16:32:00Z">
            <w:rPr>
              <w:rFonts w:ascii="Courier New" w:eastAsia="Courier New" w:hAnsi="Courier New" w:cs="Courier New"/>
              <w:color w:val="AAA0FA"/>
              <w:sz w:val="18"/>
              <w:szCs w:val="18"/>
            </w:rPr>
          </w:rPrChange>
        </w:rPr>
        <w:t>Adam</w:t>
      </w:r>
      <w:r w:rsidRPr="008F3D9F">
        <w:rPr>
          <w:rFonts w:ascii="Courier New" w:eastAsia="Courier New" w:hAnsi="Courier New" w:cs="Courier New"/>
          <w:color w:val="D6D6DD"/>
          <w:sz w:val="18"/>
          <w:szCs w:val="18"/>
          <w:lang w:val="fr-FR"/>
          <w:rPrChange w:id="766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7668" w:author="Hayfa ZGAYA-BIAU" w:date="2025-06-12T18:32:00Z" w16du:dateUtc="2025-06-12T16:32:00Z">
            <w:rPr>
              <w:rFonts w:ascii="Courier New" w:eastAsia="Courier New" w:hAnsi="Courier New" w:cs="Courier New"/>
              <w:i/>
              <w:color w:val="D6D6DD"/>
              <w:sz w:val="18"/>
              <w:szCs w:val="18"/>
            </w:rPr>
          </w:rPrChange>
        </w:rPr>
        <w:t>learning_rate</w:t>
      </w:r>
      <w:proofErr w:type="spellEnd"/>
      <w:r w:rsidRPr="008F3D9F">
        <w:rPr>
          <w:rFonts w:ascii="Courier New" w:eastAsia="Courier New" w:hAnsi="Courier New" w:cs="Courier New"/>
          <w:color w:val="D6D6DD"/>
          <w:sz w:val="18"/>
          <w:szCs w:val="18"/>
          <w:lang w:val="fr-FR"/>
          <w:rPrChange w:id="76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670" w:author="Hayfa ZGAYA-BIAU" w:date="2025-06-12T18:32:00Z" w16du:dateUtc="2025-06-12T16:32:00Z">
            <w:rPr>
              <w:rFonts w:ascii="Courier New" w:eastAsia="Courier New" w:hAnsi="Courier New" w:cs="Courier New"/>
              <w:color w:val="EBC88D"/>
              <w:sz w:val="18"/>
              <w:szCs w:val="18"/>
            </w:rPr>
          </w:rPrChange>
        </w:rPr>
        <w:t>1e-4</w:t>
      </w:r>
      <w:r w:rsidRPr="008F3D9F">
        <w:rPr>
          <w:rFonts w:ascii="Courier New" w:eastAsia="Courier New" w:hAnsi="Courier New" w:cs="Courier New"/>
          <w:color w:val="D6D6DD"/>
          <w:sz w:val="18"/>
          <w:szCs w:val="18"/>
          <w:lang w:val="fr-FR"/>
          <w:rPrChange w:id="7671" w:author="Hayfa ZGAYA-BIAU" w:date="2025-06-12T18:32:00Z" w16du:dateUtc="2025-06-12T16:32:00Z">
            <w:rPr>
              <w:rFonts w:ascii="Courier New" w:eastAsia="Courier New" w:hAnsi="Courier New" w:cs="Courier New"/>
              <w:color w:val="D6D6DD"/>
              <w:sz w:val="18"/>
              <w:szCs w:val="18"/>
            </w:rPr>
          </w:rPrChange>
        </w:rPr>
        <w:t>),</w:t>
      </w:r>
    </w:p>
    <w:p w14:paraId="0FDD98F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67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6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7674" w:author="Hayfa ZGAYA-BIAU" w:date="2025-06-12T18:32:00Z" w16du:dateUtc="2025-06-12T16:32:00Z">
            <w:rPr>
              <w:rFonts w:ascii="Courier New" w:eastAsia="Courier New" w:hAnsi="Courier New" w:cs="Courier New"/>
              <w:i/>
              <w:color w:val="D6D6DD"/>
              <w:sz w:val="18"/>
              <w:szCs w:val="18"/>
            </w:rPr>
          </w:rPrChange>
        </w:rPr>
        <w:t>loss</w:t>
      </w:r>
      <w:proofErr w:type="spellEnd"/>
      <w:proofErr w:type="gramEnd"/>
      <w:r w:rsidRPr="008F3D9F">
        <w:rPr>
          <w:rFonts w:ascii="Courier New" w:eastAsia="Courier New" w:hAnsi="Courier New" w:cs="Courier New"/>
          <w:color w:val="D6D6DD"/>
          <w:sz w:val="18"/>
          <w:szCs w:val="18"/>
          <w:lang w:val="fr-FR"/>
          <w:rPrChange w:id="76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67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677" w:author="Hayfa ZGAYA-BIAU" w:date="2025-06-12T18:32:00Z" w16du:dateUtc="2025-06-12T16:32:00Z">
            <w:rPr>
              <w:rFonts w:ascii="Courier New" w:eastAsia="Courier New" w:hAnsi="Courier New" w:cs="Courier New"/>
              <w:color w:val="E394DC"/>
              <w:sz w:val="18"/>
              <w:szCs w:val="18"/>
            </w:rPr>
          </w:rPrChange>
        </w:rPr>
        <w:t>categorical_crossentropy</w:t>
      </w:r>
      <w:proofErr w:type="spellEnd"/>
      <w:r w:rsidRPr="008F3D9F">
        <w:rPr>
          <w:rFonts w:ascii="Courier New" w:eastAsia="Courier New" w:hAnsi="Courier New" w:cs="Courier New"/>
          <w:color w:val="E394DC"/>
          <w:sz w:val="18"/>
          <w:szCs w:val="18"/>
          <w:lang w:val="fr-FR"/>
          <w:rPrChange w:id="767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679" w:author="Hayfa ZGAYA-BIAU" w:date="2025-06-12T18:32:00Z" w16du:dateUtc="2025-06-12T16:32:00Z">
            <w:rPr>
              <w:rFonts w:ascii="Courier New" w:eastAsia="Courier New" w:hAnsi="Courier New" w:cs="Courier New"/>
              <w:color w:val="D6D6DD"/>
              <w:sz w:val="18"/>
              <w:szCs w:val="18"/>
            </w:rPr>
          </w:rPrChange>
        </w:rPr>
        <w:t>,</w:t>
      </w:r>
    </w:p>
    <w:p w14:paraId="43432A0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6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6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7682" w:author="Hayfa ZGAYA-BIAU" w:date="2025-06-12T18:32:00Z" w16du:dateUtc="2025-06-12T16:32:00Z">
            <w:rPr>
              <w:rFonts w:ascii="Courier New" w:eastAsia="Courier New" w:hAnsi="Courier New" w:cs="Courier New"/>
              <w:i/>
              <w:color w:val="D6D6DD"/>
              <w:sz w:val="18"/>
              <w:szCs w:val="18"/>
            </w:rPr>
          </w:rPrChange>
        </w:rPr>
        <w:t>metrics</w:t>
      </w:r>
      <w:proofErr w:type="spellEnd"/>
      <w:proofErr w:type="gramEnd"/>
      <w:r w:rsidRPr="008F3D9F">
        <w:rPr>
          <w:rFonts w:ascii="Courier New" w:eastAsia="Courier New" w:hAnsi="Courier New" w:cs="Courier New"/>
          <w:color w:val="D6D6DD"/>
          <w:sz w:val="18"/>
          <w:szCs w:val="18"/>
          <w:lang w:val="fr-FR"/>
          <w:rPrChange w:id="76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68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685"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768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687" w:author="Hayfa ZGAYA-BIAU" w:date="2025-06-12T18:32:00Z" w16du:dateUtc="2025-06-12T16:32:00Z">
            <w:rPr>
              <w:rFonts w:ascii="Courier New" w:eastAsia="Courier New" w:hAnsi="Courier New" w:cs="Courier New"/>
              <w:color w:val="D6D6DD"/>
              <w:sz w:val="18"/>
              <w:szCs w:val="18"/>
            </w:rPr>
          </w:rPrChange>
        </w:rPr>
        <w:t>])</w:t>
      </w:r>
    </w:p>
    <w:p w14:paraId="02B1368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68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689" w:author="Hayfa ZGAYA-BIAU" w:date="2025-06-12T18:32:00Z" w16du:dateUtc="2025-06-12T16:32:00Z">
            <w:rPr>
              <w:rFonts w:ascii="Courier New" w:eastAsia="Courier New" w:hAnsi="Courier New" w:cs="Courier New"/>
              <w:color w:val="D8DEE9"/>
              <w:sz w:val="18"/>
              <w:szCs w:val="18"/>
            </w:rPr>
          </w:rPrChange>
        </w:rPr>
        <w:t xml:space="preserve">  </w:t>
      </w:r>
    </w:p>
    <w:p w14:paraId="6384970D"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7690"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769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7692"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76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694" w:author="Hayfa ZGAYA-BIAU" w:date="2025-06-12T18:32:00Z" w16du:dateUtc="2025-06-12T16:32:00Z">
            <w:rPr>
              <w:rFonts w:ascii="Courier New" w:eastAsia="Courier New" w:hAnsi="Courier New" w:cs="Courier New"/>
              <w:color w:val="94C1FA"/>
              <w:sz w:val="18"/>
              <w:szCs w:val="18"/>
            </w:rPr>
          </w:rPrChange>
        </w:rPr>
        <w:t>model</w:t>
      </w:r>
    </w:p>
    <w:p w14:paraId="70A3C3A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695" w:author="Hayfa ZGAYA-BIAU" w:date="2025-06-12T18:32:00Z" w16du:dateUtc="2025-06-12T16:32:00Z">
            <w:rPr>
              <w:rFonts w:ascii="Courier New" w:eastAsia="Courier New" w:hAnsi="Courier New" w:cs="Courier New"/>
              <w:color w:val="D8DEE9"/>
              <w:sz w:val="18"/>
              <w:szCs w:val="18"/>
            </w:rPr>
          </w:rPrChange>
        </w:rPr>
      </w:pPr>
    </w:p>
    <w:p w14:paraId="5596177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696"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7697"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769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7699" w:author="Hayfa ZGAYA-BIAU" w:date="2025-06-12T18:32:00Z" w16du:dateUtc="2025-06-12T16:32:00Z">
            <w:rPr>
              <w:rFonts w:ascii="Courier New" w:eastAsia="Courier New" w:hAnsi="Courier New" w:cs="Courier New"/>
              <w:b/>
              <w:color w:val="EFB080"/>
              <w:sz w:val="18"/>
              <w:szCs w:val="18"/>
            </w:rPr>
          </w:rPrChange>
        </w:rPr>
        <w:t>load_dataset_pickle</w:t>
      </w:r>
      <w:proofErr w:type="spellEnd"/>
      <w:r w:rsidRPr="008F3D9F">
        <w:rPr>
          <w:rFonts w:ascii="Courier New" w:eastAsia="Courier New" w:hAnsi="Courier New" w:cs="Courier New"/>
          <w:color w:val="D8DEE9"/>
          <w:sz w:val="18"/>
          <w:szCs w:val="18"/>
          <w:lang w:val="fr-FR"/>
          <w:rPrChange w:id="7700"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7701"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77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70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04"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7705"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7706" w:author="Hayfa ZGAYA-BIAU" w:date="2025-06-12T18:32:00Z" w16du:dateUtc="2025-06-12T16:32:00Z">
            <w:rPr>
              <w:rFonts w:ascii="Courier New" w:eastAsia="Courier New" w:hAnsi="Courier New" w:cs="Courier New"/>
              <w:color w:val="D8DEE9"/>
              <w:sz w:val="18"/>
              <w:szCs w:val="18"/>
            </w:rPr>
          </w:rPrChange>
        </w:rPr>
        <w:t>):</w:t>
      </w:r>
      <w:proofErr w:type="gramEnd"/>
    </w:p>
    <w:p w14:paraId="7A10023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0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77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7709" w:author="Hayfa ZGAYA-BIAU" w:date="2025-06-12T18:32:00Z" w16du:dateUtc="2025-06-12T16:32:00Z">
            <w:rPr>
              <w:rFonts w:ascii="Courier New" w:eastAsia="Courier New" w:hAnsi="Courier New" w:cs="Courier New"/>
              <w:color w:val="E394DC"/>
              <w:sz w:val="18"/>
              <w:szCs w:val="18"/>
            </w:rPr>
          </w:rPrChange>
        </w:rPr>
        <w:t>"""</w:t>
      </w:r>
    </w:p>
    <w:p w14:paraId="533279E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1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1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712"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7713"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7714"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771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716"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7717" w:author="Hayfa ZGAYA-BIAU" w:date="2025-06-12T18:32:00Z" w16du:dateUtc="2025-06-12T16:32:00Z">
            <w:rPr>
              <w:rFonts w:ascii="Courier New" w:eastAsia="Courier New" w:hAnsi="Courier New" w:cs="Courier New"/>
              <w:color w:val="E394DC"/>
              <w:sz w:val="18"/>
              <w:szCs w:val="18"/>
            </w:rPr>
          </w:rPrChange>
        </w:rPr>
        <w:t xml:space="preserve"> a pickle file.</w:t>
      </w:r>
    </w:p>
    <w:p w14:paraId="527AB4E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718" w:author="Hayfa ZGAYA-BIAU" w:date="2025-06-12T18:32:00Z" w16du:dateUtc="2025-06-12T16:32:00Z">
            <w:rPr>
              <w:rFonts w:ascii="Courier New" w:eastAsia="Courier New" w:hAnsi="Courier New" w:cs="Courier New"/>
              <w:color w:val="D8DEE9"/>
              <w:sz w:val="18"/>
              <w:szCs w:val="18"/>
            </w:rPr>
          </w:rPrChange>
        </w:rPr>
      </w:pPr>
    </w:p>
    <w:p w14:paraId="487A1D8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1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20"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7721" w:author="Hayfa ZGAYA-BIAU" w:date="2025-06-12T18:32:00Z" w16du:dateUtc="2025-06-12T16:32:00Z">
            <w:rPr>
              <w:rFonts w:ascii="Courier New" w:eastAsia="Courier New" w:hAnsi="Courier New" w:cs="Courier New"/>
              <w:color w:val="E394DC"/>
              <w:sz w:val="18"/>
              <w:szCs w:val="18"/>
            </w:rPr>
          </w:rPrChange>
        </w:rPr>
        <w:t>Args:</w:t>
      </w:r>
      <w:proofErr w:type="gramEnd"/>
    </w:p>
    <w:p w14:paraId="0FCB1B8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2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2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724" w:author="Hayfa ZGAYA-BIAU" w:date="2025-06-12T18:32:00Z" w16du:dateUtc="2025-06-12T16:32:00Z">
            <w:rPr>
              <w:rFonts w:ascii="Courier New" w:eastAsia="Courier New" w:hAnsi="Courier New" w:cs="Courier New"/>
              <w:color w:val="E394DC"/>
              <w:sz w:val="18"/>
              <w:szCs w:val="18"/>
            </w:rPr>
          </w:rPrChange>
        </w:rPr>
        <w:t>pickle</w:t>
      </w:r>
      <w:proofErr w:type="gramEnd"/>
      <w:r w:rsidRPr="008F3D9F">
        <w:rPr>
          <w:rFonts w:ascii="Courier New" w:eastAsia="Courier New" w:hAnsi="Courier New" w:cs="Courier New"/>
          <w:color w:val="E394DC"/>
          <w:sz w:val="18"/>
          <w:szCs w:val="18"/>
          <w:lang w:val="fr-FR"/>
          <w:rPrChange w:id="7725"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772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7727"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772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7729" w:author="Hayfa ZGAYA-BIAU" w:date="2025-06-12T18:32:00Z" w16du:dateUtc="2025-06-12T16:32:00Z">
            <w:rPr>
              <w:rFonts w:ascii="Courier New" w:eastAsia="Courier New" w:hAnsi="Courier New" w:cs="Courier New"/>
              <w:color w:val="E394DC"/>
              <w:sz w:val="18"/>
              <w:szCs w:val="18"/>
            </w:rPr>
          </w:rPrChange>
        </w:rPr>
        <w:t xml:space="preserve"> Path to the pickle file.</w:t>
      </w:r>
    </w:p>
    <w:p w14:paraId="7DEB19C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730" w:author="Hayfa ZGAYA-BIAU" w:date="2025-06-12T18:32:00Z" w16du:dateUtc="2025-06-12T16:32:00Z">
            <w:rPr>
              <w:rFonts w:ascii="Courier New" w:eastAsia="Courier New" w:hAnsi="Courier New" w:cs="Courier New"/>
              <w:color w:val="D8DEE9"/>
              <w:sz w:val="18"/>
              <w:szCs w:val="18"/>
            </w:rPr>
          </w:rPrChange>
        </w:rPr>
      </w:pPr>
    </w:p>
    <w:p w14:paraId="3F49A39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3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3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7733"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7734" w:author="Hayfa ZGAYA-BIAU" w:date="2025-06-12T18:32:00Z" w16du:dateUtc="2025-06-12T16:32:00Z">
            <w:rPr>
              <w:rFonts w:ascii="Courier New" w:eastAsia="Courier New" w:hAnsi="Courier New" w:cs="Courier New"/>
              <w:color w:val="E394DC"/>
              <w:sz w:val="18"/>
              <w:szCs w:val="18"/>
            </w:rPr>
          </w:rPrChange>
        </w:rPr>
        <w:t>:</w:t>
      </w:r>
      <w:proofErr w:type="gramEnd"/>
    </w:p>
    <w:p w14:paraId="0714C04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3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36"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7737" w:author="Hayfa ZGAYA-BIAU" w:date="2025-06-12T18:32:00Z" w16du:dateUtc="2025-06-12T16:32:00Z">
            <w:rPr>
              <w:rFonts w:ascii="Courier New" w:eastAsia="Courier New" w:hAnsi="Courier New" w:cs="Courier New"/>
              <w:color w:val="E394DC"/>
              <w:sz w:val="18"/>
              <w:szCs w:val="18"/>
            </w:rPr>
          </w:rPrChange>
        </w:rPr>
        <w:t>tuple:</w:t>
      </w:r>
      <w:proofErr w:type="gramEnd"/>
      <w:r w:rsidRPr="008F3D9F">
        <w:rPr>
          <w:rFonts w:ascii="Courier New" w:eastAsia="Courier New" w:hAnsi="Courier New" w:cs="Courier New"/>
          <w:color w:val="E394DC"/>
          <w:sz w:val="18"/>
          <w:szCs w:val="18"/>
          <w:lang w:val="fr-FR"/>
          <w:rPrChange w:id="7738" w:author="Hayfa ZGAYA-BIAU" w:date="2025-06-12T18:32:00Z" w16du:dateUtc="2025-06-12T16:32:00Z">
            <w:rPr>
              <w:rFonts w:ascii="Courier New" w:eastAsia="Courier New" w:hAnsi="Courier New" w:cs="Courier New"/>
              <w:color w:val="E394DC"/>
              <w:sz w:val="18"/>
              <w:szCs w:val="18"/>
            </w:rPr>
          </w:rPrChange>
        </w:rPr>
        <w:t xml:space="preserve"> Split data and label mapping.</w:t>
      </w:r>
    </w:p>
    <w:p w14:paraId="42212C0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73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7740" w:author="Hayfa ZGAYA-BIAU" w:date="2025-06-12T18:32:00Z" w16du:dateUtc="2025-06-12T16:32:00Z">
            <w:rPr>
              <w:rFonts w:ascii="Courier New" w:eastAsia="Courier New" w:hAnsi="Courier New" w:cs="Courier New"/>
              <w:color w:val="E394DC"/>
              <w:sz w:val="18"/>
              <w:szCs w:val="18"/>
            </w:rPr>
          </w:rPrChange>
        </w:rPr>
        <w:t xml:space="preserve">   """</w:t>
      </w:r>
    </w:p>
    <w:p w14:paraId="0DA2BFE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74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74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7743"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774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7745"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7746"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7747"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77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775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51"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775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7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7755"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77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7757"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7758" w:author="Hayfa ZGAYA-BIAU" w:date="2025-06-12T18:32:00Z" w16du:dateUtc="2025-06-12T16:32:00Z">
            <w:rPr>
              <w:rFonts w:ascii="Courier New" w:eastAsia="Courier New" w:hAnsi="Courier New" w:cs="Courier New"/>
              <w:color w:val="D8DEE9"/>
              <w:sz w:val="18"/>
              <w:szCs w:val="18"/>
            </w:rPr>
          </w:rPrChange>
        </w:rPr>
        <w:t>:</w:t>
      </w:r>
      <w:proofErr w:type="gramEnd"/>
    </w:p>
    <w:p w14:paraId="37A956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7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76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7761" w:author="Hayfa ZGAYA-BIAU" w:date="2025-06-12T18:32:00Z" w16du:dateUtc="2025-06-12T16:32:00Z">
            <w:rPr>
              <w:rFonts w:ascii="Courier New" w:eastAsia="Courier New" w:hAnsi="Courier New" w:cs="Courier New"/>
              <w:color w:val="94C1FA"/>
              <w:sz w:val="18"/>
              <w:szCs w:val="18"/>
            </w:rPr>
          </w:rPrChange>
        </w:rPr>
        <w:t>data</w:t>
      </w:r>
      <w:proofErr w:type="gramEnd"/>
      <w:r w:rsidRPr="008F3D9F">
        <w:rPr>
          <w:rFonts w:ascii="Courier New" w:eastAsia="Courier New" w:hAnsi="Courier New" w:cs="Courier New"/>
          <w:color w:val="D8DEE9"/>
          <w:sz w:val="18"/>
          <w:szCs w:val="18"/>
          <w:lang w:val="fr-FR"/>
          <w:rPrChange w:id="77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7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7765"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77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767"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77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7769"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7770" w:author="Hayfa ZGAYA-BIAU" w:date="2025-06-12T18:32:00Z" w16du:dateUtc="2025-06-12T16:32:00Z">
            <w:rPr>
              <w:rFonts w:ascii="Courier New" w:eastAsia="Courier New" w:hAnsi="Courier New" w:cs="Courier New"/>
              <w:color w:val="D6D6DD"/>
              <w:sz w:val="18"/>
              <w:szCs w:val="18"/>
            </w:rPr>
          </w:rPrChange>
        </w:rPr>
        <w:t>)</w:t>
      </w:r>
    </w:p>
    <w:p w14:paraId="7672601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7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77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7773"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77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775"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77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77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78"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777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7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782"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77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78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85"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778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7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789"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77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79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92"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779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7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7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796"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77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79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799" w:author="Hayfa ZGAYA-BIAU" w:date="2025-06-12T18:32:00Z" w16du:dateUtc="2025-06-12T16:32:00Z">
            <w:rPr>
              <w:rFonts w:ascii="Courier New" w:eastAsia="Courier New" w:hAnsi="Courier New" w:cs="Courier New"/>
              <w:color w:val="E394DC"/>
              <w:sz w:val="18"/>
              <w:szCs w:val="18"/>
            </w:rPr>
          </w:rPrChange>
        </w:rPr>
        <w:t>y_test</w:t>
      </w:r>
      <w:proofErr w:type="spellEnd"/>
      <w:r w:rsidRPr="008F3D9F">
        <w:rPr>
          <w:rFonts w:ascii="Courier New" w:eastAsia="Courier New" w:hAnsi="Courier New" w:cs="Courier New"/>
          <w:color w:val="E394DC"/>
          <w:sz w:val="18"/>
          <w:szCs w:val="18"/>
          <w:lang w:val="fr-FR"/>
          <w:rPrChange w:id="780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8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7803"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78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80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806"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780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808" w:author="Hayfa ZGAYA-BIAU" w:date="2025-06-12T18:32:00Z" w16du:dateUtc="2025-06-12T16:32:00Z">
            <w:rPr>
              <w:rFonts w:ascii="Courier New" w:eastAsia="Courier New" w:hAnsi="Courier New" w:cs="Courier New"/>
              <w:color w:val="D6D6DD"/>
              <w:sz w:val="18"/>
              <w:szCs w:val="18"/>
            </w:rPr>
          </w:rPrChange>
        </w:rPr>
        <w:t>]</w:t>
      </w:r>
    </w:p>
    <w:p w14:paraId="1CDE1A3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7809" w:author="Hayfa ZGAYA-BIAU" w:date="2025-06-12T18:32:00Z" w16du:dateUtc="2025-06-12T16:32:00Z">
            <w:rPr>
              <w:rFonts w:ascii="Courier New" w:eastAsia="Courier New" w:hAnsi="Courier New" w:cs="Courier New"/>
              <w:color w:val="D8DEE9"/>
              <w:sz w:val="18"/>
              <w:szCs w:val="18"/>
            </w:rPr>
          </w:rPrChange>
        </w:rPr>
      </w:pPr>
    </w:p>
    <w:p w14:paraId="0FA190F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81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7811"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78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b/>
          <w:color w:val="EFB080"/>
          <w:sz w:val="18"/>
          <w:szCs w:val="18"/>
          <w:lang w:val="fr-FR"/>
          <w:rPrChange w:id="7813" w:author="Hayfa ZGAYA-BIAU" w:date="2025-06-12T18:32:00Z" w16du:dateUtc="2025-06-12T16:32:00Z">
            <w:rPr>
              <w:rFonts w:ascii="Courier New" w:eastAsia="Courier New" w:hAnsi="Courier New" w:cs="Courier New"/>
              <w:b/>
              <w:color w:val="EFB080"/>
              <w:sz w:val="18"/>
              <w:szCs w:val="18"/>
            </w:rPr>
          </w:rPrChange>
        </w:rPr>
        <w:t>main</w:t>
      </w:r>
      <w:r w:rsidRPr="008F3D9F">
        <w:rPr>
          <w:rFonts w:ascii="Courier New" w:eastAsia="Courier New" w:hAnsi="Courier New" w:cs="Courier New"/>
          <w:color w:val="D8DEE9"/>
          <w:sz w:val="18"/>
          <w:szCs w:val="18"/>
          <w:lang w:val="fr-FR"/>
          <w:rPrChange w:id="7814" w:author="Hayfa ZGAYA-BIAU" w:date="2025-06-12T18:32:00Z" w16du:dateUtc="2025-06-12T16:32:00Z">
            <w:rPr>
              <w:rFonts w:ascii="Courier New" w:eastAsia="Courier New" w:hAnsi="Courier New" w:cs="Courier New"/>
              <w:color w:val="D8DEE9"/>
              <w:sz w:val="18"/>
              <w:szCs w:val="18"/>
            </w:rPr>
          </w:rPrChange>
        </w:rPr>
        <w:t>():</w:t>
      </w:r>
      <w:proofErr w:type="gramEnd"/>
    </w:p>
    <w:p w14:paraId="444348C5"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81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81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81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818"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7819"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7820" w:author="Hayfa ZGAYA-BIAU" w:date="2025-06-12T18:32:00Z" w16du:dateUtc="2025-06-12T16:32:00Z">
            <w:rPr>
              <w:rFonts w:ascii="Courier New" w:eastAsia="Courier New" w:hAnsi="Courier New" w:cs="Courier New"/>
              <w:i/>
              <w:color w:val="FFFFFF"/>
              <w:sz w:val="18"/>
              <w:szCs w:val="18"/>
            </w:rPr>
          </w:rPrChange>
        </w:rPr>
        <w:t>dataset</w:t>
      </w:r>
      <w:proofErr w:type="spellEnd"/>
    </w:p>
    <w:p w14:paraId="644B7C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82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82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23"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78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2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26"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78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2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29"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78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3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32"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78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3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35"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8DEE9"/>
          <w:sz w:val="18"/>
          <w:szCs w:val="18"/>
          <w:lang w:val="fr-FR"/>
          <w:rPrChange w:id="783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8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7839" w:author="Hayfa ZGAYA-BIAU" w:date="2025-06-12T18:32:00Z" w16du:dateUtc="2025-06-12T16:32:00Z">
            <w:rPr>
              <w:rFonts w:ascii="Courier New" w:eastAsia="Courier New" w:hAnsi="Courier New" w:cs="Courier New"/>
              <w:color w:val="EBC88D"/>
              <w:sz w:val="18"/>
              <w:szCs w:val="18"/>
            </w:rPr>
          </w:rPrChange>
        </w:rPr>
        <w:t>load_dataset_pickle</w:t>
      </w:r>
      <w:proofErr w:type="spellEnd"/>
      <w:r w:rsidRPr="008F3D9F">
        <w:rPr>
          <w:rFonts w:ascii="Courier New" w:eastAsia="Courier New" w:hAnsi="Courier New" w:cs="Courier New"/>
          <w:color w:val="D6D6DD"/>
          <w:sz w:val="18"/>
          <w:szCs w:val="18"/>
          <w:lang w:val="fr-FR"/>
          <w:rPrChange w:id="78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84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842"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784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844" w:author="Hayfa ZGAYA-BIAU" w:date="2025-06-12T18:32:00Z" w16du:dateUtc="2025-06-12T16:32:00Z">
            <w:rPr>
              <w:rFonts w:ascii="Courier New" w:eastAsia="Courier New" w:hAnsi="Courier New" w:cs="Courier New"/>
              <w:color w:val="D6D6DD"/>
              <w:sz w:val="18"/>
              <w:szCs w:val="18"/>
            </w:rPr>
          </w:rPrChange>
        </w:rPr>
        <w:t>)</w:t>
      </w:r>
    </w:p>
    <w:p w14:paraId="3EFE44D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84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84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847" w:author="Hayfa ZGAYA-BIAU" w:date="2025-06-12T18:32:00Z" w16du:dateUtc="2025-06-12T16:32:00Z">
            <w:rPr>
              <w:rFonts w:ascii="Courier New" w:eastAsia="Courier New" w:hAnsi="Courier New" w:cs="Courier New"/>
              <w:color w:val="94C1FA"/>
              <w:sz w:val="18"/>
              <w:szCs w:val="18"/>
            </w:rPr>
          </w:rPrChange>
        </w:rPr>
        <w:t>num</w:t>
      </w:r>
      <w:proofErr w:type="gramEnd"/>
      <w:r w:rsidRPr="008F3D9F">
        <w:rPr>
          <w:rFonts w:ascii="Courier New" w:eastAsia="Courier New" w:hAnsi="Courier New" w:cs="Courier New"/>
          <w:color w:val="94C1FA"/>
          <w:sz w:val="18"/>
          <w:szCs w:val="18"/>
          <w:lang w:val="fr-FR"/>
          <w:rPrChange w:id="7848" w:author="Hayfa ZGAYA-BIAU" w:date="2025-06-12T18:32:00Z" w16du:dateUtc="2025-06-12T16:32:00Z">
            <w:rPr>
              <w:rFonts w:ascii="Courier New" w:eastAsia="Courier New" w:hAnsi="Courier New" w:cs="Courier New"/>
              <w:color w:val="94C1FA"/>
              <w:sz w:val="18"/>
              <w:szCs w:val="18"/>
            </w:rPr>
          </w:rPrChange>
        </w:rPr>
        <w:t>_classes</w:t>
      </w:r>
      <w:proofErr w:type="spellEnd"/>
      <w:r w:rsidRPr="008F3D9F">
        <w:rPr>
          <w:rFonts w:ascii="Courier New" w:eastAsia="Courier New" w:hAnsi="Courier New" w:cs="Courier New"/>
          <w:color w:val="D8DEE9"/>
          <w:sz w:val="18"/>
          <w:szCs w:val="18"/>
          <w:lang w:val="fr-FR"/>
          <w:rPrChange w:id="78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8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5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52" w:author="Hayfa ZGAYA-BIAU" w:date="2025-06-12T18:32:00Z" w16du:dateUtc="2025-06-12T16:32:00Z">
            <w:rPr>
              <w:rFonts w:ascii="Courier New" w:eastAsia="Courier New" w:hAnsi="Courier New" w:cs="Courier New"/>
              <w:color w:val="94C1FA"/>
              <w:sz w:val="18"/>
              <w:szCs w:val="18"/>
            </w:rPr>
          </w:rPrChange>
        </w:rPr>
        <w:t>y_</w:t>
      </w:r>
      <w:proofErr w:type="gramStart"/>
      <w:r w:rsidRPr="008F3D9F">
        <w:rPr>
          <w:rFonts w:ascii="Courier New" w:eastAsia="Courier New" w:hAnsi="Courier New" w:cs="Courier New"/>
          <w:color w:val="94C1FA"/>
          <w:sz w:val="18"/>
          <w:szCs w:val="18"/>
          <w:lang w:val="fr-FR"/>
          <w:rPrChange w:id="7853" w:author="Hayfa ZGAYA-BIAU" w:date="2025-06-12T18:32:00Z" w16du:dateUtc="2025-06-12T16:32:00Z">
            <w:rPr>
              <w:rFonts w:ascii="Courier New" w:eastAsia="Courier New" w:hAnsi="Courier New" w:cs="Courier New"/>
              <w:color w:val="94C1FA"/>
              <w:sz w:val="18"/>
              <w:szCs w:val="18"/>
            </w:rPr>
          </w:rPrChange>
        </w:rPr>
        <w:t>train</w:t>
      </w:r>
      <w:r w:rsidRPr="008F3D9F">
        <w:rPr>
          <w:rFonts w:ascii="Courier New" w:eastAsia="Courier New" w:hAnsi="Courier New" w:cs="Courier New"/>
          <w:color w:val="D6D6DD"/>
          <w:sz w:val="18"/>
          <w:szCs w:val="18"/>
          <w:lang w:val="fr-FR"/>
          <w:rPrChange w:id="78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55"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78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857"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7858" w:author="Hayfa ZGAYA-BIAU" w:date="2025-06-12T18:32:00Z" w16du:dateUtc="2025-06-12T16:32:00Z">
            <w:rPr>
              <w:rFonts w:ascii="Courier New" w:eastAsia="Courier New" w:hAnsi="Courier New" w:cs="Courier New"/>
              <w:color w:val="D6D6DD"/>
              <w:sz w:val="18"/>
              <w:szCs w:val="18"/>
            </w:rPr>
          </w:rPrChange>
        </w:rPr>
        <w:t>]</w:t>
      </w:r>
    </w:p>
    <w:p w14:paraId="3BA2E90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85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8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861" w:author="Hayfa ZGAYA-BIAU" w:date="2025-06-12T18:32:00Z" w16du:dateUtc="2025-06-12T16:32:00Z">
            <w:rPr>
              <w:rFonts w:ascii="Courier New" w:eastAsia="Courier New" w:hAnsi="Courier New" w:cs="Courier New"/>
              <w:color w:val="94C1FA"/>
              <w:sz w:val="18"/>
              <w:szCs w:val="18"/>
            </w:rPr>
          </w:rPrChange>
        </w:rPr>
        <w:t>input</w:t>
      </w:r>
      <w:proofErr w:type="gramEnd"/>
      <w:r w:rsidRPr="008F3D9F">
        <w:rPr>
          <w:rFonts w:ascii="Courier New" w:eastAsia="Courier New" w:hAnsi="Courier New" w:cs="Courier New"/>
          <w:color w:val="94C1FA"/>
          <w:sz w:val="18"/>
          <w:szCs w:val="18"/>
          <w:lang w:val="fr-FR"/>
          <w:rPrChange w:id="7862" w:author="Hayfa ZGAYA-BIAU" w:date="2025-06-12T18:32:00Z" w16du:dateUtc="2025-06-12T16:32:00Z">
            <w:rPr>
              <w:rFonts w:ascii="Courier New" w:eastAsia="Courier New" w:hAnsi="Courier New" w:cs="Courier New"/>
              <w:color w:val="94C1FA"/>
              <w:sz w:val="18"/>
              <w:szCs w:val="18"/>
            </w:rPr>
          </w:rPrChange>
        </w:rPr>
        <w:t>_shape</w:t>
      </w:r>
      <w:proofErr w:type="spellEnd"/>
      <w:r w:rsidRPr="008F3D9F">
        <w:rPr>
          <w:rFonts w:ascii="Courier New" w:eastAsia="Courier New" w:hAnsi="Courier New" w:cs="Courier New"/>
          <w:color w:val="D8DEE9"/>
          <w:sz w:val="18"/>
          <w:szCs w:val="18"/>
          <w:lang w:val="fr-FR"/>
          <w:rPrChange w:id="78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8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866"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7867" w:author="Hayfa ZGAYA-BIAU" w:date="2025-06-12T18:32:00Z" w16du:dateUtc="2025-06-12T16:32:00Z">
            <w:rPr>
              <w:rFonts w:ascii="Courier New" w:eastAsia="Courier New" w:hAnsi="Courier New" w:cs="Courier New"/>
              <w:color w:val="94C1FA"/>
              <w:sz w:val="18"/>
              <w:szCs w:val="18"/>
            </w:rPr>
          </w:rPrChange>
        </w:rPr>
        <w:t>train</w:t>
      </w:r>
      <w:r w:rsidRPr="008F3D9F">
        <w:rPr>
          <w:rFonts w:ascii="Courier New" w:eastAsia="Courier New" w:hAnsi="Courier New" w:cs="Courier New"/>
          <w:color w:val="D6D6DD"/>
          <w:sz w:val="18"/>
          <w:szCs w:val="18"/>
          <w:lang w:val="fr-FR"/>
          <w:rPrChange w:id="78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69"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787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7871"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8DEE9"/>
          <w:sz w:val="18"/>
          <w:szCs w:val="18"/>
          <w:lang w:val="fr-FR"/>
          <w:rPrChange w:id="7872" w:author="Hayfa ZGAYA-BIAU" w:date="2025-06-12T18:32:00Z" w16du:dateUtc="2025-06-12T16:32:00Z">
            <w:rPr>
              <w:rFonts w:ascii="Courier New" w:eastAsia="Courier New" w:hAnsi="Courier New" w:cs="Courier New"/>
              <w:color w:val="D8DEE9"/>
              <w:sz w:val="18"/>
              <w:szCs w:val="18"/>
            </w:rPr>
          </w:rPrChange>
        </w:rPr>
        <w:t>:</w:t>
      </w:r>
      <w:r w:rsidRPr="008F3D9F">
        <w:rPr>
          <w:rFonts w:ascii="Courier New" w:eastAsia="Courier New" w:hAnsi="Courier New" w:cs="Courier New"/>
          <w:color w:val="D6D6DD"/>
          <w:sz w:val="18"/>
          <w:szCs w:val="18"/>
          <w:lang w:val="fr-FR"/>
          <w:rPrChange w:id="78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87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7876" w:author="Hayfa ZGAYA-BIAU" w:date="2025-06-12T18:32:00Z" w16du:dateUtc="2025-06-12T16:32:00Z">
            <w:rPr>
              <w:rFonts w:ascii="Courier New" w:eastAsia="Courier New" w:hAnsi="Courier New" w:cs="Courier New"/>
              <w:i/>
              <w:color w:val="FFFFFF"/>
              <w:sz w:val="18"/>
              <w:szCs w:val="18"/>
            </w:rPr>
          </w:rPrChange>
        </w:rPr>
        <w:t xml:space="preserve"> (frames, </w:t>
      </w:r>
      <w:proofErr w:type="spellStart"/>
      <w:r w:rsidRPr="008F3D9F">
        <w:rPr>
          <w:rFonts w:ascii="Courier New" w:eastAsia="Courier New" w:hAnsi="Courier New" w:cs="Courier New"/>
          <w:i/>
          <w:color w:val="FFFFFF"/>
          <w:sz w:val="18"/>
          <w:szCs w:val="18"/>
          <w:lang w:val="fr-FR"/>
          <w:rPrChange w:id="7877" w:author="Hayfa ZGAYA-BIAU" w:date="2025-06-12T18:32:00Z" w16du:dateUtc="2025-06-12T16:32:00Z">
            <w:rPr>
              <w:rFonts w:ascii="Courier New" w:eastAsia="Courier New" w:hAnsi="Courier New" w:cs="Courier New"/>
              <w:i/>
              <w:color w:val="FFFFFF"/>
              <w:sz w:val="18"/>
              <w:szCs w:val="18"/>
            </w:rPr>
          </w:rPrChange>
        </w:rPr>
        <w:t>height</w:t>
      </w:r>
      <w:proofErr w:type="spellEnd"/>
      <w:r w:rsidRPr="008F3D9F">
        <w:rPr>
          <w:rFonts w:ascii="Courier New" w:eastAsia="Courier New" w:hAnsi="Courier New" w:cs="Courier New"/>
          <w:i/>
          <w:color w:val="FFFFFF"/>
          <w:sz w:val="18"/>
          <w:szCs w:val="18"/>
          <w:lang w:val="fr-FR"/>
          <w:rPrChange w:id="787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879" w:author="Hayfa ZGAYA-BIAU" w:date="2025-06-12T18:32:00Z" w16du:dateUtc="2025-06-12T16:32:00Z">
            <w:rPr>
              <w:rFonts w:ascii="Courier New" w:eastAsia="Courier New" w:hAnsi="Courier New" w:cs="Courier New"/>
              <w:i/>
              <w:color w:val="FFFFFF"/>
              <w:sz w:val="18"/>
              <w:szCs w:val="18"/>
            </w:rPr>
          </w:rPrChange>
        </w:rPr>
        <w:t>width</w:t>
      </w:r>
      <w:proofErr w:type="spellEnd"/>
      <w:r w:rsidRPr="008F3D9F">
        <w:rPr>
          <w:rFonts w:ascii="Courier New" w:eastAsia="Courier New" w:hAnsi="Courier New" w:cs="Courier New"/>
          <w:i/>
          <w:color w:val="FFFFFF"/>
          <w:sz w:val="18"/>
          <w:szCs w:val="18"/>
          <w:lang w:val="fr-FR"/>
          <w:rPrChange w:id="7880" w:author="Hayfa ZGAYA-BIAU" w:date="2025-06-12T18:32:00Z" w16du:dateUtc="2025-06-12T16:32:00Z">
            <w:rPr>
              <w:rFonts w:ascii="Courier New" w:eastAsia="Courier New" w:hAnsi="Courier New" w:cs="Courier New"/>
              <w:i/>
              <w:color w:val="FFFFFF"/>
              <w:sz w:val="18"/>
              <w:szCs w:val="18"/>
            </w:rPr>
          </w:rPrChange>
        </w:rPr>
        <w:t>, channels)</w:t>
      </w:r>
    </w:p>
    <w:p w14:paraId="73D3A3D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88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882" w:author="Hayfa ZGAYA-BIAU" w:date="2025-06-12T18:32:00Z" w16du:dateUtc="2025-06-12T16:32:00Z">
            <w:rPr>
              <w:rFonts w:ascii="Courier New" w:eastAsia="Courier New" w:hAnsi="Courier New" w:cs="Courier New"/>
              <w:color w:val="D8DEE9"/>
              <w:sz w:val="18"/>
              <w:szCs w:val="18"/>
            </w:rPr>
          </w:rPrChange>
        </w:rPr>
        <w:t xml:space="preserve">  </w:t>
      </w:r>
    </w:p>
    <w:p w14:paraId="19413C3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88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8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88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886" w:author="Hayfa ZGAYA-BIAU" w:date="2025-06-12T18:32:00Z" w16du:dateUtc="2025-06-12T16:32:00Z">
            <w:rPr>
              <w:rFonts w:ascii="Courier New" w:eastAsia="Courier New" w:hAnsi="Courier New" w:cs="Courier New"/>
              <w:i/>
              <w:color w:val="FFFFFF"/>
              <w:sz w:val="18"/>
              <w:szCs w:val="18"/>
            </w:rPr>
          </w:rPrChange>
        </w:rPr>
        <w:t>Build</w:t>
      </w:r>
      <w:proofErr w:type="spellEnd"/>
      <w:r w:rsidRPr="008F3D9F">
        <w:rPr>
          <w:rFonts w:ascii="Courier New" w:eastAsia="Courier New" w:hAnsi="Courier New" w:cs="Courier New"/>
          <w:i/>
          <w:color w:val="FFFFFF"/>
          <w:sz w:val="18"/>
          <w:szCs w:val="18"/>
          <w:lang w:val="fr-FR"/>
          <w:rPrChange w:id="7887" w:author="Hayfa ZGAYA-BIAU" w:date="2025-06-12T18:32:00Z" w16du:dateUtc="2025-06-12T16:32:00Z">
            <w:rPr>
              <w:rFonts w:ascii="Courier New" w:eastAsia="Courier New" w:hAnsi="Courier New" w:cs="Courier New"/>
              <w:i/>
              <w:color w:val="FFFFFF"/>
              <w:sz w:val="18"/>
              <w:szCs w:val="18"/>
            </w:rPr>
          </w:rPrChange>
        </w:rPr>
        <w:t xml:space="preserve"> the CNN-LSTM model</w:t>
      </w:r>
    </w:p>
    <w:p w14:paraId="76AF93A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88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88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7890"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789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8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9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7894" w:author="Hayfa ZGAYA-BIAU" w:date="2025-06-12T18:32:00Z" w16du:dateUtc="2025-06-12T16:32:00Z">
            <w:rPr>
              <w:rFonts w:ascii="Courier New" w:eastAsia="Courier New" w:hAnsi="Courier New" w:cs="Courier New"/>
              <w:color w:val="EBC88D"/>
              <w:sz w:val="18"/>
              <w:szCs w:val="18"/>
            </w:rPr>
          </w:rPrChange>
        </w:rPr>
        <w:t>build_cnn_lstm_</w:t>
      </w:r>
      <w:proofErr w:type="gramStart"/>
      <w:r w:rsidRPr="008F3D9F">
        <w:rPr>
          <w:rFonts w:ascii="Courier New" w:eastAsia="Courier New" w:hAnsi="Courier New" w:cs="Courier New"/>
          <w:color w:val="EBC88D"/>
          <w:sz w:val="18"/>
          <w:szCs w:val="18"/>
          <w:lang w:val="fr-FR"/>
          <w:rPrChange w:id="7895" w:author="Hayfa ZGAYA-BIAU" w:date="2025-06-12T18:32:00Z" w16du:dateUtc="2025-06-12T16:32:00Z">
            <w:rPr>
              <w:rFonts w:ascii="Courier New" w:eastAsia="Courier New" w:hAnsi="Courier New" w:cs="Courier New"/>
              <w:color w:val="EBC88D"/>
              <w:sz w:val="18"/>
              <w:szCs w:val="18"/>
            </w:rPr>
          </w:rPrChange>
        </w:rPr>
        <w:t>model</w:t>
      </w:r>
      <w:proofErr w:type="spellEnd"/>
      <w:r w:rsidRPr="008F3D9F">
        <w:rPr>
          <w:rFonts w:ascii="Courier New" w:eastAsia="Courier New" w:hAnsi="Courier New" w:cs="Courier New"/>
          <w:color w:val="D6D6DD"/>
          <w:sz w:val="18"/>
          <w:szCs w:val="18"/>
          <w:lang w:val="fr-FR"/>
          <w:rPrChange w:id="7896"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7897" w:author="Hayfa ZGAYA-BIAU" w:date="2025-06-12T18:32:00Z" w16du:dateUtc="2025-06-12T16:32:00Z">
            <w:rPr>
              <w:rFonts w:ascii="Courier New" w:eastAsia="Courier New" w:hAnsi="Courier New" w:cs="Courier New"/>
              <w:color w:val="94C1FA"/>
              <w:sz w:val="18"/>
              <w:szCs w:val="18"/>
            </w:rPr>
          </w:rPrChange>
        </w:rPr>
        <w:t>input_shape</w:t>
      </w:r>
      <w:proofErr w:type="spellEnd"/>
      <w:r w:rsidRPr="008F3D9F">
        <w:rPr>
          <w:rFonts w:ascii="Courier New" w:eastAsia="Courier New" w:hAnsi="Courier New" w:cs="Courier New"/>
          <w:color w:val="D6D6DD"/>
          <w:sz w:val="18"/>
          <w:szCs w:val="18"/>
          <w:lang w:val="fr-FR"/>
          <w:rPrChange w:id="78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89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7900" w:author="Hayfa ZGAYA-BIAU" w:date="2025-06-12T18:32:00Z" w16du:dateUtc="2025-06-12T16:32:00Z">
            <w:rPr>
              <w:rFonts w:ascii="Courier New" w:eastAsia="Courier New" w:hAnsi="Courier New" w:cs="Courier New"/>
              <w:color w:val="94C1FA"/>
              <w:sz w:val="18"/>
              <w:szCs w:val="18"/>
            </w:rPr>
          </w:rPrChange>
        </w:rPr>
        <w:t>num_classes</w:t>
      </w:r>
      <w:proofErr w:type="spellEnd"/>
      <w:r w:rsidRPr="008F3D9F">
        <w:rPr>
          <w:rFonts w:ascii="Courier New" w:eastAsia="Courier New" w:hAnsi="Courier New" w:cs="Courier New"/>
          <w:color w:val="D6D6DD"/>
          <w:sz w:val="18"/>
          <w:szCs w:val="18"/>
          <w:lang w:val="fr-FR"/>
          <w:rPrChange w:id="7901" w:author="Hayfa ZGAYA-BIAU" w:date="2025-06-12T18:32:00Z" w16du:dateUtc="2025-06-12T16:32:00Z">
            <w:rPr>
              <w:rFonts w:ascii="Courier New" w:eastAsia="Courier New" w:hAnsi="Courier New" w:cs="Courier New"/>
              <w:color w:val="D6D6DD"/>
              <w:sz w:val="18"/>
              <w:szCs w:val="18"/>
            </w:rPr>
          </w:rPrChange>
        </w:rPr>
        <w:t>)</w:t>
      </w:r>
    </w:p>
    <w:p w14:paraId="48C00B5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0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0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904"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79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7906" w:author="Hayfa ZGAYA-BIAU" w:date="2025-06-12T18:32:00Z" w16du:dateUtc="2025-06-12T16:32:00Z">
            <w:rPr>
              <w:rFonts w:ascii="Courier New" w:eastAsia="Courier New" w:hAnsi="Courier New" w:cs="Courier New"/>
              <w:color w:val="AAA0FA"/>
              <w:sz w:val="18"/>
              <w:szCs w:val="18"/>
            </w:rPr>
          </w:rPrChange>
        </w:rPr>
        <w:t>summary</w:t>
      </w:r>
      <w:proofErr w:type="spellEnd"/>
      <w:proofErr w:type="gramEnd"/>
      <w:r w:rsidRPr="008F3D9F">
        <w:rPr>
          <w:rFonts w:ascii="Courier New" w:eastAsia="Courier New" w:hAnsi="Courier New" w:cs="Courier New"/>
          <w:color w:val="D6D6DD"/>
          <w:sz w:val="18"/>
          <w:szCs w:val="18"/>
          <w:lang w:val="fr-FR"/>
          <w:rPrChange w:id="7907" w:author="Hayfa ZGAYA-BIAU" w:date="2025-06-12T18:32:00Z" w16du:dateUtc="2025-06-12T16:32:00Z">
            <w:rPr>
              <w:rFonts w:ascii="Courier New" w:eastAsia="Courier New" w:hAnsi="Courier New" w:cs="Courier New"/>
              <w:color w:val="D6D6DD"/>
              <w:sz w:val="18"/>
              <w:szCs w:val="18"/>
            </w:rPr>
          </w:rPrChange>
        </w:rPr>
        <w:t>()</w:t>
      </w:r>
    </w:p>
    <w:p w14:paraId="0A7FDFC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790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7909" w:author="Hayfa ZGAYA-BIAU" w:date="2025-06-12T18:32:00Z" w16du:dateUtc="2025-06-12T16:32:00Z">
            <w:rPr>
              <w:rFonts w:ascii="Courier New" w:eastAsia="Courier New" w:hAnsi="Courier New" w:cs="Courier New"/>
              <w:color w:val="D8DEE9"/>
              <w:sz w:val="18"/>
              <w:szCs w:val="18"/>
            </w:rPr>
          </w:rPrChange>
        </w:rPr>
        <w:t xml:space="preserve">  </w:t>
      </w:r>
    </w:p>
    <w:p w14:paraId="66B785B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91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9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91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913"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7914" w:author="Hayfa ZGAYA-BIAU" w:date="2025-06-12T18:32:00Z" w16du:dateUtc="2025-06-12T16:32:00Z">
            <w:rPr>
              <w:rFonts w:ascii="Courier New" w:eastAsia="Courier New" w:hAnsi="Courier New" w:cs="Courier New"/>
              <w:i/>
              <w:color w:val="FFFFFF"/>
              <w:sz w:val="18"/>
              <w:szCs w:val="18"/>
            </w:rPr>
          </w:rPrChange>
        </w:rPr>
        <w:t xml:space="preserve"> callbacks </w:t>
      </w:r>
      <w:proofErr w:type="spellStart"/>
      <w:r w:rsidRPr="008F3D9F">
        <w:rPr>
          <w:rFonts w:ascii="Courier New" w:eastAsia="Courier New" w:hAnsi="Courier New" w:cs="Courier New"/>
          <w:i/>
          <w:color w:val="FFFFFF"/>
          <w:sz w:val="18"/>
          <w:szCs w:val="18"/>
          <w:lang w:val="fr-FR"/>
          <w:rPrChange w:id="7915"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791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917" w:author="Hayfa ZGAYA-BIAU" w:date="2025-06-12T18:32:00Z" w16du:dateUtc="2025-06-12T16:32:00Z">
            <w:rPr>
              <w:rFonts w:ascii="Courier New" w:eastAsia="Courier New" w:hAnsi="Courier New" w:cs="Courier New"/>
              <w:i/>
              <w:color w:val="FFFFFF"/>
              <w:sz w:val="18"/>
              <w:szCs w:val="18"/>
            </w:rPr>
          </w:rPrChange>
        </w:rPr>
        <w:t>updated</w:t>
      </w:r>
      <w:proofErr w:type="spellEnd"/>
      <w:r w:rsidRPr="008F3D9F">
        <w:rPr>
          <w:rFonts w:ascii="Courier New" w:eastAsia="Courier New" w:hAnsi="Courier New" w:cs="Courier New"/>
          <w:i/>
          <w:color w:val="FFFFFF"/>
          <w:sz w:val="18"/>
          <w:szCs w:val="18"/>
          <w:lang w:val="fr-FR"/>
          <w:rPrChange w:id="791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919" w:author="Hayfa ZGAYA-BIAU" w:date="2025-06-12T18:32:00Z" w16du:dateUtc="2025-06-12T16:32:00Z">
            <w:rPr>
              <w:rFonts w:ascii="Courier New" w:eastAsia="Courier New" w:hAnsi="Courier New" w:cs="Courier New"/>
              <w:i/>
              <w:color w:val="FFFFFF"/>
              <w:sz w:val="18"/>
              <w:szCs w:val="18"/>
            </w:rPr>
          </w:rPrChange>
        </w:rPr>
        <w:t>filepath</w:t>
      </w:r>
      <w:proofErr w:type="spellEnd"/>
      <w:r w:rsidRPr="008F3D9F">
        <w:rPr>
          <w:rFonts w:ascii="Courier New" w:eastAsia="Courier New" w:hAnsi="Courier New" w:cs="Courier New"/>
          <w:i/>
          <w:color w:val="FFFFFF"/>
          <w:sz w:val="18"/>
          <w:szCs w:val="18"/>
          <w:lang w:val="fr-FR"/>
          <w:rPrChange w:id="7920" w:author="Hayfa ZGAYA-BIAU" w:date="2025-06-12T18:32:00Z" w16du:dateUtc="2025-06-12T16:32:00Z">
            <w:rPr>
              <w:rFonts w:ascii="Courier New" w:eastAsia="Courier New" w:hAnsi="Courier New" w:cs="Courier New"/>
              <w:i/>
              <w:color w:val="FFFFFF"/>
              <w:sz w:val="18"/>
              <w:szCs w:val="18"/>
            </w:rPr>
          </w:rPrChange>
        </w:rPr>
        <w:t xml:space="preserve"> </w:t>
      </w:r>
      <w:proofErr w:type="gramStart"/>
      <w:r w:rsidRPr="008F3D9F">
        <w:rPr>
          <w:rFonts w:ascii="Courier New" w:eastAsia="Courier New" w:hAnsi="Courier New" w:cs="Courier New"/>
          <w:i/>
          <w:color w:val="FFFFFF"/>
          <w:sz w:val="18"/>
          <w:szCs w:val="18"/>
          <w:lang w:val="fr-FR"/>
          <w:rPrChange w:id="7921" w:author="Hayfa ZGAYA-BIAU" w:date="2025-06-12T18:32:00Z" w16du:dateUtc="2025-06-12T16:32:00Z">
            <w:rPr>
              <w:rFonts w:ascii="Courier New" w:eastAsia="Courier New" w:hAnsi="Courier New" w:cs="Courier New"/>
              <w:i/>
              <w:color w:val="FFFFFF"/>
              <w:sz w:val="18"/>
              <w:szCs w:val="18"/>
            </w:rPr>
          </w:rPrChange>
        </w:rPr>
        <w:t>(.</w:t>
      </w:r>
      <w:proofErr w:type="spellStart"/>
      <w:r w:rsidRPr="008F3D9F">
        <w:rPr>
          <w:rFonts w:ascii="Courier New" w:eastAsia="Courier New" w:hAnsi="Courier New" w:cs="Courier New"/>
          <w:i/>
          <w:color w:val="FFFFFF"/>
          <w:sz w:val="18"/>
          <w:szCs w:val="18"/>
          <w:lang w:val="fr-FR"/>
          <w:rPrChange w:id="7922" w:author="Hayfa ZGAYA-BIAU" w:date="2025-06-12T18:32:00Z" w16du:dateUtc="2025-06-12T16:32:00Z">
            <w:rPr>
              <w:rFonts w:ascii="Courier New" w:eastAsia="Courier New" w:hAnsi="Courier New" w:cs="Courier New"/>
              <w:i/>
              <w:color w:val="FFFFFF"/>
              <w:sz w:val="18"/>
              <w:szCs w:val="18"/>
            </w:rPr>
          </w:rPrChange>
        </w:rPr>
        <w:t>keras</w:t>
      </w:r>
      <w:proofErr w:type="spellEnd"/>
      <w:proofErr w:type="gramEnd"/>
      <w:r w:rsidRPr="008F3D9F">
        <w:rPr>
          <w:rFonts w:ascii="Courier New" w:eastAsia="Courier New" w:hAnsi="Courier New" w:cs="Courier New"/>
          <w:i/>
          <w:color w:val="FFFFFF"/>
          <w:sz w:val="18"/>
          <w:szCs w:val="18"/>
          <w:lang w:val="fr-FR"/>
          <w:rPrChange w:id="7923" w:author="Hayfa ZGAYA-BIAU" w:date="2025-06-12T18:32:00Z" w16du:dateUtc="2025-06-12T16:32:00Z">
            <w:rPr>
              <w:rFonts w:ascii="Courier New" w:eastAsia="Courier New" w:hAnsi="Courier New" w:cs="Courier New"/>
              <w:i/>
              <w:color w:val="FFFFFF"/>
              <w:sz w:val="18"/>
              <w:szCs w:val="18"/>
            </w:rPr>
          </w:rPrChange>
        </w:rPr>
        <w:t>)</w:t>
      </w:r>
    </w:p>
    <w:p w14:paraId="29929E5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2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7926" w:author="Hayfa ZGAYA-BIAU" w:date="2025-06-12T18:32:00Z" w16du:dateUtc="2025-06-12T16:32:00Z">
            <w:rPr>
              <w:rFonts w:ascii="Courier New" w:eastAsia="Courier New" w:hAnsi="Courier New" w:cs="Courier New"/>
              <w:color w:val="94C1FA"/>
              <w:sz w:val="18"/>
              <w:szCs w:val="18"/>
            </w:rPr>
          </w:rPrChange>
        </w:rPr>
        <w:t>checkpoint</w:t>
      </w:r>
      <w:proofErr w:type="gramEnd"/>
      <w:r w:rsidRPr="008F3D9F">
        <w:rPr>
          <w:rFonts w:ascii="Courier New" w:eastAsia="Courier New" w:hAnsi="Courier New" w:cs="Courier New"/>
          <w:color w:val="D8DEE9"/>
          <w:sz w:val="18"/>
          <w:szCs w:val="18"/>
          <w:lang w:val="fr-FR"/>
          <w:rPrChange w:id="79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9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92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AAA0FA"/>
          <w:sz w:val="18"/>
          <w:szCs w:val="18"/>
          <w:lang w:val="fr-FR"/>
          <w:rPrChange w:id="7930" w:author="Hayfa ZGAYA-BIAU" w:date="2025-06-12T18:32:00Z" w16du:dateUtc="2025-06-12T16:32:00Z">
            <w:rPr>
              <w:rFonts w:ascii="Courier New" w:eastAsia="Courier New" w:hAnsi="Courier New" w:cs="Courier New"/>
              <w:color w:val="AAA0FA"/>
              <w:sz w:val="18"/>
              <w:szCs w:val="18"/>
            </w:rPr>
          </w:rPrChange>
        </w:rPr>
        <w:t>ModelCheckpoint</w:t>
      </w:r>
      <w:proofErr w:type="spellEnd"/>
      <w:r w:rsidRPr="008F3D9F">
        <w:rPr>
          <w:rFonts w:ascii="Courier New" w:eastAsia="Courier New" w:hAnsi="Courier New" w:cs="Courier New"/>
          <w:color w:val="D6D6DD"/>
          <w:sz w:val="18"/>
          <w:szCs w:val="18"/>
          <w:lang w:val="fr-FR"/>
          <w:rPrChange w:id="7931" w:author="Hayfa ZGAYA-BIAU" w:date="2025-06-12T18:32:00Z" w16du:dateUtc="2025-06-12T16:32:00Z">
            <w:rPr>
              <w:rFonts w:ascii="Courier New" w:eastAsia="Courier New" w:hAnsi="Courier New" w:cs="Courier New"/>
              <w:color w:val="D6D6DD"/>
              <w:sz w:val="18"/>
              <w:szCs w:val="18"/>
            </w:rPr>
          </w:rPrChange>
        </w:rPr>
        <w:t>(</w:t>
      </w:r>
      <w:proofErr w:type="gramEnd"/>
    </w:p>
    <w:p w14:paraId="78D0708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793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79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793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935" w:author="Hayfa ZGAYA-BIAU" w:date="2025-06-12T18:32:00Z" w16du:dateUtc="2025-06-12T16:32:00Z">
            <w:rPr>
              <w:rFonts w:ascii="Courier New" w:eastAsia="Courier New" w:hAnsi="Courier New" w:cs="Courier New"/>
              <w:color w:val="E394DC"/>
              <w:sz w:val="18"/>
              <w:szCs w:val="18"/>
            </w:rPr>
          </w:rPrChange>
        </w:rPr>
        <w:t>best_model_</w:t>
      </w:r>
      <w:proofErr w:type="gramStart"/>
      <w:r w:rsidRPr="008F3D9F">
        <w:rPr>
          <w:rFonts w:ascii="Courier New" w:eastAsia="Courier New" w:hAnsi="Courier New" w:cs="Courier New"/>
          <w:color w:val="E394DC"/>
          <w:sz w:val="18"/>
          <w:szCs w:val="18"/>
          <w:lang w:val="fr-FR"/>
          <w:rPrChange w:id="7936" w:author="Hayfa ZGAYA-BIAU" w:date="2025-06-12T18:32:00Z" w16du:dateUtc="2025-06-12T16:32:00Z">
            <w:rPr>
              <w:rFonts w:ascii="Courier New" w:eastAsia="Courier New" w:hAnsi="Courier New" w:cs="Courier New"/>
              <w:color w:val="E394DC"/>
              <w:sz w:val="18"/>
              <w:szCs w:val="18"/>
            </w:rPr>
          </w:rPrChange>
        </w:rPr>
        <w:t>sequences.keras</w:t>
      </w:r>
      <w:proofErr w:type="spellEnd"/>
      <w:r w:rsidRPr="008F3D9F">
        <w:rPr>
          <w:rFonts w:ascii="Courier New" w:eastAsia="Courier New" w:hAnsi="Courier New" w:cs="Courier New"/>
          <w:color w:val="E394DC"/>
          <w:sz w:val="18"/>
          <w:szCs w:val="18"/>
          <w:lang w:val="fr-FR"/>
          <w:rPrChange w:id="793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9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9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7940"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794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942" w:author="Hayfa ZGAYA-BIAU" w:date="2025-06-12T18:32:00Z" w16du:dateUtc="2025-06-12T16:32:00Z">
            <w:rPr>
              <w:rFonts w:ascii="Courier New" w:eastAsia="Courier New" w:hAnsi="Courier New" w:cs="Courier New"/>
              <w:i/>
              <w:color w:val="FFFFFF"/>
              <w:sz w:val="18"/>
              <w:szCs w:val="18"/>
            </w:rPr>
          </w:rPrChange>
        </w:rPr>
        <w:t>Changed</w:t>
      </w:r>
      <w:proofErr w:type="spellEnd"/>
      <w:r w:rsidRPr="008F3D9F">
        <w:rPr>
          <w:rFonts w:ascii="Courier New" w:eastAsia="Courier New" w:hAnsi="Courier New" w:cs="Courier New"/>
          <w:i/>
          <w:color w:val="FFFFFF"/>
          <w:sz w:val="18"/>
          <w:szCs w:val="18"/>
          <w:lang w:val="fr-FR"/>
          <w:rPrChange w:id="794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7944" w:author="Hayfa ZGAYA-BIAU" w:date="2025-06-12T18:32:00Z" w16du:dateUtc="2025-06-12T16:32:00Z">
            <w:rPr>
              <w:rFonts w:ascii="Courier New" w:eastAsia="Courier New" w:hAnsi="Courier New" w:cs="Courier New"/>
              <w:i/>
              <w:color w:val="FFFFFF"/>
              <w:sz w:val="18"/>
              <w:szCs w:val="18"/>
            </w:rPr>
          </w:rPrChange>
        </w:rPr>
        <w:t>from</w:t>
      </w:r>
      <w:proofErr w:type="spellEnd"/>
      <w:r w:rsidRPr="008F3D9F">
        <w:rPr>
          <w:rFonts w:ascii="Courier New" w:eastAsia="Courier New" w:hAnsi="Courier New" w:cs="Courier New"/>
          <w:i/>
          <w:color w:val="FFFFFF"/>
          <w:sz w:val="18"/>
          <w:szCs w:val="18"/>
          <w:lang w:val="fr-FR"/>
          <w:rPrChange w:id="7945" w:author="Hayfa ZGAYA-BIAU" w:date="2025-06-12T18:32:00Z" w16du:dateUtc="2025-06-12T16:32:00Z">
            <w:rPr>
              <w:rFonts w:ascii="Courier New" w:eastAsia="Courier New" w:hAnsi="Courier New" w:cs="Courier New"/>
              <w:i/>
              <w:color w:val="FFFFFF"/>
              <w:sz w:val="18"/>
              <w:szCs w:val="18"/>
            </w:rPr>
          </w:rPrChange>
        </w:rPr>
        <w:t xml:space="preserve"> .h5 </w:t>
      </w:r>
      <w:proofErr w:type="gramStart"/>
      <w:r w:rsidRPr="008F3D9F">
        <w:rPr>
          <w:rFonts w:ascii="Courier New" w:eastAsia="Courier New" w:hAnsi="Courier New" w:cs="Courier New"/>
          <w:i/>
          <w:color w:val="FFFFFF"/>
          <w:sz w:val="18"/>
          <w:szCs w:val="18"/>
          <w:lang w:val="fr-FR"/>
          <w:rPrChange w:id="7946" w:author="Hayfa ZGAYA-BIAU" w:date="2025-06-12T18:32:00Z" w16du:dateUtc="2025-06-12T16:32:00Z">
            <w:rPr>
              <w:rFonts w:ascii="Courier New" w:eastAsia="Courier New" w:hAnsi="Courier New" w:cs="Courier New"/>
              <w:i/>
              <w:color w:val="FFFFFF"/>
              <w:sz w:val="18"/>
              <w:szCs w:val="18"/>
            </w:rPr>
          </w:rPrChange>
        </w:rPr>
        <w:t>to .</w:t>
      </w:r>
      <w:proofErr w:type="spellStart"/>
      <w:r w:rsidRPr="008F3D9F">
        <w:rPr>
          <w:rFonts w:ascii="Courier New" w:eastAsia="Courier New" w:hAnsi="Courier New" w:cs="Courier New"/>
          <w:i/>
          <w:color w:val="FFFFFF"/>
          <w:sz w:val="18"/>
          <w:szCs w:val="18"/>
          <w:lang w:val="fr-FR"/>
          <w:rPrChange w:id="7947" w:author="Hayfa ZGAYA-BIAU" w:date="2025-06-12T18:32:00Z" w16du:dateUtc="2025-06-12T16:32:00Z">
            <w:rPr>
              <w:rFonts w:ascii="Courier New" w:eastAsia="Courier New" w:hAnsi="Courier New" w:cs="Courier New"/>
              <w:i/>
              <w:color w:val="FFFFFF"/>
              <w:sz w:val="18"/>
              <w:szCs w:val="18"/>
            </w:rPr>
          </w:rPrChange>
        </w:rPr>
        <w:t>keras</w:t>
      </w:r>
      <w:proofErr w:type="spellEnd"/>
      <w:proofErr w:type="gramEnd"/>
    </w:p>
    <w:p w14:paraId="6F79C27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4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4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7950" w:author="Hayfa ZGAYA-BIAU" w:date="2025-06-12T18:32:00Z" w16du:dateUtc="2025-06-12T16:32:00Z">
            <w:rPr>
              <w:rFonts w:ascii="Courier New" w:eastAsia="Courier New" w:hAnsi="Courier New" w:cs="Courier New"/>
              <w:i/>
              <w:color w:val="D6D6DD"/>
              <w:sz w:val="18"/>
              <w:szCs w:val="18"/>
            </w:rPr>
          </w:rPrChange>
        </w:rPr>
        <w:t>monitor</w:t>
      </w:r>
      <w:proofErr w:type="gramEnd"/>
      <w:r w:rsidRPr="008F3D9F">
        <w:rPr>
          <w:rFonts w:ascii="Courier New" w:eastAsia="Courier New" w:hAnsi="Courier New" w:cs="Courier New"/>
          <w:color w:val="D6D6DD"/>
          <w:sz w:val="18"/>
          <w:szCs w:val="18"/>
          <w:lang w:val="fr-FR"/>
          <w:rPrChange w:id="79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95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953" w:author="Hayfa ZGAYA-BIAU" w:date="2025-06-12T18:32:00Z" w16du:dateUtc="2025-06-12T16:32:00Z">
            <w:rPr>
              <w:rFonts w:ascii="Courier New" w:eastAsia="Courier New" w:hAnsi="Courier New" w:cs="Courier New"/>
              <w:color w:val="E394DC"/>
              <w:sz w:val="18"/>
              <w:szCs w:val="18"/>
            </w:rPr>
          </w:rPrChange>
        </w:rPr>
        <w:t>val_accuracy</w:t>
      </w:r>
      <w:proofErr w:type="spellEnd"/>
      <w:r w:rsidRPr="008F3D9F">
        <w:rPr>
          <w:rFonts w:ascii="Courier New" w:eastAsia="Courier New" w:hAnsi="Courier New" w:cs="Courier New"/>
          <w:color w:val="E394DC"/>
          <w:sz w:val="18"/>
          <w:szCs w:val="18"/>
          <w:lang w:val="fr-FR"/>
          <w:rPrChange w:id="795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955" w:author="Hayfa ZGAYA-BIAU" w:date="2025-06-12T18:32:00Z" w16du:dateUtc="2025-06-12T16:32:00Z">
            <w:rPr>
              <w:rFonts w:ascii="Courier New" w:eastAsia="Courier New" w:hAnsi="Courier New" w:cs="Courier New"/>
              <w:color w:val="D6D6DD"/>
              <w:sz w:val="18"/>
              <w:szCs w:val="18"/>
            </w:rPr>
          </w:rPrChange>
        </w:rPr>
        <w:t>,</w:t>
      </w:r>
    </w:p>
    <w:p w14:paraId="2D26E7F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5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7958" w:author="Hayfa ZGAYA-BIAU" w:date="2025-06-12T18:32:00Z" w16du:dateUtc="2025-06-12T16:32:00Z">
            <w:rPr>
              <w:rFonts w:ascii="Courier New" w:eastAsia="Courier New" w:hAnsi="Courier New" w:cs="Courier New"/>
              <w:i/>
              <w:color w:val="D6D6DD"/>
              <w:sz w:val="18"/>
              <w:szCs w:val="18"/>
            </w:rPr>
          </w:rPrChange>
        </w:rPr>
        <w:t>save</w:t>
      </w:r>
      <w:proofErr w:type="gramEnd"/>
      <w:r w:rsidRPr="008F3D9F">
        <w:rPr>
          <w:rFonts w:ascii="Courier New" w:eastAsia="Courier New" w:hAnsi="Courier New" w:cs="Courier New"/>
          <w:i/>
          <w:color w:val="D6D6DD"/>
          <w:sz w:val="18"/>
          <w:szCs w:val="18"/>
          <w:lang w:val="fr-FR"/>
          <w:rPrChange w:id="7959" w:author="Hayfa ZGAYA-BIAU" w:date="2025-06-12T18:32:00Z" w16du:dateUtc="2025-06-12T16:32:00Z">
            <w:rPr>
              <w:rFonts w:ascii="Courier New" w:eastAsia="Courier New" w:hAnsi="Courier New" w:cs="Courier New"/>
              <w:i/>
              <w:color w:val="D6D6DD"/>
              <w:sz w:val="18"/>
              <w:szCs w:val="18"/>
            </w:rPr>
          </w:rPrChange>
        </w:rPr>
        <w:t>_best_only</w:t>
      </w:r>
      <w:proofErr w:type="spellEnd"/>
      <w:r w:rsidRPr="008F3D9F">
        <w:rPr>
          <w:rFonts w:ascii="Courier New" w:eastAsia="Courier New" w:hAnsi="Courier New" w:cs="Courier New"/>
          <w:color w:val="D6D6DD"/>
          <w:sz w:val="18"/>
          <w:szCs w:val="18"/>
          <w:lang w:val="fr-FR"/>
          <w:rPrChange w:id="796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7961"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6D6DD"/>
          <w:sz w:val="18"/>
          <w:szCs w:val="18"/>
          <w:lang w:val="fr-FR"/>
          <w:rPrChange w:id="7962" w:author="Hayfa ZGAYA-BIAU" w:date="2025-06-12T18:32:00Z" w16du:dateUtc="2025-06-12T16:32:00Z">
            <w:rPr>
              <w:rFonts w:ascii="Courier New" w:eastAsia="Courier New" w:hAnsi="Courier New" w:cs="Courier New"/>
              <w:color w:val="D6D6DD"/>
              <w:sz w:val="18"/>
              <w:szCs w:val="18"/>
            </w:rPr>
          </w:rPrChange>
        </w:rPr>
        <w:t>,</w:t>
      </w:r>
    </w:p>
    <w:p w14:paraId="489E9FC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796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796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7965" w:author="Hayfa ZGAYA-BIAU" w:date="2025-06-12T18:32:00Z" w16du:dateUtc="2025-06-12T16:32:00Z">
            <w:rPr>
              <w:rFonts w:ascii="Courier New" w:eastAsia="Courier New" w:hAnsi="Courier New" w:cs="Courier New"/>
              <w:i/>
              <w:color w:val="D6D6DD"/>
              <w:sz w:val="18"/>
              <w:szCs w:val="18"/>
            </w:rPr>
          </w:rPrChange>
        </w:rPr>
        <w:t>mode</w:t>
      </w:r>
      <w:proofErr w:type="gramEnd"/>
      <w:r w:rsidRPr="008F3D9F">
        <w:rPr>
          <w:rFonts w:ascii="Courier New" w:eastAsia="Courier New" w:hAnsi="Courier New" w:cs="Courier New"/>
          <w:color w:val="D6D6DD"/>
          <w:sz w:val="18"/>
          <w:szCs w:val="18"/>
          <w:lang w:val="fr-FR"/>
          <w:rPrChange w:id="79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967" w:author="Hayfa ZGAYA-BIAU" w:date="2025-06-12T18:32:00Z" w16du:dateUtc="2025-06-12T16:32:00Z">
            <w:rPr>
              <w:rFonts w:ascii="Courier New" w:eastAsia="Courier New" w:hAnsi="Courier New" w:cs="Courier New"/>
              <w:color w:val="E394DC"/>
              <w:sz w:val="18"/>
              <w:szCs w:val="18"/>
            </w:rPr>
          </w:rPrChange>
        </w:rPr>
        <w:t>'max'</w:t>
      </w:r>
    </w:p>
    <w:p w14:paraId="0863E74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6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970" w:author="Hayfa ZGAYA-BIAU" w:date="2025-06-12T18:32:00Z" w16du:dateUtc="2025-06-12T16:32:00Z">
            <w:rPr>
              <w:rFonts w:ascii="Courier New" w:eastAsia="Courier New" w:hAnsi="Courier New" w:cs="Courier New"/>
              <w:color w:val="D6D6DD"/>
              <w:sz w:val="18"/>
              <w:szCs w:val="18"/>
            </w:rPr>
          </w:rPrChange>
        </w:rPr>
        <w:t>)</w:t>
      </w:r>
    </w:p>
    <w:p w14:paraId="7BACC77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7973" w:author="Hayfa ZGAYA-BIAU" w:date="2025-06-12T18:32:00Z" w16du:dateUtc="2025-06-12T16:32:00Z">
            <w:rPr>
              <w:rFonts w:ascii="Courier New" w:eastAsia="Courier New" w:hAnsi="Courier New" w:cs="Courier New"/>
              <w:color w:val="94C1FA"/>
              <w:sz w:val="18"/>
              <w:szCs w:val="18"/>
            </w:rPr>
          </w:rPrChange>
        </w:rPr>
        <w:t>early</w:t>
      </w:r>
      <w:proofErr w:type="gramEnd"/>
      <w:r w:rsidRPr="008F3D9F">
        <w:rPr>
          <w:rFonts w:ascii="Courier New" w:eastAsia="Courier New" w:hAnsi="Courier New" w:cs="Courier New"/>
          <w:color w:val="94C1FA"/>
          <w:sz w:val="18"/>
          <w:szCs w:val="18"/>
          <w:lang w:val="fr-FR"/>
          <w:rPrChange w:id="7974" w:author="Hayfa ZGAYA-BIAU" w:date="2025-06-12T18:32:00Z" w16du:dateUtc="2025-06-12T16:32:00Z">
            <w:rPr>
              <w:rFonts w:ascii="Courier New" w:eastAsia="Courier New" w:hAnsi="Courier New" w:cs="Courier New"/>
              <w:color w:val="94C1FA"/>
              <w:sz w:val="18"/>
              <w:szCs w:val="18"/>
            </w:rPr>
          </w:rPrChange>
        </w:rPr>
        <w:t>_stop</w:t>
      </w:r>
      <w:proofErr w:type="spellEnd"/>
      <w:r w:rsidRPr="008F3D9F">
        <w:rPr>
          <w:rFonts w:ascii="Courier New" w:eastAsia="Courier New" w:hAnsi="Courier New" w:cs="Courier New"/>
          <w:color w:val="D8DEE9"/>
          <w:sz w:val="18"/>
          <w:szCs w:val="18"/>
          <w:lang w:val="fr-FR"/>
          <w:rPrChange w:id="79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79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797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AAA0FA"/>
          <w:sz w:val="18"/>
          <w:szCs w:val="18"/>
          <w:lang w:val="fr-FR"/>
          <w:rPrChange w:id="7978" w:author="Hayfa ZGAYA-BIAU" w:date="2025-06-12T18:32:00Z" w16du:dateUtc="2025-06-12T16:32:00Z">
            <w:rPr>
              <w:rFonts w:ascii="Courier New" w:eastAsia="Courier New" w:hAnsi="Courier New" w:cs="Courier New"/>
              <w:color w:val="AAA0FA"/>
              <w:sz w:val="18"/>
              <w:szCs w:val="18"/>
            </w:rPr>
          </w:rPrChange>
        </w:rPr>
        <w:t>EarlyStopping</w:t>
      </w:r>
      <w:proofErr w:type="spellEnd"/>
      <w:r w:rsidRPr="008F3D9F">
        <w:rPr>
          <w:rFonts w:ascii="Courier New" w:eastAsia="Courier New" w:hAnsi="Courier New" w:cs="Courier New"/>
          <w:color w:val="D6D6DD"/>
          <w:sz w:val="18"/>
          <w:szCs w:val="18"/>
          <w:lang w:val="fr-FR"/>
          <w:rPrChange w:id="7979" w:author="Hayfa ZGAYA-BIAU" w:date="2025-06-12T18:32:00Z" w16du:dateUtc="2025-06-12T16:32:00Z">
            <w:rPr>
              <w:rFonts w:ascii="Courier New" w:eastAsia="Courier New" w:hAnsi="Courier New" w:cs="Courier New"/>
              <w:color w:val="D6D6DD"/>
              <w:sz w:val="18"/>
              <w:szCs w:val="18"/>
            </w:rPr>
          </w:rPrChange>
        </w:rPr>
        <w:t>(</w:t>
      </w:r>
      <w:proofErr w:type="gramEnd"/>
    </w:p>
    <w:p w14:paraId="2E6DFCC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8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7982" w:author="Hayfa ZGAYA-BIAU" w:date="2025-06-12T18:32:00Z" w16du:dateUtc="2025-06-12T16:32:00Z">
            <w:rPr>
              <w:rFonts w:ascii="Courier New" w:eastAsia="Courier New" w:hAnsi="Courier New" w:cs="Courier New"/>
              <w:i/>
              <w:color w:val="D6D6DD"/>
              <w:sz w:val="18"/>
              <w:szCs w:val="18"/>
            </w:rPr>
          </w:rPrChange>
        </w:rPr>
        <w:t>monitor</w:t>
      </w:r>
      <w:proofErr w:type="gramEnd"/>
      <w:r w:rsidRPr="008F3D9F">
        <w:rPr>
          <w:rFonts w:ascii="Courier New" w:eastAsia="Courier New" w:hAnsi="Courier New" w:cs="Courier New"/>
          <w:color w:val="D6D6DD"/>
          <w:sz w:val="18"/>
          <w:szCs w:val="18"/>
          <w:lang w:val="fr-FR"/>
          <w:rPrChange w:id="79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798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7985" w:author="Hayfa ZGAYA-BIAU" w:date="2025-06-12T18:32:00Z" w16du:dateUtc="2025-06-12T16:32:00Z">
            <w:rPr>
              <w:rFonts w:ascii="Courier New" w:eastAsia="Courier New" w:hAnsi="Courier New" w:cs="Courier New"/>
              <w:color w:val="E394DC"/>
              <w:sz w:val="18"/>
              <w:szCs w:val="18"/>
            </w:rPr>
          </w:rPrChange>
        </w:rPr>
        <w:t>val_accuracy</w:t>
      </w:r>
      <w:proofErr w:type="spellEnd"/>
      <w:r w:rsidRPr="008F3D9F">
        <w:rPr>
          <w:rFonts w:ascii="Courier New" w:eastAsia="Courier New" w:hAnsi="Courier New" w:cs="Courier New"/>
          <w:color w:val="E394DC"/>
          <w:sz w:val="18"/>
          <w:szCs w:val="18"/>
          <w:lang w:val="fr-FR"/>
          <w:rPrChange w:id="798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7987" w:author="Hayfa ZGAYA-BIAU" w:date="2025-06-12T18:32:00Z" w16du:dateUtc="2025-06-12T16:32:00Z">
            <w:rPr>
              <w:rFonts w:ascii="Courier New" w:eastAsia="Courier New" w:hAnsi="Courier New" w:cs="Courier New"/>
              <w:color w:val="D6D6DD"/>
              <w:sz w:val="18"/>
              <w:szCs w:val="18"/>
            </w:rPr>
          </w:rPrChange>
        </w:rPr>
        <w:t>,</w:t>
      </w:r>
    </w:p>
    <w:p w14:paraId="4C87F7A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798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798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7990" w:author="Hayfa ZGAYA-BIAU" w:date="2025-06-12T18:32:00Z" w16du:dateUtc="2025-06-12T16:32:00Z">
            <w:rPr>
              <w:rFonts w:ascii="Courier New" w:eastAsia="Courier New" w:hAnsi="Courier New" w:cs="Courier New"/>
              <w:i/>
              <w:color w:val="D6D6DD"/>
              <w:sz w:val="18"/>
              <w:szCs w:val="18"/>
            </w:rPr>
          </w:rPrChange>
        </w:rPr>
        <w:t>patience</w:t>
      </w:r>
      <w:proofErr w:type="gramEnd"/>
      <w:r w:rsidRPr="008F3D9F">
        <w:rPr>
          <w:rFonts w:ascii="Courier New" w:eastAsia="Courier New" w:hAnsi="Courier New" w:cs="Courier New"/>
          <w:color w:val="D6D6DD"/>
          <w:sz w:val="18"/>
          <w:szCs w:val="18"/>
          <w:lang w:val="fr-FR"/>
          <w:rPrChange w:id="79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7992" w:author="Hayfa ZGAYA-BIAU" w:date="2025-06-12T18:32:00Z" w16du:dateUtc="2025-06-12T16:32:00Z">
            <w:rPr>
              <w:rFonts w:ascii="Courier New" w:eastAsia="Courier New" w:hAnsi="Courier New" w:cs="Courier New"/>
              <w:color w:val="EBC88D"/>
              <w:sz w:val="18"/>
              <w:szCs w:val="18"/>
            </w:rPr>
          </w:rPrChange>
        </w:rPr>
        <w:t>10</w:t>
      </w:r>
      <w:r w:rsidRPr="008F3D9F">
        <w:rPr>
          <w:rFonts w:ascii="Courier New" w:eastAsia="Courier New" w:hAnsi="Courier New" w:cs="Courier New"/>
          <w:color w:val="D6D6DD"/>
          <w:sz w:val="18"/>
          <w:szCs w:val="18"/>
          <w:lang w:val="fr-FR"/>
          <w:rPrChange w:id="7993" w:author="Hayfa ZGAYA-BIAU" w:date="2025-06-12T18:32:00Z" w16du:dateUtc="2025-06-12T16:32:00Z">
            <w:rPr>
              <w:rFonts w:ascii="Courier New" w:eastAsia="Courier New" w:hAnsi="Courier New" w:cs="Courier New"/>
              <w:color w:val="D6D6DD"/>
              <w:sz w:val="18"/>
              <w:szCs w:val="18"/>
            </w:rPr>
          </w:rPrChange>
        </w:rPr>
        <w:t>,</w:t>
      </w:r>
    </w:p>
    <w:p w14:paraId="17347778"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7994"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799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7996" w:author="Hayfa ZGAYA-BIAU" w:date="2025-06-12T18:32:00Z" w16du:dateUtc="2025-06-12T16:32:00Z">
            <w:rPr>
              <w:rFonts w:ascii="Courier New" w:eastAsia="Courier New" w:hAnsi="Courier New" w:cs="Courier New"/>
              <w:i/>
              <w:color w:val="D6D6DD"/>
              <w:sz w:val="18"/>
              <w:szCs w:val="18"/>
            </w:rPr>
          </w:rPrChange>
        </w:rPr>
        <w:t>restore</w:t>
      </w:r>
      <w:proofErr w:type="gramEnd"/>
      <w:r w:rsidRPr="008F3D9F">
        <w:rPr>
          <w:rFonts w:ascii="Courier New" w:eastAsia="Courier New" w:hAnsi="Courier New" w:cs="Courier New"/>
          <w:i/>
          <w:color w:val="D6D6DD"/>
          <w:sz w:val="18"/>
          <w:szCs w:val="18"/>
          <w:lang w:val="fr-FR"/>
          <w:rPrChange w:id="7997" w:author="Hayfa ZGAYA-BIAU" w:date="2025-06-12T18:32:00Z" w16du:dateUtc="2025-06-12T16:32:00Z">
            <w:rPr>
              <w:rFonts w:ascii="Courier New" w:eastAsia="Courier New" w:hAnsi="Courier New" w:cs="Courier New"/>
              <w:i/>
              <w:color w:val="D6D6DD"/>
              <w:sz w:val="18"/>
              <w:szCs w:val="18"/>
            </w:rPr>
          </w:rPrChange>
        </w:rPr>
        <w:t>_best_weights</w:t>
      </w:r>
      <w:proofErr w:type="spellEnd"/>
      <w:r w:rsidRPr="008F3D9F">
        <w:rPr>
          <w:rFonts w:ascii="Courier New" w:eastAsia="Courier New" w:hAnsi="Courier New" w:cs="Courier New"/>
          <w:color w:val="D6D6DD"/>
          <w:sz w:val="18"/>
          <w:szCs w:val="18"/>
          <w:lang w:val="fr-FR"/>
          <w:rPrChange w:id="799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7999" w:author="Hayfa ZGAYA-BIAU" w:date="2025-06-12T18:32:00Z" w16du:dateUtc="2025-06-12T16:32:00Z">
            <w:rPr>
              <w:rFonts w:ascii="Courier New" w:eastAsia="Courier New" w:hAnsi="Courier New" w:cs="Courier New"/>
              <w:color w:val="82D2CE"/>
              <w:sz w:val="18"/>
              <w:szCs w:val="18"/>
            </w:rPr>
          </w:rPrChange>
        </w:rPr>
        <w:t>True</w:t>
      </w:r>
      <w:proofErr w:type="spellEnd"/>
    </w:p>
    <w:p w14:paraId="52D7FA1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0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002" w:author="Hayfa ZGAYA-BIAU" w:date="2025-06-12T18:32:00Z" w16du:dateUtc="2025-06-12T16:32:00Z">
            <w:rPr>
              <w:rFonts w:ascii="Courier New" w:eastAsia="Courier New" w:hAnsi="Courier New" w:cs="Courier New"/>
              <w:color w:val="D6D6DD"/>
              <w:sz w:val="18"/>
              <w:szCs w:val="18"/>
            </w:rPr>
          </w:rPrChange>
        </w:rPr>
        <w:t>)</w:t>
      </w:r>
    </w:p>
    <w:p w14:paraId="42A2AA8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00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004" w:author="Hayfa ZGAYA-BIAU" w:date="2025-06-12T18:32:00Z" w16du:dateUtc="2025-06-12T16:32:00Z">
            <w:rPr>
              <w:rFonts w:ascii="Courier New" w:eastAsia="Courier New" w:hAnsi="Courier New" w:cs="Courier New"/>
              <w:color w:val="D8DEE9"/>
              <w:sz w:val="18"/>
              <w:szCs w:val="18"/>
            </w:rPr>
          </w:rPrChange>
        </w:rPr>
        <w:t xml:space="preserve">  </w:t>
      </w:r>
    </w:p>
    <w:p w14:paraId="7575239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00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0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007" w:author="Hayfa ZGAYA-BIAU" w:date="2025-06-12T18:32:00Z" w16du:dateUtc="2025-06-12T16:32:00Z">
            <w:rPr>
              <w:rFonts w:ascii="Courier New" w:eastAsia="Courier New" w:hAnsi="Courier New" w:cs="Courier New"/>
              <w:i/>
              <w:color w:val="FFFFFF"/>
              <w:sz w:val="18"/>
              <w:szCs w:val="18"/>
            </w:rPr>
          </w:rPrChange>
        </w:rPr>
        <w:t xml:space="preserve"># Train the model </w:t>
      </w:r>
      <w:proofErr w:type="spellStart"/>
      <w:r w:rsidRPr="008F3D9F">
        <w:rPr>
          <w:rFonts w:ascii="Courier New" w:eastAsia="Courier New" w:hAnsi="Courier New" w:cs="Courier New"/>
          <w:i/>
          <w:color w:val="FFFFFF"/>
          <w:sz w:val="18"/>
          <w:szCs w:val="18"/>
          <w:lang w:val="fr-FR"/>
          <w:rPrChange w:id="8008" w:author="Hayfa ZGAYA-BIAU" w:date="2025-06-12T18:32:00Z" w16du:dateUtc="2025-06-12T16:32:00Z">
            <w:rPr>
              <w:rFonts w:ascii="Courier New" w:eastAsia="Courier New" w:hAnsi="Courier New" w:cs="Courier New"/>
              <w:i/>
              <w:color w:val="FFFFFF"/>
              <w:sz w:val="18"/>
              <w:szCs w:val="18"/>
            </w:rPr>
          </w:rPrChange>
        </w:rPr>
        <w:t>using</w:t>
      </w:r>
      <w:proofErr w:type="spellEnd"/>
      <w:r w:rsidRPr="008F3D9F">
        <w:rPr>
          <w:rFonts w:ascii="Courier New" w:eastAsia="Courier New" w:hAnsi="Courier New" w:cs="Courier New"/>
          <w:i/>
          <w:color w:val="FFFFFF"/>
          <w:sz w:val="18"/>
          <w:szCs w:val="18"/>
          <w:lang w:val="fr-FR"/>
          <w:rPrChange w:id="8009" w:author="Hayfa ZGAYA-BIAU" w:date="2025-06-12T18:32:00Z" w16du:dateUtc="2025-06-12T16:32:00Z">
            <w:rPr>
              <w:rFonts w:ascii="Courier New" w:eastAsia="Courier New" w:hAnsi="Courier New" w:cs="Courier New"/>
              <w:i/>
              <w:color w:val="FFFFFF"/>
              <w:sz w:val="18"/>
              <w:szCs w:val="18"/>
            </w:rPr>
          </w:rPrChange>
        </w:rPr>
        <w:t xml:space="preserve"> GPU</w:t>
      </w:r>
    </w:p>
    <w:p w14:paraId="29E3E95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01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01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8012"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801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014"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80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016" w:author="Hayfa ZGAYA-BIAU" w:date="2025-06-12T18:32:00Z" w16du:dateUtc="2025-06-12T16:32:00Z">
            <w:rPr>
              <w:rFonts w:ascii="Courier New" w:eastAsia="Courier New" w:hAnsi="Courier New" w:cs="Courier New"/>
              <w:color w:val="EBC88D"/>
              <w:sz w:val="18"/>
              <w:szCs w:val="18"/>
            </w:rPr>
          </w:rPrChange>
        </w:rPr>
        <w:t>device</w:t>
      </w:r>
      <w:proofErr w:type="spellEnd"/>
      <w:proofErr w:type="gramEnd"/>
      <w:r w:rsidRPr="008F3D9F">
        <w:rPr>
          <w:rFonts w:ascii="Courier New" w:eastAsia="Courier New" w:hAnsi="Courier New" w:cs="Courier New"/>
          <w:color w:val="D6D6DD"/>
          <w:sz w:val="18"/>
          <w:szCs w:val="18"/>
          <w:lang w:val="fr-FR"/>
          <w:rPrChange w:id="80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018"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8019" w:author="Hayfa ZGAYA-BIAU" w:date="2025-06-12T18:32:00Z" w16du:dateUtc="2025-06-12T16:32:00Z">
            <w:rPr>
              <w:rFonts w:ascii="Courier New" w:eastAsia="Courier New" w:hAnsi="Courier New" w:cs="Courier New"/>
              <w:color w:val="E394DC"/>
              <w:sz w:val="18"/>
              <w:szCs w:val="18"/>
            </w:rPr>
          </w:rPrChange>
        </w:rPr>
        <w:t>GPU:</w:t>
      </w:r>
      <w:proofErr w:type="gramEnd"/>
      <w:r w:rsidRPr="008F3D9F">
        <w:rPr>
          <w:rFonts w:ascii="Courier New" w:eastAsia="Courier New" w:hAnsi="Courier New" w:cs="Courier New"/>
          <w:color w:val="E394DC"/>
          <w:sz w:val="18"/>
          <w:szCs w:val="18"/>
          <w:lang w:val="fr-FR"/>
          <w:rPrChange w:id="8020" w:author="Hayfa ZGAYA-BIAU" w:date="2025-06-12T18:32:00Z" w16du:dateUtc="2025-06-12T16:32:00Z">
            <w:rPr>
              <w:rFonts w:ascii="Courier New" w:eastAsia="Courier New" w:hAnsi="Courier New" w:cs="Courier New"/>
              <w:color w:val="E394DC"/>
              <w:sz w:val="18"/>
              <w:szCs w:val="18"/>
            </w:rPr>
          </w:rPrChange>
        </w:rPr>
        <w:t>0'</w:t>
      </w:r>
      <w:proofErr w:type="gramStart"/>
      <w:r w:rsidRPr="008F3D9F">
        <w:rPr>
          <w:rFonts w:ascii="Courier New" w:eastAsia="Courier New" w:hAnsi="Courier New" w:cs="Courier New"/>
          <w:color w:val="D6D6DD"/>
          <w:sz w:val="18"/>
          <w:szCs w:val="18"/>
          <w:lang w:val="fr-FR"/>
          <w:rPrChange w:id="80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22" w:author="Hayfa ZGAYA-BIAU" w:date="2025-06-12T18:32:00Z" w16du:dateUtc="2025-06-12T16:32:00Z">
            <w:rPr>
              <w:rFonts w:ascii="Courier New" w:eastAsia="Courier New" w:hAnsi="Courier New" w:cs="Courier New"/>
              <w:color w:val="D8DEE9"/>
              <w:sz w:val="18"/>
              <w:szCs w:val="18"/>
            </w:rPr>
          </w:rPrChange>
        </w:rPr>
        <w:t>:</w:t>
      </w:r>
      <w:proofErr w:type="gramEnd"/>
    </w:p>
    <w:p w14:paraId="277BAE5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2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24"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8025" w:author="Hayfa ZGAYA-BIAU" w:date="2025-06-12T18:32:00Z" w16du:dateUtc="2025-06-12T16:32:00Z">
            <w:rPr>
              <w:rFonts w:ascii="Courier New" w:eastAsia="Courier New" w:hAnsi="Courier New" w:cs="Courier New"/>
              <w:color w:val="94C1FA"/>
              <w:sz w:val="18"/>
              <w:szCs w:val="18"/>
            </w:rPr>
          </w:rPrChange>
        </w:rPr>
        <w:t>history</w:t>
      </w:r>
      <w:proofErr w:type="spellEnd"/>
      <w:proofErr w:type="gramEnd"/>
      <w:r w:rsidRPr="008F3D9F">
        <w:rPr>
          <w:rFonts w:ascii="Courier New" w:eastAsia="Courier New" w:hAnsi="Courier New" w:cs="Courier New"/>
          <w:color w:val="D8DEE9"/>
          <w:sz w:val="18"/>
          <w:szCs w:val="18"/>
          <w:lang w:val="fr-FR"/>
          <w:rPrChange w:id="802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0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2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029"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80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031" w:author="Hayfa ZGAYA-BIAU" w:date="2025-06-12T18:32:00Z" w16du:dateUtc="2025-06-12T16:32:00Z">
            <w:rPr>
              <w:rFonts w:ascii="Courier New" w:eastAsia="Courier New" w:hAnsi="Courier New" w:cs="Courier New"/>
              <w:color w:val="AAA0FA"/>
              <w:sz w:val="18"/>
              <w:szCs w:val="18"/>
            </w:rPr>
          </w:rPrChange>
        </w:rPr>
        <w:t>fit</w:t>
      </w:r>
      <w:proofErr w:type="spellEnd"/>
      <w:r w:rsidRPr="008F3D9F">
        <w:rPr>
          <w:rFonts w:ascii="Courier New" w:eastAsia="Courier New" w:hAnsi="Courier New" w:cs="Courier New"/>
          <w:color w:val="D6D6DD"/>
          <w:sz w:val="18"/>
          <w:szCs w:val="18"/>
          <w:lang w:val="fr-FR"/>
          <w:rPrChange w:id="8032" w:author="Hayfa ZGAYA-BIAU" w:date="2025-06-12T18:32:00Z" w16du:dateUtc="2025-06-12T16:32:00Z">
            <w:rPr>
              <w:rFonts w:ascii="Courier New" w:eastAsia="Courier New" w:hAnsi="Courier New" w:cs="Courier New"/>
              <w:color w:val="D6D6DD"/>
              <w:sz w:val="18"/>
              <w:szCs w:val="18"/>
            </w:rPr>
          </w:rPrChange>
        </w:rPr>
        <w:t>(</w:t>
      </w:r>
      <w:proofErr w:type="gramEnd"/>
    </w:p>
    <w:p w14:paraId="4EDCCDA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3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035"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80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3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038"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8039" w:author="Hayfa ZGAYA-BIAU" w:date="2025-06-12T18:32:00Z" w16du:dateUtc="2025-06-12T16:32:00Z">
            <w:rPr>
              <w:rFonts w:ascii="Courier New" w:eastAsia="Courier New" w:hAnsi="Courier New" w:cs="Courier New"/>
              <w:color w:val="D6D6DD"/>
              <w:sz w:val="18"/>
              <w:szCs w:val="18"/>
            </w:rPr>
          </w:rPrChange>
        </w:rPr>
        <w:t>,</w:t>
      </w:r>
    </w:p>
    <w:p w14:paraId="07CA251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4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042" w:author="Hayfa ZGAYA-BIAU" w:date="2025-06-12T18:32:00Z" w16du:dateUtc="2025-06-12T16:32:00Z">
            <w:rPr>
              <w:rFonts w:ascii="Courier New" w:eastAsia="Courier New" w:hAnsi="Courier New" w:cs="Courier New"/>
              <w:i/>
              <w:color w:val="D6D6DD"/>
              <w:sz w:val="18"/>
              <w:szCs w:val="18"/>
            </w:rPr>
          </w:rPrChange>
        </w:rPr>
        <w:t>epochs</w:t>
      </w:r>
      <w:proofErr w:type="spellEnd"/>
      <w:proofErr w:type="gramEnd"/>
      <w:r w:rsidRPr="008F3D9F">
        <w:rPr>
          <w:rFonts w:ascii="Courier New" w:eastAsia="Courier New" w:hAnsi="Courier New" w:cs="Courier New"/>
          <w:color w:val="D6D6DD"/>
          <w:sz w:val="18"/>
          <w:szCs w:val="18"/>
          <w:lang w:val="fr-FR"/>
          <w:rPrChange w:id="80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044" w:author="Hayfa ZGAYA-BIAU" w:date="2025-06-12T18:32:00Z" w16du:dateUtc="2025-06-12T16:32:00Z">
            <w:rPr>
              <w:rFonts w:ascii="Courier New" w:eastAsia="Courier New" w:hAnsi="Courier New" w:cs="Courier New"/>
              <w:color w:val="EBC88D"/>
              <w:sz w:val="18"/>
              <w:szCs w:val="18"/>
            </w:rPr>
          </w:rPrChange>
        </w:rPr>
        <w:t>50</w:t>
      </w:r>
      <w:r w:rsidRPr="008F3D9F">
        <w:rPr>
          <w:rFonts w:ascii="Courier New" w:eastAsia="Courier New" w:hAnsi="Courier New" w:cs="Courier New"/>
          <w:color w:val="D6D6DD"/>
          <w:sz w:val="18"/>
          <w:szCs w:val="18"/>
          <w:lang w:val="fr-FR"/>
          <w:rPrChange w:id="8045" w:author="Hayfa ZGAYA-BIAU" w:date="2025-06-12T18:32:00Z" w16du:dateUtc="2025-06-12T16:32:00Z">
            <w:rPr>
              <w:rFonts w:ascii="Courier New" w:eastAsia="Courier New" w:hAnsi="Courier New" w:cs="Courier New"/>
              <w:color w:val="D6D6DD"/>
              <w:sz w:val="18"/>
              <w:szCs w:val="18"/>
            </w:rPr>
          </w:rPrChange>
        </w:rPr>
        <w:t>,</w:t>
      </w:r>
    </w:p>
    <w:p w14:paraId="70FC7C6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04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0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048" w:author="Hayfa ZGAYA-BIAU" w:date="2025-06-12T18:32:00Z" w16du:dateUtc="2025-06-12T16:32:00Z">
            <w:rPr>
              <w:rFonts w:ascii="Courier New" w:eastAsia="Courier New" w:hAnsi="Courier New" w:cs="Courier New"/>
              <w:i/>
              <w:color w:val="D6D6DD"/>
              <w:sz w:val="18"/>
              <w:szCs w:val="18"/>
            </w:rPr>
          </w:rPrChange>
        </w:rPr>
        <w:t>batch</w:t>
      </w:r>
      <w:proofErr w:type="gramEnd"/>
      <w:r w:rsidRPr="008F3D9F">
        <w:rPr>
          <w:rFonts w:ascii="Courier New" w:eastAsia="Courier New" w:hAnsi="Courier New" w:cs="Courier New"/>
          <w:i/>
          <w:color w:val="D6D6DD"/>
          <w:sz w:val="18"/>
          <w:szCs w:val="18"/>
          <w:lang w:val="fr-FR"/>
          <w:rPrChange w:id="8049" w:author="Hayfa ZGAYA-BIAU" w:date="2025-06-12T18:32:00Z" w16du:dateUtc="2025-06-12T16:32:00Z">
            <w:rPr>
              <w:rFonts w:ascii="Courier New" w:eastAsia="Courier New" w:hAnsi="Courier New" w:cs="Courier New"/>
              <w:i/>
              <w:color w:val="D6D6DD"/>
              <w:sz w:val="18"/>
              <w:szCs w:val="18"/>
            </w:rPr>
          </w:rPrChange>
        </w:rPr>
        <w:t>_size</w:t>
      </w:r>
      <w:proofErr w:type="spellEnd"/>
      <w:r w:rsidRPr="008F3D9F">
        <w:rPr>
          <w:rFonts w:ascii="Courier New" w:eastAsia="Courier New" w:hAnsi="Courier New" w:cs="Courier New"/>
          <w:color w:val="D6D6DD"/>
          <w:sz w:val="18"/>
          <w:szCs w:val="18"/>
          <w:lang w:val="fr-FR"/>
          <w:rPrChange w:id="805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8051" w:author="Hayfa ZGAYA-BIAU" w:date="2025-06-12T18:32:00Z" w16du:dateUtc="2025-06-12T16:32:00Z">
            <w:rPr>
              <w:rFonts w:ascii="Courier New" w:eastAsia="Courier New" w:hAnsi="Courier New" w:cs="Courier New"/>
              <w:color w:val="EBC88D"/>
              <w:sz w:val="18"/>
              <w:szCs w:val="18"/>
            </w:rPr>
          </w:rPrChange>
        </w:rPr>
        <w:t>16</w:t>
      </w:r>
      <w:r w:rsidRPr="008F3D9F">
        <w:rPr>
          <w:rFonts w:ascii="Courier New" w:eastAsia="Courier New" w:hAnsi="Courier New" w:cs="Courier New"/>
          <w:color w:val="D6D6DD"/>
          <w:sz w:val="18"/>
          <w:szCs w:val="18"/>
          <w:lang w:val="fr-FR"/>
          <w:rPrChange w:id="80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5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054"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805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056" w:author="Hayfa ZGAYA-BIAU" w:date="2025-06-12T18:32:00Z" w16du:dateUtc="2025-06-12T16:32:00Z">
            <w:rPr>
              <w:rFonts w:ascii="Courier New" w:eastAsia="Courier New" w:hAnsi="Courier New" w:cs="Courier New"/>
              <w:i/>
              <w:color w:val="FFFFFF"/>
              <w:sz w:val="18"/>
              <w:szCs w:val="18"/>
            </w:rPr>
          </w:rPrChange>
        </w:rPr>
        <w:t>Adjust</w:t>
      </w:r>
      <w:proofErr w:type="spellEnd"/>
      <w:r w:rsidRPr="008F3D9F">
        <w:rPr>
          <w:rFonts w:ascii="Courier New" w:eastAsia="Courier New" w:hAnsi="Courier New" w:cs="Courier New"/>
          <w:i/>
          <w:color w:val="FFFFFF"/>
          <w:sz w:val="18"/>
          <w:szCs w:val="18"/>
          <w:lang w:val="fr-FR"/>
          <w:rPrChange w:id="805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058" w:author="Hayfa ZGAYA-BIAU" w:date="2025-06-12T18:32:00Z" w16du:dateUtc="2025-06-12T16:32:00Z">
            <w:rPr>
              <w:rFonts w:ascii="Courier New" w:eastAsia="Courier New" w:hAnsi="Courier New" w:cs="Courier New"/>
              <w:i/>
              <w:color w:val="FFFFFF"/>
              <w:sz w:val="18"/>
              <w:szCs w:val="18"/>
            </w:rPr>
          </w:rPrChange>
        </w:rPr>
        <w:t>based</w:t>
      </w:r>
      <w:proofErr w:type="spellEnd"/>
      <w:r w:rsidRPr="008F3D9F">
        <w:rPr>
          <w:rFonts w:ascii="Courier New" w:eastAsia="Courier New" w:hAnsi="Courier New" w:cs="Courier New"/>
          <w:i/>
          <w:color w:val="FFFFFF"/>
          <w:sz w:val="18"/>
          <w:szCs w:val="18"/>
          <w:lang w:val="fr-FR"/>
          <w:rPrChange w:id="8059" w:author="Hayfa ZGAYA-BIAU" w:date="2025-06-12T18:32:00Z" w16du:dateUtc="2025-06-12T16:32:00Z">
            <w:rPr>
              <w:rFonts w:ascii="Courier New" w:eastAsia="Courier New" w:hAnsi="Courier New" w:cs="Courier New"/>
              <w:i/>
              <w:color w:val="FFFFFF"/>
              <w:sz w:val="18"/>
              <w:szCs w:val="18"/>
            </w:rPr>
          </w:rPrChange>
        </w:rPr>
        <w:t xml:space="preserve"> on </w:t>
      </w:r>
      <w:proofErr w:type="spellStart"/>
      <w:r w:rsidRPr="008F3D9F">
        <w:rPr>
          <w:rFonts w:ascii="Courier New" w:eastAsia="Courier New" w:hAnsi="Courier New" w:cs="Courier New"/>
          <w:i/>
          <w:color w:val="FFFFFF"/>
          <w:sz w:val="18"/>
          <w:szCs w:val="18"/>
          <w:lang w:val="fr-FR"/>
          <w:rPrChange w:id="8060" w:author="Hayfa ZGAYA-BIAU" w:date="2025-06-12T18:32:00Z" w16du:dateUtc="2025-06-12T16:32:00Z">
            <w:rPr>
              <w:rFonts w:ascii="Courier New" w:eastAsia="Courier New" w:hAnsi="Courier New" w:cs="Courier New"/>
              <w:i/>
              <w:color w:val="FFFFFF"/>
              <w:sz w:val="18"/>
              <w:szCs w:val="18"/>
            </w:rPr>
          </w:rPrChange>
        </w:rPr>
        <w:t>your</w:t>
      </w:r>
      <w:proofErr w:type="spellEnd"/>
      <w:r w:rsidRPr="008F3D9F">
        <w:rPr>
          <w:rFonts w:ascii="Courier New" w:eastAsia="Courier New" w:hAnsi="Courier New" w:cs="Courier New"/>
          <w:i/>
          <w:color w:val="FFFFFF"/>
          <w:sz w:val="18"/>
          <w:szCs w:val="18"/>
          <w:lang w:val="fr-FR"/>
          <w:rPrChange w:id="806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062" w:author="Hayfa ZGAYA-BIAU" w:date="2025-06-12T18:32:00Z" w16du:dateUtc="2025-06-12T16:32:00Z">
            <w:rPr>
              <w:rFonts w:ascii="Courier New" w:eastAsia="Courier New" w:hAnsi="Courier New" w:cs="Courier New"/>
              <w:i/>
              <w:color w:val="FFFFFF"/>
              <w:sz w:val="18"/>
              <w:szCs w:val="18"/>
            </w:rPr>
          </w:rPrChange>
        </w:rPr>
        <w:t>system's</w:t>
      </w:r>
      <w:proofErr w:type="spellEnd"/>
      <w:r w:rsidRPr="008F3D9F">
        <w:rPr>
          <w:rFonts w:ascii="Courier New" w:eastAsia="Courier New" w:hAnsi="Courier New" w:cs="Courier New"/>
          <w:i/>
          <w:color w:val="FFFFFF"/>
          <w:sz w:val="18"/>
          <w:szCs w:val="18"/>
          <w:lang w:val="fr-FR"/>
          <w:rPrChange w:id="8063" w:author="Hayfa ZGAYA-BIAU" w:date="2025-06-12T18:32:00Z" w16du:dateUtc="2025-06-12T16:32:00Z">
            <w:rPr>
              <w:rFonts w:ascii="Courier New" w:eastAsia="Courier New" w:hAnsi="Courier New" w:cs="Courier New"/>
              <w:i/>
              <w:color w:val="FFFFFF"/>
              <w:sz w:val="18"/>
              <w:szCs w:val="18"/>
            </w:rPr>
          </w:rPrChange>
        </w:rPr>
        <w:t xml:space="preserve"> memory</w:t>
      </w:r>
    </w:p>
    <w:p w14:paraId="213E427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6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6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066" w:author="Hayfa ZGAYA-BIAU" w:date="2025-06-12T18:32:00Z" w16du:dateUtc="2025-06-12T16:32:00Z">
            <w:rPr>
              <w:rFonts w:ascii="Courier New" w:eastAsia="Courier New" w:hAnsi="Courier New" w:cs="Courier New"/>
              <w:i/>
              <w:color w:val="D6D6DD"/>
              <w:sz w:val="18"/>
              <w:szCs w:val="18"/>
            </w:rPr>
          </w:rPrChange>
        </w:rPr>
        <w:t>validation</w:t>
      </w:r>
      <w:proofErr w:type="gramEnd"/>
      <w:r w:rsidRPr="008F3D9F">
        <w:rPr>
          <w:rFonts w:ascii="Courier New" w:eastAsia="Courier New" w:hAnsi="Courier New" w:cs="Courier New"/>
          <w:i/>
          <w:color w:val="D6D6DD"/>
          <w:sz w:val="18"/>
          <w:szCs w:val="18"/>
          <w:lang w:val="fr-FR"/>
          <w:rPrChange w:id="8067" w:author="Hayfa ZGAYA-BIAU" w:date="2025-06-12T18:32:00Z" w16du:dateUtc="2025-06-12T16:32:00Z">
            <w:rPr>
              <w:rFonts w:ascii="Courier New" w:eastAsia="Courier New" w:hAnsi="Courier New" w:cs="Courier New"/>
              <w:i/>
              <w:color w:val="D6D6DD"/>
              <w:sz w:val="18"/>
              <w:szCs w:val="18"/>
            </w:rPr>
          </w:rPrChange>
        </w:rPr>
        <w:t>_data</w:t>
      </w:r>
      <w:proofErr w:type="spellEnd"/>
      <w:proofErr w:type="gramStart"/>
      <w:r w:rsidRPr="008F3D9F">
        <w:rPr>
          <w:rFonts w:ascii="Courier New" w:eastAsia="Courier New" w:hAnsi="Courier New" w:cs="Courier New"/>
          <w:color w:val="D6D6DD"/>
          <w:sz w:val="18"/>
          <w:szCs w:val="18"/>
          <w:lang w:val="fr-FR"/>
          <w:rPrChange w:id="8068"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8069"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80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072"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8073" w:author="Hayfa ZGAYA-BIAU" w:date="2025-06-12T18:32:00Z" w16du:dateUtc="2025-06-12T16:32:00Z">
            <w:rPr>
              <w:rFonts w:ascii="Courier New" w:eastAsia="Courier New" w:hAnsi="Courier New" w:cs="Courier New"/>
              <w:color w:val="D6D6DD"/>
              <w:sz w:val="18"/>
              <w:szCs w:val="18"/>
            </w:rPr>
          </w:rPrChange>
        </w:rPr>
        <w:t>),</w:t>
      </w:r>
    </w:p>
    <w:p w14:paraId="6C893D4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7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7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8076" w:author="Hayfa ZGAYA-BIAU" w:date="2025-06-12T18:32:00Z" w16du:dateUtc="2025-06-12T16:32:00Z">
            <w:rPr>
              <w:rFonts w:ascii="Courier New" w:eastAsia="Courier New" w:hAnsi="Courier New" w:cs="Courier New"/>
              <w:i/>
              <w:color w:val="D6D6DD"/>
              <w:sz w:val="18"/>
              <w:szCs w:val="18"/>
            </w:rPr>
          </w:rPrChange>
        </w:rPr>
        <w:t>callbacks</w:t>
      </w:r>
      <w:r w:rsidRPr="008F3D9F">
        <w:rPr>
          <w:rFonts w:ascii="Courier New" w:eastAsia="Courier New" w:hAnsi="Courier New" w:cs="Courier New"/>
          <w:color w:val="D6D6DD"/>
          <w:sz w:val="18"/>
          <w:szCs w:val="18"/>
          <w:lang w:val="fr-FR"/>
          <w:rPrChange w:id="807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8078" w:author="Hayfa ZGAYA-BIAU" w:date="2025-06-12T18:32:00Z" w16du:dateUtc="2025-06-12T16:32:00Z">
            <w:rPr>
              <w:rFonts w:ascii="Courier New" w:eastAsia="Courier New" w:hAnsi="Courier New" w:cs="Courier New"/>
              <w:color w:val="94C1FA"/>
              <w:sz w:val="18"/>
              <w:szCs w:val="18"/>
            </w:rPr>
          </w:rPrChange>
        </w:rPr>
        <w:t>checkpoint</w:t>
      </w:r>
      <w:r w:rsidRPr="008F3D9F">
        <w:rPr>
          <w:rFonts w:ascii="Courier New" w:eastAsia="Courier New" w:hAnsi="Courier New" w:cs="Courier New"/>
          <w:color w:val="D6D6DD"/>
          <w:sz w:val="18"/>
          <w:szCs w:val="18"/>
          <w:lang w:val="fr-FR"/>
          <w:rPrChange w:id="80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08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081" w:author="Hayfa ZGAYA-BIAU" w:date="2025-06-12T18:32:00Z" w16du:dateUtc="2025-06-12T16:32:00Z">
            <w:rPr>
              <w:rFonts w:ascii="Courier New" w:eastAsia="Courier New" w:hAnsi="Courier New" w:cs="Courier New"/>
              <w:color w:val="94C1FA"/>
              <w:sz w:val="18"/>
              <w:szCs w:val="18"/>
            </w:rPr>
          </w:rPrChange>
        </w:rPr>
        <w:t>early_stop</w:t>
      </w:r>
      <w:proofErr w:type="spellEnd"/>
      <w:r w:rsidRPr="008F3D9F">
        <w:rPr>
          <w:rFonts w:ascii="Courier New" w:eastAsia="Courier New" w:hAnsi="Courier New" w:cs="Courier New"/>
          <w:color w:val="D6D6DD"/>
          <w:sz w:val="18"/>
          <w:szCs w:val="18"/>
          <w:lang w:val="fr-FR"/>
          <w:rPrChange w:id="8082" w:author="Hayfa ZGAYA-BIAU" w:date="2025-06-12T18:32:00Z" w16du:dateUtc="2025-06-12T16:32:00Z">
            <w:rPr>
              <w:rFonts w:ascii="Courier New" w:eastAsia="Courier New" w:hAnsi="Courier New" w:cs="Courier New"/>
              <w:color w:val="D6D6DD"/>
              <w:sz w:val="18"/>
              <w:szCs w:val="18"/>
            </w:rPr>
          </w:rPrChange>
        </w:rPr>
        <w:t>]</w:t>
      </w:r>
    </w:p>
    <w:p w14:paraId="6800A96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08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0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085" w:author="Hayfa ZGAYA-BIAU" w:date="2025-06-12T18:32:00Z" w16du:dateUtc="2025-06-12T16:32:00Z">
            <w:rPr>
              <w:rFonts w:ascii="Courier New" w:eastAsia="Courier New" w:hAnsi="Courier New" w:cs="Courier New"/>
              <w:color w:val="D6D6DD"/>
              <w:sz w:val="18"/>
              <w:szCs w:val="18"/>
            </w:rPr>
          </w:rPrChange>
        </w:rPr>
        <w:t>)</w:t>
      </w:r>
    </w:p>
    <w:p w14:paraId="7C6FC1B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08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087" w:author="Hayfa ZGAYA-BIAU" w:date="2025-06-12T18:32:00Z" w16du:dateUtc="2025-06-12T16:32:00Z">
            <w:rPr>
              <w:rFonts w:ascii="Courier New" w:eastAsia="Courier New" w:hAnsi="Courier New" w:cs="Courier New"/>
              <w:color w:val="D8DEE9"/>
              <w:sz w:val="18"/>
              <w:szCs w:val="18"/>
            </w:rPr>
          </w:rPrChange>
        </w:rPr>
        <w:t xml:space="preserve">  </w:t>
      </w:r>
    </w:p>
    <w:p w14:paraId="66684A0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08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0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090" w:author="Hayfa ZGAYA-BIAU" w:date="2025-06-12T18:32:00Z" w16du:dateUtc="2025-06-12T16:32:00Z">
            <w:rPr>
              <w:rFonts w:ascii="Courier New" w:eastAsia="Courier New" w:hAnsi="Courier New" w:cs="Courier New"/>
              <w:i/>
              <w:color w:val="FFFFFF"/>
              <w:sz w:val="18"/>
              <w:szCs w:val="18"/>
            </w:rPr>
          </w:rPrChange>
        </w:rPr>
        <w:t xml:space="preserve"># Save the final </w:t>
      </w:r>
      <w:proofErr w:type="spellStart"/>
      <w:r w:rsidRPr="008F3D9F">
        <w:rPr>
          <w:rFonts w:ascii="Courier New" w:eastAsia="Courier New" w:hAnsi="Courier New" w:cs="Courier New"/>
          <w:i/>
          <w:color w:val="FFFFFF"/>
          <w:sz w:val="18"/>
          <w:szCs w:val="18"/>
          <w:lang w:val="fr-FR"/>
          <w:rPrChange w:id="8091" w:author="Hayfa ZGAYA-BIAU" w:date="2025-06-12T18:32:00Z" w16du:dateUtc="2025-06-12T16:32:00Z">
            <w:rPr>
              <w:rFonts w:ascii="Courier New" w:eastAsia="Courier New" w:hAnsi="Courier New" w:cs="Courier New"/>
              <w:i/>
              <w:color w:val="FFFFFF"/>
              <w:sz w:val="18"/>
              <w:szCs w:val="18"/>
            </w:rPr>
          </w:rPrChange>
        </w:rPr>
        <w:t>trained</w:t>
      </w:r>
      <w:proofErr w:type="spellEnd"/>
      <w:r w:rsidRPr="008F3D9F">
        <w:rPr>
          <w:rFonts w:ascii="Courier New" w:eastAsia="Courier New" w:hAnsi="Courier New" w:cs="Courier New"/>
          <w:i/>
          <w:color w:val="FFFFFF"/>
          <w:sz w:val="18"/>
          <w:szCs w:val="18"/>
          <w:lang w:val="fr-FR"/>
          <w:rPrChange w:id="8092" w:author="Hayfa ZGAYA-BIAU" w:date="2025-06-12T18:32:00Z" w16du:dateUtc="2025-06-12T16:32:00Z">
            <w:rPr>
              <w:rFonts w:ascii="Courier New" w:eastAsia="Courier New" w:hAnsi="Courier New" w:cs="Courier New"/>
              <w:i/>
              <w:color w:val="FFFFFF"/>
              <w:sz w:val="18"/>
              <w:szCs w:val="18"/>
            </w:rPr>
          </w:rPrChange>
        </w:rPr>
        <w:t xml:space="preserve"> model </w:t>
      </w:r>
      <w:proofErr w:type="spellStart"/>
      <w:proofErr w:type="gramStart"/>
      <w:r w:rsidRPr="008F3D9F">
        <w:rPr>
          <w:rFonts w:ascii="Courier New" w:eastAsia="Courier New" w:hAnsi="Courier New" w:cs="Courier New"/>
          <w:i/>
          <w:color w:val="FFFFFF"/>
          <w:sz w:val="18"/>
          <w:szCs w:val="18"/>
          <w:lang w:val="fr-FR"/>
          <w:rPrChange w:id="8093"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809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095" w:author="Hayfa ZGAYA-BIAU" w:date="2025-06-12T18:32:00Z" w16du:dateUtc="2025-06-12T16:32:00Z">
            <w:rPr>
              <w:rFonts w:ascii="Courier New" w:eastAsia="Courier New" w:hAnsi="Courier New" w:cs="Courier New"/>
              <w:i/>
              <w:color w:val="FFFFFF"/>
              <w:sz w:val="18"/>
              <w:szCs w:val="18"/>
            </w:rPr>
          </w:rPrChange>
        </w:rPr>
        <w:t>keras</w:t>
      </w:r>
      <w:proofErr w:type="spellEnd"/>
      <w:proofErr w:type="gramEnd"/>
      <w:r w:rsidRPr="008F3D9F">
        <w:rPr>
          <w:rFonts w:ascii="Courier New" w:eastAsia="Courier New" w:hAnsi="Courier New" w:cs="Courier New"/>
          <w:i/>
          <w:color w:val="FFFFFF"/>
          <w:sz w:val="18"/>
          <w:szCs w:val="18"/>
          <w:lang w:val="fr-FR"/>
          <w:rPrChange w:id="8096" w:author="Hayfa ZGAYA-BIAU" w:date="2025-06-12T18:32:00Z" w16du:dateUtc="2025-06-12T16:32:00Z">
            <w:rPr>
              <w:rFonts w:ascii="Courier New" w:eastAsia="Courier New" w:hAnsi="Courier New" w:cs="Courier New"/>
              <w:i/>
              <w:color w:val="FFFFFF"/>
              <w:sz w:val="18"/>
              <w:szCs w:val="18"/>
            </w:rPr>
          </w:rPrChange>
        </w:rPr>
        <w:t xml:space="preserve"> extension</w:t>
      </w:r>
    </w:p>
    <w:p w14:paraId="49ECA44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09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0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099"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81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101" w:author="Hayfa ZGAYA-BIAU" w:date="2025-06-12T18:32:00Z" w16du:dateUtc="2025-06-12T16:32:00Z">
            <w:rPr>
              <w:rFonts w:ascii="Courier New" w:eastAsia="Courier New" w:hAnsi="Courier New" w:cs="Courier New"/>
              <w:color w:val="AAA0FA"/>
              <w:sz w:val="18"/>
              <w:szCs w:val="18"/>
            </w:rPr>
          </w:rPrChange>
        </w:rPr>
        <w:t>save</w:t>
      </w:r>
      <w:proofErr w:type="spellEnd"/>
      <w:proofErr w:type="gramEnd"/>
      <w:r w:rsidRPr="008F3D9F">
        <w:rPr>
          <w:rFonts w:ascii="Courier New" w:eastAsia="Courier New" w:hAnsi="Courier New" w:cs="Courier New"/>
          <w:color w:val="D6D6DD"/>
          <w:sz w:val="18"/>
          <w:szCs w:val="18"/>
          <w:lang w:val="fr-FR"/>
          <w:rPrChange w:id="81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10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104" w:author="Hayfa ZGAYA-BIAU" w:date="2025-06-12T18:32:00Z" w16du:dateUtc="2025-06-12T16:32:00Z">
            <w:rPr>
              <w:rFonts w:ascii="Courier New" w:eastAsia="Courier New" w:hAnsi="Courier New" w:cs="Courier New"/>
              <w:color w:val="E394DC"/>
              <w:sz w:val="18"/>
              <w:szCs w:val="18"/>
            </w:rPr>
          </w:rPrChange>
        </w:rPr>
        <w:t>final_model_</w:t>
      </w:r>
      <w:proofErr w:type="gramStart"/>
      <w:r w:rsidRPr="008F3D9F">
        <w:rPr>
          <w:rFonts w:ascii="Courier New" w:eastAsia="Courier New" w:hAnsi="Courier New" w:cs="Courier New"/>
          <w:color w:val="E394DC"/>
          <w:sz w:val="18"/>
          <w:szCs w:val="18"/>
          <w:lang w:val="fr-FR"/>
          <w:rPrChange w:id="8105" w:author="Hayfa ZGAYA-BIAU" w:date="2025-06-12T18:32:00Z" w16du:dateUtc="2025-06-12T16:32:00Z">
            <w:rPr>
              <w:rFonts w:ascii="Courier New" w:eastAsia="Courier New" w:hAnsi="Courier New" w:cs="Courier New"/>
              <w:color w:val="E394DC"/>
              <w:sz w:val="18"/>
              <w:szCs w:val="18"/>
            </w:rPr>
          </w:rPrChange>
        </w:rPr>
        <w:t>sequences.keras</w:t>
      </w:r>
      <w:proofErr w:type="spellEnd"/>
      <w:r w:rsidRPr="008F3D9F">
        <w:rPr>
          <w:rFonts w:ascii="Courier New" w:eastAsia="Courier New" w:hAnsi="Courier New" w:cs="Courier New"/>
          <w:color w:val="E394DC"/>
          <w:sz w:val="18"/>
          <w:szCs w:val="18"/>
          <w:lang w:val="fr-FR"/>
          <w:rPrChange w:id="810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1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109"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811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111" w:author="Hayfa ZGAYA-BIAU" w:date="2025-06-12T18:32:00Z" w16du:dateUtc="2025-06-12T16:32:00Z">
            <w:rPr>
              <w:rFonts w:ascii="Courier New" w:eastAsia="Courier New" w:hAnsi="Courier New" w:cs="Courier New"/>
              <w:i/>
              <w:color w:val="FFFFFF"/>
              <w:sz w:val="18"/>
              <w:szCs w:val="18"/>
            </w:rPr>
          </w:rPrChange>
        </w:rPr>
        <w:t>Changed</w:t>
      </w:r>
      <w:proofErr w:type="spellEnd"/>
      <w:r w:rsidRPr="008F3D9F">
        <w:rPr>
          <w:rFonts w:ascii="Courier New" w:eastAsia="Courier New" w:hAnsi="Courier New" w:cs="Courier New"/>
          <w:i/>
          <w:color w:val="FFFFFF"/>
          <w:sz w:val="18"/>
          <w:szCs w:val="18"/>
          <w:lang w:val="fr-FR"/>
          <w:rPrChange w:id="811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113" w:author="Hayfa ZGAYA-BIAU" w:date="2025-06-12T18:32:00Z" w16du:dateUtc="2025-06-12T16:32:00Z">
            <w:rPr>
              <w:rFonts w:ascii="Courier New" w:eastAsia="Courier New" w:hAnsi="Courier New" w:cs="Courier New"/>
              <w:i/>
              <w:color w:val="FFFFFF"/>
              <w:sz w:val="18"/>
              <w:szCs w:val="18"/>
            </w:rPr>
          </w:rPrChange>
        </w:rPr>
        <w:t>from</w:t>
      </w:r>
      <w:proofErr w:type="spellEnd"/>
      <w:r w:rsidRPr="008F3D9F">
        <w:rPr>
          <w:rFonts w:ascii="Courier New" w:eastAsia="Courier New" w:hAnsi="Courier New" w:cs="Courier New"/>
          <w:i/>
          <w:color w:val="FFFFFF"/>
          <w:sz w:val="18"/>
          <w:szCs w:val="18"/>
          <w:lang w:val="fr-FR"/>
          <w:rPrChange w:id="8114" w:author="Hayfa ZGAYA-BIAU" w:date="2025-06-12T18:32:00Z" w16du:dateUtc="2025-06-12T16:32:00Z">
            <w:rPr>
              <w:rFonts w:ascii="Courier New" w:eastAsia="Courier New" w:hAnsi="Courier New" w:cs="Courier New"/>
              <w:i/>
              <w:color w:val="FFFFFF"/>
              <w:sz w:val="18"/>
              <w:szCs w:val="18"/>
            </w:rPr>
          </w:rPrChange>
        </w:rPr>
        <w:t xml:space="preserve"> .h5 </w:t>
      </w:r>
      <w:proofErr w:type="gramStart"/>
      <w:r w:rsidRPr="008F3D9F">
        <w:rPr>
          <w:rFonts w:ascii="Courier New" w:eastAsia="Courier New" w:hAnsi="Courier New" w:cs="Courier New"/>
          <w:i/>
          <w:color w:val="FFFFFF"/>
          <w:sz w:val="18"/>
          <w:szCs w:val="18"/>
          <w:lang w:val="fr-FR"/>
          <w:rPrChange w:id="8115" w:author="Hayfa ZGAYA-BIAU" w:date="2025-06-12T18:32:00Z" w16du:dateUtc="2025-06-12T16:32:00Z">
            <w:rPr>
              <w:rFonts w:ascii="Courier New" w:eastAsia="Courier New" w:hAnsi="Courier New" w:cs="Courier New"/>
              <w:i/>
              <w:color w:val="FFFFFF"/>
              <w:sz w:val="18"/>
              <w:szCs w:val="18"/>
            </w:rPr>
          </w:rPrChange>
        </w:rPr>
        <w:t>to .</w:t>
      </w:r>
      <w:proofErr w:type="spellStart"/>
      <w:r w:rsidRPr="008F3D9F">
        <w:rPr>
          <w:rFonts w:ascii="Courier New" w:eastAsia="Courier New" w:hAnsi="Courier New" w:cs="Courier New"/>
          <w:i/>
          <w:color w:val="FFFFFF"/>
          <w:sz w:val="18"/>
          <w:szCs w:val="18"/>
          <w:lang w:val="fr-FR"/>
          <w:rPrChange w:id="8116" w:author="Hayfa ZGAYA-BIAU" w:date="2025-06-12T18:32:00Z" w16du:dateUtc="2025-06-12T16:32:00Z">
            <w:rPr>
              <w:rFonts w:ascii="Courier New" w:eastAsia="Courier New" w:hAnsi="Courier New" w:cs="Courier New"/>
              <w:i/>
              <w:color w:val="FFFFFF"/>
              <w:sz w:val="18"/>
              <w:szCs w:val="18"/>
            </w:rPr>
          </w:rPrChange>
        </w:rPr>
        <w:t>keras</w:t>
      </w:r>
      <w:proofErr w:type="spellEnd"/>
      <w:proofErr w:type="gramEnd"/>
    </w:p>
    <w:p w14:paraId="1666A79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11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1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811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812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8121" w:author="Hayfa ZGAYA-BIAU" w:date="2025-06-12T18:32:00Z" w16du:dateUtc="2025-06-12T16:32:00Z">
            <w:rPr>
              <w:rFonts w:ascii="Courier New" w:eastAsia="Courier New" w:hAnsi="Courier New" w:cs="Courier New"/>
              <w:color w:val="E394DC"/>
              <w:sz w:val="18"/>
              <w:szCs w:val="18"/>
            </w:rPr>
          </w:rPrChange>
        </w:rPr>
        <w:t xml:space="preserve">"Model training </w:t>
      </w:r>
      <w:proofErr w:type="spellStart"/>
      <w:r w:rsidRPr="008F3D9F">
        <w:rPr>
          <w:rFonts w:ascii="Courier New" w:eastAsia="Courier New" w:hAnsi="Courier New" w:cs="Courier New"/>
          <w:color w:val="E394DC"/>
          <w:sz w:val="18"/>
          <w:szCs w:val="18"/>
          <w:lang w:val="fr-FR"/>
          <w:rPrChange w:id="8122" w:author="Hayfa ZGAYA-BIAU" w:date="2025-06-12T18:32:00Z" w16du:dateUtc="2025-06-12T16:32:00Z">
            <w:rPr>
              <w:rFonts w:ascii="Courier New" w:eastAsia="Courier New" w:hAnsi="Courier New" w:cs="Courier New"/>
              <w:color w:val="E394DC"/>
              <w:sz w:val="18"/>
              <w:szCs w:val="18"/>
            </w:rPr>
          </w:rPrChange>
        </w:rPr>
        <w:t>completed</w:t>
      </w:r>
      <w:proofErr w:type="spellEnd"/>
      <w:r w:rsidRPr="008F3D9F">
        <w:rPr>
          <w:rFonts w:ascii="Courier New" w:eastAsia="Courier New" w:hAnsi="Courier New" w:cs="Courier New"/>
          <w:color w:val="E394DC"/>
          <w:sz w:val="18"/>
          <w:szCs w:val="18"/>
          <w:lang w:val="fr-FR"/>
          <w:rPrChange w:id="8123"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8124"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8125" w:author="Hayfa ZGAYA-BIAU" w:date="2025-06-12T18:32:00Z" w16du:dateUtc="2025-06-12T16:32:00Z">
            <w:rPr>
              <w:rFonts w:ascii="Courier New" w:eastAsia="Courier New" w:hAnsi="Courier New" w:cs="Courier New"/>
              <w:color w:val="E394DC"/>
              <w:sz w:val="18"/>
              <w:szCs w:val="18"/>
            </w:rPr>
          </w:rPrChange>
        </w:rPr>
        <w:t xml:space="preserve"> as '</w:t>
      </w:r>
      <w:proofErr w:type="spellStart"/>
      <w:r w:rsidRPr="008F3D9F">
        <w:rPr>
          <w:rFonts w:ascii="Courier New" w:eastAsia="Courier New" w:hAnsi="Courier New" w:cs="Courier New"/>
          <w:color w:val="E394DC"/>
          <w:sz w:val="18"/>
          <w:szCs w:val="18"/>
          <w:lang w:val="fr-FR"/>
          <w:rPrChange w:id="8126" w:author="Hayfa ZGAYA-BIAU" w:date="2025-06-12T18:32:00Z" w16du:dateUtc="2025-06-12T16:32:00Z">
            <w:rPr>
              <w:rFonts w:ascii="Courier New" w:eastAsia="Courier New" w:hAnsi="Courier New" w:cs="Courier New"/>
              <w:color w:val="E394DC"/>
              <w:sz w:val="18"/>
              <w:szCs w:val="18"/>
            </w:rPr>
          </w:rPrChange>
        </w:rPr>
        <w:t>final_model_</w:t>
      </w:r>
      <w:proofErr w:type="gramStart"/>
      <w:r w:rsidRPr="008F3D9F">
        <w:rPr>
          <w:rFonts w:ascii="Courier New" w:eastAsia="Courier New" w:hAnsi="Courier New" w:cs="Courier New"/>
          <w:color w:val="E394DC"/>
          <w:sz w:val="18"/>
          <w:szCs w:val="18"/>
          <w:lang w:val="fr-FR"/>
          <w:rPrChange w:id="8127"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812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129" w:author="Hayfa ZGAYA-BIAU" w:date="2025-06-12T18:32:00Z" w16du:dateUtc="2025-06-12T16:32:00Z">
            <w:rPr>
              <w:rFonts w:ascii="Courier New" w:eastAsia="Courier New" w:hAnsi="Courier New" w:cs="Courier New"/>
              <w:color w:val="D6D6DD"/>
              <w:sz w:val="18"/>
              <w:szCs w:val="18"/>
            </w:rPr>
          </w:rPrChange>
        </w:rPr>
        <w:t>)</w:t>
      </w:r>
    </w:p>
    <w:p w14:paraId="7B38DC8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13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131" w:author="Hayfa ZGAYA-BIAU" w:date="2025-06-12T18:32:00Z" w16du:dateUtc="2025-06-12T16:32:00Z">
            <w:rPr>
              <w:rFonts w:ascii="Courier New" w:eastAsia="Courier New" w:hAnsi="Courier New" w:cs="Courier New"/>
              <w:color w:val="D8DEE9"/>
              <w:sz w:val="18"/>
              <w:szCs w:val="18"/>
            </w:rPr>
          </w:rPrChange>
        </w:rPr>
        <w:t xml:space="preserve">  </w:t>
      </w:r>
    </w:p>
    <w:p w14:paraId="4F70B3C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13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1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134" w:author="Hayfa ZGAYA-BIAU" w:date="2025-06-12T18:32:00Z" w16du:dateUtc="2025-06-12T16:32:00Z">
            <w:rPr>
              <w:rFonts w:ascii="Courier New" w:eastAsia="Courier New" w:hAnsi="Courier New" w:cs="Courier New"/>
              <w:i/>
              <w:color w:val="FFFFFF"/>
              <w:sz w:val="18"/>
              <w:szCs w:val="18"/>
            </w:rPr>
          </w:rPrChange>
        </w:rPr>
        <w:t xml:space="preserve"># Save training </w:t>
      </w:r>
      <w:proofErr w:type="spellStart"/>
      <w:r w:rsidRPr="008F3D9F">
        <w:rPr>
          <w:rFonts w:ascii="Courier New" w:eastAsia="Courier New" w:hAnsi="Courier New" w:cs="Courier New"/>
          <w:i/>
          <w:color w:val="FFFFFF"/>
          <w:sz w:val="18"/>
          <w:szCs w:val="18"/>
          <w:lang w:val="fr-FR"/>
          <w:rPrChange w:id="8135" w:author="Hayfa ZGAYA-BIAU" w:date="2025-06-12T18:32:00Z" w16du:dateUtc="2025-06-12T16:32:00Z">
            <w:rPr>
              <w:rFonts w:ascii="Courier New" w:eastAsia="Courier New" w:hAnsi="Courier New" w:cs="Courier New"/>
              <w:i/>
              <w:color w:val="FFFFFF"/>
              <w:sz w:val="18"/>
              <w:szCs w:val="18"/>
            </w:rPr>
          </w:rPrChange>
        </w:rPr>
        <w:t>history</w:t>
      </w:r>
      <w:proofErr w:type="spellEnd"/>
      <w:r w:rsidRPr="008F3D9F">
        <w:rPr>
          <w:rFonts w:ascii="Courier New" w:eastAsia="Courier New" w:hAnsi="Courier New" w:cs="Courier New"/>
          <w:i/>
          <w:color w:val="FFFFFF"/>
          <w:sz w:val="18"/>
          <w:szCs w:val="18"/>
          <w:lang w:val="fr-FR"/>
          <w:rPrChange w:id="8136" w:author="Hayfa ZGAYA-BIAU" w:date="2025-06-12T18:32:00Z" w16du:dateUtc="2025-06-12T16:32:00Z">
            <w:rPr>
              <w:rFonts w:ascii="Courier New" w:eastAsia="Courier New" w:hAnsi="Courier New" w:cs="Courier New"/>
              <w:i/>
              <w:color w:val="FFFFFF"/>
              <w:sz w:val="18"/>
              <w:szCs w:val="18"/>
            </w:rPr>
          </w:rPrChange>
        </w:rPr>
        <w:t xml:space="preserve"> for future </w:t>
      </w:r>
      <w:proofErr w:type="spellStart"/>
      <w:r w:rsidRPr="008F3D9F">
        <w:rPr>
          <w:rFonts w:ascii="Courier New" w:eastAsia="Courier New" w:hAnsi="Courier New" w:cs="Courier New"/>
          <w:i/>
          <w:color w:val="FFFFFF"/>
          <w:sz w:val="18"/>
          <w:szCs w:val="18"/>
          <w:lang w:val="fr-FR"/>
          <w:rPrChange w:id="8137" w:author="Hayfa ZGAYA-BIAU" w:date="2025-06-12T18:32:00Z" w16du:dateUtc="2025-06-12T16:32:00Z">
            <w:rPr>
              <w:rFonts w:ascii="Courier New" w:eastAsia="Courier New" w:hAnsi="Courier New" w:cs="Courier New"/>
              <w:i/>
              <w:color w:val="FFFFFF"/>
              <w:sz w:val="18"/>
              <w:szCs w:val="18"/>
            </w:rPr>
          </w:rPrChange>
        </w:rPr>
        <w:t>reference</w:t>
      </w:r>
      <w:proofErr w:type="spellEnd"/>
    </w:p>
    <w:p w14:paraId="31ADD4D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13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13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8140"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814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8142"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814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814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145" w:author="Hayfa ZGAYA-BIAU" w:date="2025-06-12T18:32:00Z" w16du:dateUtc="2025-06-12T16:32:00Z">
            <w:rPr>
              <w:rFonts w:ascii="Courier New" w:eastAsia="Courier New" w:hAnsi="Courier New" w:cs="Courier New"/>
              <w:color w:val="E394DC"/>
              <w:sz w:val="18"/>
              <w:szCs w:val="18"/>
            </w:rPr>
          </w:rPrChange>
        </w:rPr>
        <w:t>history_sequences.pkl</w:t>
      </w:r>
      <w:proofErr w:type="spellEnd"/>
      <w:r w:rsidRPr="008F3D9F">
        <w:rPr>
          <w:rFonts w:ascii="Courier New" w:eastAsia="Courier New" w:hAnsi="Courier New" w:cs="Courier New"/>
          <w:color w:val="E394DC"/>
          <w:sz w:val="18"/>
          <w:szCs w:val="18"/>
          <w:lang w:val="fr-FR"/>
          <w:rPrChange w:id="814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1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14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150" w:author="Hayfa ZGAYA-BIAU" w:date="2025-06-12T18:32:00Z" w16du:dateUtc="2025-06-12T16:32:00Z">
            <w:rPr>
              <w:rFonts w:ascii="Courier New" w:eastAsia="Courier New" w:hAnsi="Courier New" w:cs="Courier New"/>
              <w:color w:val="E394DC"/>
              <w:sz w:val="18"/>
              <w:szCs w:val="18"/>
            </w:rPr>
          </w:rPrChange>
        </w:rPr>
        <w:t>wb</w:t>
      </w:r>
      <w:proofErr w:type="spellEnd"/>
      <w:r w:rsidRPr="008F3D9F">
        <w:rPr>
          <w:rFonts w:ascii="Courier New" w:eastAsia="Courier New" w:hAnsi="Courier New" w:cs="Courier New"/>
          <w:color w:val="E394DC"/>
          <w:sz w:val="18"/>
          <w:szCs w:val="18"/>
          <w:lang w:val="fr-FR"/>
          <w:rPrChange w:id="815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1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5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154"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15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156"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8157" w:author="Hayfa ZGAYA-BIAU" w:date="2025-06-12T18:32:00Z" w16du:dateUtc="2025-06-12T16:32:00Z">
            <w:rPr>
              <w:rFonts w:ascii="Courier New" w:eastAsia="Courier New" w:hAnsi="Courier New" w:cs="Courier New"/>
              <w:color w:val="D8DEE9"/>
              <w:sz w:val="18"/>
              <w:szCs w:val="18"/>
            </w:rPr>
          </w:rPrChange>
        </w:rPr>
        <w:t>:</w:t>
      </w:r>
      <w:proofErr w:type="gramEnd"/>
    </w:p>
    <w:p w14:paraId="74CB76D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15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1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160"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81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162" w:author="Hayfa ZGAYA-BIAU" w:date="2025-06-12T18:32:00Z" w16du:dateUtc="2025-06-12T16:32:00Z">
            <w:rPr>
              <w:rFonts w:ascii="Courier New" w:eastAsia="Courier New" w:hAnsi="Courier New" w:cs="Courier New"/>
              <w:color w:val="EBC88D"/>
              <w:sz w:val="18"/>
              <w:szCs w:val="18"/>
            </w:rPr>
          </w:rPrChange>
        </w:rPr>
        <w:t>dump</w:t>
      </w:r>
      <w:proofErr w:type="spellEnd"/>
      <w:proofErr w:type="gramEnd"/>
      <w:r w:rsidRPr="008F3D9F">
        <w:rPr>
          <w:rFonts w:ascii="Courier New" w:eastAsia="Courier New" w:hAnsi="Courier New" w:cs="Courier New"/>
          <w:color w:val="D6D6DD"/>
          <w:sz w:val="18"/>
          <w:szCs w:val="18"/>
          <w:lang w:val="fr-FR"/>
          <w:rPrChange w:id="8163"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8164" w:author="Hayfa ZGAYA-BIAU" w:date="2025-06-12T18:32:00Z" w16du:dateUtc="2025-06-12T16:32:00Z">
            <w:rPr>
              <w:rFonts w:ascii="Courier New" w:eastAsia="Courier New" w:hAnsi="Courier New" w:cs="Courier New"/>
              <w:color w:val="94C1FA"/>
              <w:sz w:val="18"/>
              <w:szCs w:val="18"/>
            </w:rPr>
          </w:rPrChange>
        </w:rPr>
        <w:t>history</w:t>
      </w:r>
      <w:r w:rsidRPr="008F3D9F">
        <w:rPr>
          <w:rFonts w:ascii="Courier New" w:eastAsia="Courier New" w:hAnsi="Courier New" w:cs="Courier New"/>
          <w:color w:val="D6D6DD"/>
          <w:sz w:val="18"/>
          <w:szCs w:val="18"/>
          <w:lang w:val="fr-FR"/>
          <w:rPrChange w:id="81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66" w:author="Hayfa ZGAYA-BIAU" w:date="2025-06-12T18:32:00Z" w16du:dateUtc="2025-06-12T16:32:00Z">
            <w:rPr>
              <w:rFonts w:ascii="Courier New" w:eastAsia="Courier New" w:hAnsi="Courier New" w:cs="Courier New"/>
              <w:color w:val="D8DEE9"/>
              <w:sz w:val="18"/>
              <w:szCs w:val="18"/>
            </w:rPr>
          </w:rPrChange>
        </w:rPr>
        <w:t>history</w:t>
      </w:r>
      <w:proofErr w:type="spellEnd"/>
      <w:proofErr w:type="gramEnd"/>
      <w:r w:rsidRPr="008F3D9F">
        <w:rPr>
          <w:rFonts w:ascii="Courier New" w:eastAsia="Courier New" w:hAnsi="Courier New" w:cs="Courier New"/>
          <w:color w:val="D6D6DD"/>
          <w:sz w:val="18"/>
          <w:szCs w:val="18"/>
          <w:lang w:val="fr-FR"/>
          <w:rPrChange w:id="81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169"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8170" w:author="Hayfa ZGAYA-BIAU" w:date="2025-06-12T18:32:00Z" w16du:dateUtc="2025-06-12T16:32:00Z">
            <w:rPr>
              <w:rFonts w:ascii="Courier New" w:eastAsia="Courier New" w:hAnsi="Courier New" w:cs="Courier New"/>
              <w:color w:val="D6D6DD"/>
              <w:sz w:val="18"/>
              <w:szCs w:val="18"/>
            </w:rPr>
          </w:rPrChange>
        </w:rPr>
        <w:t>)</w:t>
      </w:r>
    </w:p>
    <w:p w14:paraId="3C9A6F5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1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1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8173"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817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8175" w:author="Hayfa ZGAYA-BIAU" w:date="2025-06-12T18:32:00Z" w16du:dateUtc="2025-06-12T16:32:00Z">
            <w:rPr>
              <w:rFonts w:ascii="Courier New" w:eastAsia="Courier New" w:hAnsi="Courier New" w:cs="Courier New"/>
              <w:color w:val="E394DC"/>
              <w:sz w:val="18"/>
              <w:szCs w:val="18"/>
            </w:rPr>
          </w:rPrChange>
        </w:rPr>
        <w:t xml:space="preserve">"Training </w:t>
      </w:r>
      <w:proofErr w:type="spellStart"/>
      <w:r w:rsidRPr="008F3D9F">
        <w:rPr>
          <w:rFonts w:ascii="Courier New" w:eastAsia="Courier New" w:hAnsi="Courier New" w:cs="Courier New"/>
          <w:color w:val="E394DC"/>
          <w:sz w:val="18"/>
          <w:szCs w:val="18"/>
          <w:lang w:val="fr-FR"/>
          <w:rPrChange w:id="8176" w:author="Hayfa ZGAYA-BIAU" w:date="2025-06-12T18:32:00Z" w16du:dateUtc="2025-06-12T16:32:00Z">
            <w:rPr>
              <w:rFonts w:ascii="Courier New" w:eastAsia="Courier New" w:hAnsi="Courier New" w:cs="Courier New"/>
              <w:color w:val="E394DC"/>
              <w:sz w:val="18"/>
              <w:szCs w:val="18"/>
            </w:rPr>
          </w:rPrChange>
        </w:rPr>
        <w:t>history</w:t>
      </w:r>
      <w:proofErr w:type="spellEnd"/>
      <w:r w:rsidRPr="008F3D9F">
        <w:rPr>
          <w:rFonts w:ascii="Courier New" w:eastAsia="Courier New" w:hAnsi="Courier New" w:cs="Courier New"/>
          <w:color w:val="E394DC"/>
          <w:sz w:val="18"/>
          <w:szCs w:val="18"/>
          <w:lang w:val="fr-FR"/>
          <w:rPrChange w:id="817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178"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8179" w:author="Hayfa ZGAYA-BIAU" w:date="2025-06-12T18:32:00Z" w16du:dateUtc="2025-06-12T16:32:00Z">
            <w:rPr>
              <w:rFonts w:ascii="Courier New" w:eastAsia="Courier New" w:hAnsi="Courier New" w:cs="Courier New"/>
              <w:color w:val="E394DC"/>
              <w:sz w:val="18"/>
              <w:szCs w:val="18"/>
            </w:rPr>
          </w:rPrChange>
        </w:rPr>
        <w:t xml:space="preserve"> as '</w:t>
      </w:r>
      <w:proofErr w:type="spellStart"/>
      <w:r w:rsidRPr="008F3D9F">
        <w:rPr>
          <w:rFonts w:ascii="Courier New" w:eastAsia="Courier New" w:hAnsi="Courier New" w:cs="Courier New"/>
          <w:color w:val="E394DC"/>
          <w:sz w:val="18"/>
          <w:szCs w:val="18"/>
          <w:lang w:val="fr-FR"/>
          <w:rPrChange w:id="8180" w:author="Hayfa ZGAYA-BIAU" w:date="2025-06-12T18:32:00Z" w16du:dateUtc="2025-06-12T16:32:00Z">
            <w:rPr>
              <w:rFonts w:ascii="Courier New" w:eastAsia="Courier New" w:hAnsi="Courier New" w:cs="Courier New"/>
              <w:color w:val="E394DC"/>
              <w:sz w:val="18"/>
              <w:szCs w:val="18"/>
            </w:rPr>
          </w:rPrChange>
        </w:rPr>
        <w:t>history_sequences.pkl</w:t>
      </w:r>
      <w:proofErr w:type="spellEnd"/>
      <w:r w:rsidRPr="008F3D9F">
        <w:rPr>
          <w:rFonts w:ascii="Courier New" w:eastAsia="Courier New" w:hAnsi="Courier New" w:cs="Courier New"/>
          <w:color w:val="E394DC"/>
          <w:sz w:val="18"/>
          <w:szCs w:val="18"/>
          <w:lang w:val="fr-FR"/>
          <w:rPrChange w:id="818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182" w:author="Hayfa ZGAYA-BIAU" w:date="2025-06-12T18:32:00Z" w16du:dateUtc="2025-06-12T16:32:00Z">
            <w:rPr>
              <w:rFonts w:ascii="Courier New" w:eastAsia="Courier New" w:hAnsi="Courier New" w:cs="Courier New"/>
              <w:color w:val="D6D6DD"/>
              <w:sz w:val="18"/>
              <w:szCs w:val="18"/>
            </w:rPr>
          </w:rPrChange>
        </w:rPr>
        <w:t>)</w:t>
      </w:r>
    </w:p>
    <w:p w14:paraId="0BAF469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183" w:author="Hayfa ZGAYA-BIAU" w:date="2025-06-12T18:32:00Z" w16du:dateUtc="2025-06-12T16:32:00Z">
            <w:rPr>
              <w:rFonts w:ascii="Courier New" w:eastAsia="Courier New" w:hAnsi="Courier New" w:cs="Courier New"/>
              <w:color w:val="D8DEE9"/>
              <w:sz w:val="18"/>
              <w:szCs w:val="18"/>
            </w:rPr>
          </w:rPrChange>
        </w:rPr>
      </w:pPr>
    </w:p>
    <w:p w14:paraId="5E33AF5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184"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8185"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818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187"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8188"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8189"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81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1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1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193"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819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8195" w:author="Hayfa ZGAYA-BIAU" w:date="2025-06-12T18:32:00Z" w16du:dateUtc="2025-06-12T16:32:00Z">
            <w:rPr>
              <w:rFonts w:ascii="Courier New" w:eastAsia="Courier New" w:hAnsi="Courier New" w:cs="Courier New"/>
              <w:color w:val="D8DEE9"/>
              <w:sz w:val="18"/>
              <w:szCs w:val="18"/>
            </w:rPr>
          </w:rPrChange>
        </w:rPr>
        <w:t>:</w:t>
      </w:r>
      <w:proofErr w:type="gramEnd"/>
    </w:p>
    <w:p w14:paraId="7FDBC94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19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19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8198" w:author="Hayfa ZGAYA-BIAU" w:date="2025-06-12T18:32:00Z" w16du:dateUtc="2025-06-12T16:32:00Z">
            <w:rPr>
              <w:rFonts w:ascii="Courier New" w:eastAsia="Courier New" w:hAnsi="Courier New" w:cs="Courier New"/>
              <w:color w:val="EBC88D"/>
              <w:sz w:val="18"/>
              <w:szCs w:val="18"/>
            </w:rPr>
          </w:rPrChange>
        </w:rPr>
        <w:t>main</w:t>
      </w:r>
      <w:r w:rsidRPr="008F3D9F">
        <w:rPr>
          <w:rFonts w:ascii="Courier New" w:eastAsia="Courier New" w:hAnsi="Courier New" w:cs="Courier New"/>
          <w:color w:val="D6D6DD"/>
          <w:sz w:val="18"/>
          <w:szCs w:val="18"/>
          <w:lang w:val="fr-FR"/>
          <w:rPrChange w:id="819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8200" w:author="Hayfa ZGAYA-BIAU" w:date="2025-06-12T18:32:00Z" w16du:dateUtc="2025-06-12T16:32:00Z">
            <w:rPr>
              <w:rFonts w:ascii="Courier New" w:eastAsia="Courier New" w:hAnsi="Courier New" w:cs="Courier New"/>
              <w:color w:val="D6D6DD"/>
              <w:sz w:val="18"/>
              <w:szCs w:val="18"/>
            </w:rPr>
          </w:rPrChange>
        </w:rPr>
        <w:t>)</w:t>
      </w:r>
    </w:p>
    <w:p w14:paraId="2DC53C4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201" w:author="Hayfa ZGAYA-BIAU" w:date="2025-06-12T18:32:00Z" w16du:dateUtc="2025-06-12T16:32:00Z">
            <w:rPr>
              <w:rFonts w:ascii="Courier New" w:eastAsia="Courier New" w:hAnsi="Courier New" w:cs="Courier New"/>
              <w:color w:val="D8DEE9"/>
              <w:sz w:val="18"/>
              <w:szCs w:val="18"/>
            </w:rPr>
          </w:rPrChange>
        </w:rPr>
      </w:pPr>
    </w:p>
    <w:p w14:paraId="02A62BF7" w14:textId="77777777" w:rsidR="00F0408B" w:rsidRPr="008F3D9F" w:rsidRDefault="00F0408B">
      <w:pPr>
        <w:rPr>
          <w:sz w:val="16"/>
          <w:szCs w:val="16"/>
          <w:lang w:val="fr-FR"/>
          <w:rPrChange w:id="8202" w:author="Hayfa ZGAYA-BIAU" w:date="2025-06-12T18:32:00Z" w16du:dateUtc="2025-06-12T16:32:00Z">
            <w:rPr>
              <w:sz w:val="16"/>
              <w:szCs w:val="16"/>
            </w:rPr>
          </w:rPrChange>
        </w:rPr>
      </w:pPr>
    </w:p>
    <w:p w14:paraId="3BF150BD" w14:textId="77777777" w:rsidR="00F0408B" w:rsidRPr="008F3D9F" w:rsidRDefault="00F0408B">
      <w:pPr>
        <w:rPr>
          <w:sz w:val="16"/>
          <w:szCs w:val="16"/>
          <w:lang w:val="fr-FR"/>
          <w:rPrChange w:id="8203" w:author="Hayfa ZGAYA-BIAU" w:date="2025-06-12T18:32:00Z" w16du:dateUtc="2025-06-12T16:32:00Z">
            <w:rPr>
              <w:sz w:val="16"/>
              <w:szCs w:val="16"/>
            </w:rPr>
          </w:rPrChange>
        </w:rPr>
      </w:pPr>
    </w:p>
    <w:p w14:paraId="33B32A5F"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8204"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8205" w:author="Hayfa ZGAYA-BIAU" w:date="2025-06-12T18:32:00Z" w16du:dateUtc="2025-06-12T16:32:00Z">
            <w:rPr>
              <w:rFonts w:ascii="Courier New" w:eastAsia="Courier New" w:hAnsi="Courier New" w:cs="Courier New"/>
              <w:b/>
              <w:i/>
              <w:color w:val="FFFFFF"/>
              <w:sz w:val="30"/>
              <w:szCs w:val="30"/>
            </w:rPr>
          </w:rPrChange>
        </w:rPr>
        <w:t># model_evaluation_sequences.py</w:t>
      </w:r>
    </w:p>
    <w:p w14:paraId="7B6D427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206" w:author="Hayfa ZGAYA-BIAU" w:date="2025-06-12T18:32:00Z" w16du:dateUtc="2025-06-12T16:32:00Z">
            <w:rPr>
              <w:rFonts w:ascii="Courier New" w:eastAsia="Courier New" w:hAnsi="Courier New" w:cs="Courier New"/>
              <w:color w:val="D8DEE9"/>
              <w:sz w:val="18"/>
              <w:szCs w:val="18"/>
            </w:rPr>
          </w:rPrChange>
        </w:rPr>
      </w:pPr>
    </w:p>
    <w:p w14:paraId="299BEC22"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820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820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820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10" w:author="Hayfa ZGAYA-BIAU" w:date="2025-06-12T18:32:00Z" w16du:dateUtc="2025-06-12T16:32:00Z">
            <w:rPr>
              <w:rFonts w:ascii="Courier New" w:eastAsia="Courier New" w:hAnsi="Courier New" w:cs="Courier New"/>
              <w:color w:val="D1D1D1"/>
              <w:sz w:val="18"/>
              <w:szCs w:val="18"/>
            </w:rPr>
          </w:rPrChange>
        </w:rPr>
        <w:t>tensorflow</w:t>
      </w:r>
      <w:proofErr w:type="spellEnd"/>
      <w:r w:rsidRPr="008F3D9F">
        <w:rPr>
          <w:rFonts w:ascii="Courier New" w:eastAsia="Courier New" w:hAnsi="Courier New" w:cs="Courier New"/>
          <w:color w:val="D8DEE9"/>
          <w:sz w:val="18"/>
          <w:szCs w:val="18"/>
          <w:lang w:val="fr-FR"/>
          <w:rPrChange w:id="82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212"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21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14" w:author="Hayfa ZGAYA-BIAU" w:date="2025-06-12T18:32:00Z" w16du:dateUtc="2025-06-12T16:32:00Z">
            <w:rPr>
              <w:rFonts w:ascii="Courier New" w:eastAsia="Courier New" w:hAnsi="Courier New" w:cs="Courier New"/>
              <w:color w:val="D1D1D1"/>
              <w:sz w:val="18"/>
              <w:szCs w:val="18"/>
            </w:rPr>
          </w:rPrChange>
        </w:rPr>
        <w:t>tf</w:t>
      </w:r>
      <w:proofErr w:type="spellEnd"/>
    </w:p>
    <w:p w14:paraId="5DBE9576"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8215"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8216"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82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8218" w:author="Hayfa ZGAYA-BIAU" w:date="2025-06-12T18:32:00Z" w16du:dateUtc="2025-06-12T16:32:00Z">
            <w:rPr>
              <w:rFonts w:ascii="Courier New" w:eastAsia="Courier New" w:hAnsi="Courier New" w:cs="Courier New"/>
              <w:color w:val="D1D1D1"/>
              <w:sz w:val="18"/>
              <w:szCs w:val="18"/>
            </w:rPr>
          </w:rPrChange>
        </w:rPr>
        <w:t>pickle</w:t>
      </w:r>
    </w:p>
    <w:p w14:paraId="7378CA26"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8219"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8220"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822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222" w:author="Hayfa ZGAYA-BIAU" w:date="2025-06-12T18:32:00Z" w16du:dateUtc="2025-06-12T16:32:00Z">
            <w:rPr>
              <w:rFonts w:ascii="Courier New" w:eastAsia="Courier New" w:hAnsi="Courier New" w:cs="Courier New"/>
              <w:color w:val="D1D1D1"/>
              <w:sz w:val="18"/>
              <w:szCs w:val="18"/>
            </w:rPr>
          </w:rPrChange>
        </w:rPr>
        <w:t>matplotlib</w:t>
      </w:r>
      <w:r w:rsidRPr="008F3D9F">
        <w:rPr>
          <w:rFonts w:ascii="Courier New" w:eastAsia="Courier New" w:hAnsi="Courier New" w:cs="Courier New"/>
          <w:color w:val="D6D6DD"/>
          <w:sz w:val="18"/>
          <w:szCs w:val="18"/>
          <w:lang w:val="fr-FR"/>
          <w:rPrChange w:id="82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8224" w:author="Hayfa ZGAYA-BIAU" w:date="2025-06-12T18:32:00Z" w16du:dateUtc="2025-06-12T16:32:00Z">
            <w:rPr>
              <w:rFonts w:ascii="Courier New" w:eastAsia="Courier New" w:hAnsi="Courier New" w:cs="Courier New"/>
              <w:color w:val="D1D1D1"/>
              <w:sz w:val="18"/>
              <w:szCs w:val="18"/>
            </w:rPr>
          </w:rPrChange>
        </w:rPr>
        <w:t>pyplot</w:t>
      </w:r>
      <w:proofErr w:type="spellEnd"/>
      <w:proofErr w:type="gramEnd"/>
      <w:r w:rsidRPr="008F3D9F">
        <w:rPr>
          <w:rFonts w:ascii="Courier New" w:eastAsia="Courier New" w:hAnsi="Courier New" w:cs="Courier New"/>
          <w:color w:val="D8DEE9"/>
          <w:sz w:val="18"/>
          <w:szCs w:val="18"/>
          <w:lang w:val="fr-FR"/>
          <w:rPrChange w:id="82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226"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22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28" w:author="Hayfa ZGAYA-BIAU" w:date="2025-06-12T18:32:00Z" w16du:dateUtc="2025-06-12T16:32:00Z">
            <w:rPr>
              <w:rFonts w:ascii="Courier New" w:eastAsia="Courier New" w:hAnsi="Courier New" w:cs="Courier New"/>
              <w:color w:val="D1D1D1"/>
              <w:sz w:val="18"/>
              <w:szCs w:val="18"/>
            </w:rPr>
          </w:rPrChange>
        </w:rPr>
        <w:t>plt</w:t>
      </w:r>
      <w:proofErr w:type="spellEnd"/>
    </w:p>
    <w:p w14:paraId="7BEFFE6D"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8229"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8230"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823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32"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82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234"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23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36" w:author="Hayfa ZGAYA-BIAU" w:date="2025-06-12T18:32:00Z" w16du:dateUtc="2025-06-12T16:32:00Z">
            <w:rPr>
              <w:rFonts w:ascii="Courier New" w:eastAsia="Courier New" w:hAnsi="Courier New" w:cs="Courier New"/>
              <w:color w:val="D1D1D1"/>
              <w:sz w:val="18"/>
              <w:szCs w:val="18"/>
            </w:rPr>
          </w:rPrChange>
        </w:rPr>
        <w:t>np</w:t>
      </w:r>
      <w:proofErr w:type="spellEnd"/>
    </w:p>
    <w:p w14:paraId="410087B8"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823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823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82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40" w:author="Hayfa ZGAYA-BIAU" w:date="2025-06-12T18:32:00Z" w16du:dateUtc="2025-06-12T16:32:00Z">
            <w:rPr>
              <w:rFonts w:ascii="Courier New" w:eastAsia="Courier New" w:hAnsi="Courier New" w:cs="Courier New"/>
              <w:color w:val="D1D1D1"/>
              <w:sz w:val="18"/>
              <w:szCs w:val="18"/>
            </w:rPr>
          </w:rPrChange>
        </w:rPr>
        <w:t>seaborn</w:t>
      </w:r>
      <w:proofErr w:type="spellEnd"/>
      <w:r w:rsidRPr="008F3D9F">
        <w:rPr>
          <w:rFonts w:ascii="Courier New" w:eastAsia="Courier New" w:hAnsi="Courier New" w:cs="Courier New"/>
          <w:color w:val="D8DEE9"/>
          <w:sz w:val="18"/>
          <w:szCs w:val="18"/>
          <w:lang w:val="fr-FR"/>
          <w:rPrChange w:id="82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242"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24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8244" w:author="Hayfa ZGAYA-BIAU" w:date="2025-06-12T18:32:00Z" w16du:dateUtc="2025-06-12T16:32:00Z">
            <w:rPr>
              <w:rFonts w:ascii="Courier New" w:eastAsia="Courier New" w:hAnsi="Courier New" w:cs="Courier New"/>
              <w:color w:val="D1D1D1"/>
              <w:sz w:val="18"/>
              <w:szCs w:val="18"/>
            </w:rPr>
          </w:rPrChange>
        </w:rPr>
        <w:t>sns</w:t>
      </w:r>
      <w:proofErr w:type="spellEnd"/>
    </w:p>
    <w:p w14:paraId="4C637BE1"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8245"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8246"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82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248" w:author="Hayfa ZGAYA-BIAU" w:date="2025-06-12T18:32:00Z" w16du:dateUtc="2025-06-12T16:32:00Z">
            <w:rPr>
              <w:rFonts w:ascii="Courier New" w:eastAsia="Courier New" w:hAnsi="Courier New" w:cs="Courier New"/>
              <w:color w:val="D1D1D1"/>
              <w:sz w:val="18"/>
              <w:szCs w:val="18"/>
            </w:rPr>
          </w:rPrChange>
        </w:rPr>
        <w:t>sklearn</w:t>
      </w:r>
      <w:r w:rsidRPr="008F3D9F">
        <w:rPr>
          <w:rFonts w:ascii="Courier New" w:eastAsia="Courier New" w:hAnsi="Courier New" w:cs="Courier New"/>
          <w:color w:val="D6D6DD"/>
          <w:sz w:val="18"/>
          <w:szCs w:val="18"/>
          <w:lang w:val="fr-FR"/>
          <w:rPrChange w:id="82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8250" w:author="Hayfa ZGAYA-BIAU" w:date="2025-06-12T18:32:00Z" w16du:dateUtc="2025-06-12T16:32:00Z">
            <w:rPr>
              <w:rFonts w:ascii="Courier New" w:eastAsia="Courier New" w:hAnsi="Courier New" w:cs="Courier New"/>
              <w:color w:val="D1D1D1"/>
              <w:sz w:val="18"/>
              <w:szCs w:val="18"/>
            </w:rPr>
          </w:rPrChange>
        </w:rPr>
        <w:t>metrics</w:t>
      </w:r>
      <w:proofErr w:type="spellEnd"/>
      <w:proofErr w:type="gramEnd"/>
      <w:r w:rsidRPr="008F3D9F">
        <w:rPr>
          <w:rFonts w:ascii="Courier New" w:eastAsia="Courier New" w:hAnsi="Courier New" w:cs="Courier New"/>
          <w:color w:val="D8DEE9"/>
          <w:sz w:val="18"/>
          <w:szCs w:val="18"/>
          <w:lang w:val="fr-FR"/>
          <w:rPrChange w:id="825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252"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825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8254" w:author="Hayfa ZGAYA-BIAU" w:date="2025-06-12T18:32:00Z" w16du:dateUtc="2025-06-12T16:32:00Z">
            <w:rPr>
              <w:rFonts w:ascii="Courier New" w:eastAsia="Courier New" w:hAnsi="Courier New" w:cs="Courier New"/>
              <w:color w:val="EBC88D"/>
              <w:sz w:val="18"/>
              <w:szCs w:val="18"/>
            </w:rPr>
          </w:rPrChange>
        </w:rPr>
        <w:t>confusion_matrix</w:t>
      </w:r>
      <w:proofErr w:type="spellEnd"/>
      <w:r w:rsidRPr="008F3D9F">
        <w:rPr>
          <w:rFonts w:ascii="Courier New" w:eastAsia="Courier New" w:hAnsi="Courier New" w:cs="Courier New"/>
          <w:color w:val="D6D6DD"/>
          <w:sz w:val="18"/>
          <w:szCs w:val="18"/>
          <w:lang w:val="fr-FR"/>
          <w:rPrChange w:id="82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25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8257" w:author="Hayfa ZGAYA-BIAU" w:date="2025-06-12T18:32:00Z" w16du:dateUtc="2025-06-12T16:32:00Z">
            <w:rPr>
              <w:rFonts w:ascii="Courier New" w:eastAsia="Courier New" w:hAnsi="Courier New" w:cs="Courier New"/>
              <w:color w:val="EBC88D"/>
              <w:sz w:val="18"/>
              <w:szCs w:val="18"/>
            </w:rPr>
          </w:rPrChange>
        </w:rPr>
        <w:t>classification_report</w:t>
      </w:r>
      <w:proofErr w:type="spellEnd"/>
    </w:p>
    <w:p w14:paraId="1F943F0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258" w:author="Hayfa ZGAYA-BIAU" w:date="2025-06-12T18:32:00Z" w16du:dateUtc="2025-06-12T16:32:00Z">
            <w:rPr>
              <w:rFonts w:ascii="Courier New" w:eastAsia="Courier New" w:hAnsi="Courier New" w:cs="Courier New"/>
              <w:color w:val="D8DEE9"/>
              <w:sz w:val="18"/>
              <w:szCs w:val="18"/>
            </w:rPr>
          </w:rPrChange>
        </w:rPr>
      </w:pPr>
    </w:p>
    <w:p w14:paraId="1541E22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259"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8260"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82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8262" w:author="Hayfa ZGAYA-BIAU" w:date="2025-06-12T18:32:00Z" w16du:dateUtc="2025-06-12T16:32:00Z">
            <w:rPr>
              <w:rFonts w:ascii="Courier New" w:eastAsia="Courier New" w:hAnsi="Courier New" w:cs="Courier New"/>
              <w:b/>
              <w:color w:val="EFB080"/>
              <w:sz w:val="18"/>
              <w:szCs w:val="18"/>
            </w:rPr>
          </w:rPrChange>
        </w:rPr>
        <w:t>load_model</w:t>
      </w:r>
      <w:proofErr w:type="spellEnd"/>
      <w:r w:rsidRPr="008F3D9F">
        <w:rPr>
          <w:rFonts w:ascii="Courier New" w:eastAsia="Courier New" w:hAnsi="Courier New" w:cs="Courier New"/>
          <w:color w:val="D8DEE9"/>
          <w:sz w:val="18"/>
          <w:szCs w:val="18"/>
          <w:lang w:val="fr-FR"/>
          <w:rPrChange w:id="8263"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8264"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82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26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267" w:author="Hayfa ZGAYA-BIAU" w:date="2025-06-12T18:32:00Z" w16du:dateUtc="2025-06-12T16:32:00Z">
            <w:rPr>
              <w:rFonts w:ascii="Courier New" w:eastAsia="Courier New" w:hAnsi="Courier New" w:cs="Courier New"/>
              <w:color w:val="E394DC"/>
              <w:sz w:val="18"/>
              <w:szCs w:val="18"/>
            </w:rPr>
          </w:rPrChange>
        </w:rPr>
        <w:t>best_model_</w:t>
      </w:r>
      <w:proofErr w:type="gramStart"/>
      <w:r w:rsidRPr="008F3D9F">
        <w:rPr>
          <w:rFonts w:ascii="Courier New" w:eastAsia="Courier New" w:hAnsi="Courier New" w:cs="Courier New"/>
          <w:color w:val="E394DC"/>
          <w:sz w:val="18"/>
          <w:szCs w:val="18"/>
          <w:lang w:val="fr-FR"/>
          <w:rPrChange w:id="8268"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8269"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8270" w:author="Hayfa ZGAYA-BIAU" w:date="2025-06-12T18:32:00Z" w16du:dateUtc="2025-06-12T16:32:00Z">
            <w:rPr>
              <w:rFonts w:ascii="Courier New" w:eastAsia="Courier New" w:hAnsi="Courier New" w:cs="Courier New"/>
              <w:color w:val="D8DEE9"/>
              <w:sz w:val="18"/>
              <w:szCs w:val="18"/>
            </w:rPr>
          </w:rPrChange>
        </w:rPr>
        <w:t>):</w:t>
      </w:r>
      <w:proofErr w:type="gramEnd"/>
    </w:p>
    <w:p w14:paraId="1B8DD56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7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82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273" w:author="Hayfa ZGAYA-BIAU" w:date="2025-06-12T18:32:00Z" w16du:dateUtc="2025-06-12T16:32:00Z">
            <w:rPr>
              <w:rFonts w:ascii="Courier New" w:eastAsia="Courier New" w:hAnsi="Courier New" w:cs="Courier New"/>
              <w:color w:val="E394DC"/>
              <w:sz w:val="18"/>
              <w:szCs w:val="18"/>
            </w:rPr>
          </w:rPrChange>
        </w:rPr>
        <w:t>"""</w:t>
      </w:r>
    </w:p>
    <w:p w14:paraId="2B3F8A3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7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27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276"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8277"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8278" w:author="Hayfa ZGAYA-BIAU" w:date="2025-06-12T18:32:00Z" w16du:dateUtc="2025-06-12T16:32:00Z">
            <w:rPr>
              <w:rFonts w:ascii="Courier New" w:eastAsia="Courier New" w:hAnsi="Courier New" w:cs="Courier New"/>
              <w:color w:val="E394DC"/>
              <w:sz w:val="18"/>
              <w:szCs w:val="18"/>
            </w:rPr>
          </w:rPrChange>
        </w:rPr>
        <w:t>trained</w:t>
      </w:r>
      <w:proofErr w:type="spellEnd"/>
      <w:r w:rsidRPr="008F3D9F">
        <w:rPr>
          <w:rFonts w:ascii="Courier New" w:eastAsia="Courier New" w:hAnsi="Courier New" w:cs="Courier New"/>
          <w:color w:val="E394DC"/>
          <w:sz w:val="18"/>
          <w:szCs w:val="18"/>
          <w:lang w:val="fr-FR"/>
          <w:rPrChange w:id="8279" w:author="Hayfa ZGAYA-BIAU" w:date="2025-06-12T18:32:00Z" w16du:dateUtc="2025-06-12T16:32:00Z">
            <w:rPr>
              <w:rFonts w:ascii="Courier New" w:eastAsia="Courier New" w:hAnsi="Courier New" w:cs="Courier New"/>
              <w:color w:val="E394DC"/>
              <w:sz w:val="18"/>
              <w:szCs w:val="18"/>
            </w:rPr>
          </w:rPrChange>
        </w:rPr>
        <w:t xml:space="preserve"> model.</w:t>
      </w:r>
    </w:p>
    <w:p w14:paraId="3FA6E8C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280" w:author="Hayfa ZGAYA-BIAU" w:date="2025-06-12T18:32:00Z" w16du:dateUtc="2025-06-12T16:32:00Z">
            <w:rPr>
              <w:rFonts w:ascii="Courier New" w:eastAsia="Courier New" w:hAnsi="Courier New" w:cs="Courier New"/>
              <w:color w:val="D8DEE9"/>
              <w:sz w:val="18"/>
              <w:szCs w:val="18"/>
            </w:rPr>
          </w:rPrChange>
        </w:rPr>
      </w:pPr>
    </w:p>
    <w:p w14:paraId="013CF0F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8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282"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283" w:author="Hayfa ZGAYA-BIAU" w:date="2025-06-12T18:32:00Z" w16du:dateUtc="2025-06-12T16:32:00Z">
            <w:rPr>
              <w:rFonts w:ascii="Courier New" w:eastAsia="Courier New" w:hAnsi="Courier New" w:cs="Courier New"/>
              <w:color w:val="E394DC"/>
              <w:sz w:val="18"/>
              <w:szCs w:val="18"/>
            </w:rPr>
          </w:rPrChange>
        </w:rPr>
        <w:t>Args:</w:t>
      </w:r>
      <w:proofErr w:type="gramEnd"/>
    </w:p>
    <w:p w14:paraId="19F5D37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8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28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286"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8287"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828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289"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829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291" w:author="Hayfa ZGAYA-BIAU" w:date="2025-06-12T18:32:00Z" w16du:dateUtc="2025-06-12T16:32:00Z">
            <w:rPr>
              <w:rFonts w:ascii="Courier New" w:eastAsia="Courier New" w:hAnsi="Courier New" w:cs="Courier New"/>
              <w:color w:val="E394DC"/>
              <w:sz w:val="18"/>
              <w:szCs w:val="18"/>
            </w:rPr>
          </w:rPrChange>
        </w:rPr>
        <w:t xml:space="preserve"> Path to the </w:t>
      </w:r>
      <w:proofErr w:type="spellStart"/>
      <w:r w:rsidRPr="008F3D9F">
        <w:rPr>
          <w:rFonts w:ascii="Courier New" w:eastAsia="Courier New" w:hAnsi="Courier New" w:cs="Courier New"/>
          <w:color w:val="E394DC"/>
          <w:sz w:val="18"/>
          <w:szCs w:val="18"/>
          <w:lang w:val="fr-FR"/>
          <w:rPrChange w:id="8292"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8293" w:author="Hayfa ZGAYA-BIAU" w:date="2025-06-12T18:32:00Z" w16du:dateUtc="2025-06-12T16:32:00Z">
            <w:rPr>
              <w:rFonts w:ascii="Courier New" w:eastAsia="Courier New" w:hAnsi="Courier New" w:cs="Courier New"/>
              <w:color w:val="E394DC"/>
              <w:sz w:val="18"/>
              <w:szCs w:val="18"/>
            </w:rPr>
          </w:rPrChange>
        </w:rPr>
        <w:t xml:space="preserve"> model.</w:t>
      </w:r>
    </w:p>
    <w:p w14:paraId="06BDF62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294" w:author="Hayfa ZGAYA-BIAU" w:date="2025-06-12T18:32:00Z" w16du:dateUtc="2025-06-12T16:32:00Z">
            <w:rPr>
              <w:rFonts w:ascii="Courier New" w:eastAsia="Courier New" w:hAnsi="Courier New" w:cs="Courier New"/>
              <w:color w:val="D8DEE9"/>
              <w:sz w:val="18"/>
              <w:szCs w:val="18"/>
            </w:rPr>
          </w:rPrChange>
        </w:rPr>
      </w:pPr>
    </w:p>
    <w:p w14:paraId="4099734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9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29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297"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8298" w:author="Hayfa ZGAYA-BIAU" w:date="2025-06-12T18:32:00Z" w16du:dateUtc="2025-06-12T16:32:00Z">
            <w:rPr>
              <w:rFonts w:ascii="Courier New" w:eastAsia="Courier New" w:hAnsi="Courier New" w:cs="Courier New"/>
              <w:color w:val="E394DC"/>
              <w:sz w:val="18"/>
              <w:szCs w:val="18"/>
            </w:rPr>
          </w:rPrChange>
        </w:rPr>
        <w:t>:</w:t>
      </w:r>
      <w:proofErr w:type="gramEnd"/>
    </w:p>
    <w:p w14:paraId="59E7331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29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0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301"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8302"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8303" w:author="Hayfa ZGAYA-BIAU" w:date="2025-06-12T18:32:00Z" w16du:dateUtc="2025-06-12T16:32:00Z">
            <w:rPr>
              <w:rFonts w:ascii="Courier New" w:eastAsia="Courier New" w:hAnsi="Courier New" w:cs="Courier New"/>
              <w:color w:val="E394DC"/>
              <w:sz w:val="18"/>
              <w:szCs w:val="18"/>
            </w:rPr>
          </w:rPrChange>
        </w:rPr>
        <w:t>Model</w:t>
      </w:r>
      <w:proofErr w:type="spellEnd"/>
      <w:r w:rsidRPr="008F3D9F">
        <w:rPr>
          <w:rFonts w:ascii="Courier New" w:eastAsia="Courier New" w:hAnsi="Courier New" w:cs="Courier New"/>
          <w:color w:val="E394DC"/>
          <w:sz w:val="18"/>
          <w:szCs w:val="18"/>
          <w:lang w:val="fr-FR"/>
          <w:rPrChange w:id="830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30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306"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8307" w:author="Hayfa ZGAYA-BIAU" w:date="2025-06-12T18:32:00Z" w16du:dateUtc="2025-06-12T16:32:00Z">
            <w:rPr>
              <w:rFonts w:ascii="Courier New" w:eastAsia="Courier New" w:hAnsi="Courier New" w:cs="Courier New"/>
              <w:color w:val="E394DC"/>
              <w:sz w:val="18"/>
              <w:szCs w:val="18"/>
            </w:rPr>
          </w:rPrChange>
        </w:rPr>
        <w:t xml:space="preserve"> model.</w:t>
      </w:r>
    </w:p>
    <w:p w14:paraId="15A074A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0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09" w:author="Hayfa ZGAYA-BIAU" w:date="2025-06-12T18:32:00Z" w16du:dateUtc="2025-06-12T16:32:00Z">
            <w:rPr>
              <w:rFonts w:ascii="Courier New" w:eastAsia="Courier New" w:hAnsi="Courier New" w:cs="Courier New"/>
              <w:color w:val="E394DC"/>
              <w:sz w:val="18"/>
              <w:szCs w:val="18"/>
            </w:rPr>
          </w:rPrChange>
        </w:rPr>
        <w:t xml:space="preserve">   """</w:t>
      </w:r>
    </w:p>
    <w:p w14:paraId="47A8802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31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31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312"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83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3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3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316"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83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318"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8319"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8320" w:author="Hayfa ZGAYA-BIAU" w:date="2025-06-12T18:32:00Z" w16du:dateUtc="2025-06-12T16:32:00Z">
            <w:rPr>
              <w:rFonts w:ascii="Courier New" w:eastAsia="Courier New" w:hAnsi="Courier New" w:cs="Courier New"/>
              <w:color w:val="D8DEE9"/>
              <w:sz w:val="18"/>
              <w:szCs w:val="18"/>
            </w:rPr>
          </w:rPrChange>
        </w:rPr>
        <w:t>models</w:t>
      </w:r>
      <w:r w:rsidRPr="008F3D9F">
        <w:rPr>
          <w:rFonts w:ascii="Courier New" w:eastAsia="Courier New" w:hAnsi="Courier New" w:cs="Courier New"/>
          <w:color w:val="D6D6DD"/>
          <w:sz w:val="18"/>
          <w:szCs w:val="18"/>
          <w:lang w:val="fr-FR"/>
          <w:rPrChange w:id="83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322" w:author="Hayfa ZGAYA-BIAU" w:date="2025-06-12T18:32:00Z" w16du:dateUtc="2025-06-12T16:32:00Z">
            <w:rPr>
              <w:rFonts w:ascii="Courier New" w:eastAsia="Courier New" w:hAnsi="Courier New" w:cs="Courier New"/>
              <w:color w:val="AAA0FA"/>
              <w:sz w:val="18"/>
              <w:szCs w:val="18"/>
            </w:rPr>
          </w:rPrChange>
        </w:rPr>
        <w:t>load</w:t>
      </w:r>
      <w:proofErr w:type="gramEnd"/>
      <w:r w:rsidRPr="008F3D9F">
        <w:rPr>
          <w:rFonts w:ascii="Courier New" w:eastAsia="Courier New" w:hAnsi="Courier New" w:cs="Courier New"/>
          <w:color w:val="AAA0FA"/>
          <w:sz w:val="18"/>
          <w:szCs w:val="18"/>
          <w:lang w:val="fr-FR"/>
          <w:rPrChange w:id="8323" w:author="Hayfa ZGAYA-BIAU" w:date="2025-06-12T18:32:00Z" w16du:dateUtc="2025-06-12T16:32:00Z">
            <w:rPr>
              <w:rFonts w:ascii="Courier New" w:eastAsia="Courier New" w:hAnsi="Courier New" w:cs="Courier New"/>
              <w:color w:val="AAA0FA"/>
              <w:sz w:val="18"/>
              <w:szCs w:val="18"/>
            </w:rPr>
          </w:rPrChange>
        </w:rPr>
        <w:t>_model</w:t>
      </w:r>
      <w:proofErr w:type="spellEnd"/>
      <w:r w:rsidRPr="008F3D9F">
        <w:rPr>
          <w:rFonts w:ascii="Courier New" w:eastAsia="Courier New" w:hAnsi="Courier New" w:cs="Courier New"/>
          <w:color w:val="D6D6DD"/>
          <w:sz w:val="18"/>
          <w:szCs w:val="18"/>
          <w:lang w:val="fr-FR"/>
          <w:rPrChange w:id="832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325"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8326" w:author="Hayfa ZGAYA-BIAU" w:date="2025-06-12T18:32:00Z" w16du:dateUtc="2025-06-12T16:32:00Z">
            <w:rPr>
              <w:rFonts w:ascii="Courier New" w:eastAsia="Courier New" w:hAnsi="Courier New" w:cs="Courier New"/>
              <w:color w:val="D6D6DD"/>
              <w:sz w:val="18"/>
              <w:szCs w:val="18"/>
            </w:rPr>
          </w:rPrChange>
        </w:rPr>
        <w:t>)</w:t>
      </w:r>
    </w:p>
    <w:p w14:paraId="2648AB83"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8327"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8328"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gramStart"/>
      <w:r w:rsidRPr="008F3D9F">
        <w:rPr>
          <w:rFonts w:ascii="Courier New" w:eastAsia="Courier New" w:hAnsi="Courier New" w:cs="Courier New"/>
          <w:i/>
          <w:color w:val="83D6C5"/>
          <w:sz w:val="18"/>
          <w:szCs w:val="18"/>
          <w:lang w:val="fr-FR"/>
          <w:rPrChange w:id="8329"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833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331" w:author="Hayfa ZGAYA-BIAU" w:date="2025-06-12T18:32:00Z" w16du:dateUtc="2025-06-12T16:32:00Z">
            <w:rPr>
              <w:rFonts w:ascii="Courier New" w:eastAsia="Courier New" w:hAnsi="Courier New" w:cs="Courier New"/>
              <w:color w:val="94C1FA"/>
              <w:sz w:val="18"/>
              <w:szCs w:val="18"/>
            </w:rPr>
          </w:rPrChange>
        </w:rPr>
        <w:t>model</w:t>
      </w:r>
    </w:p>
    <w:p w14:paraId="4CE8908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332" w:author="Hayfa ZGAYA-BIAU" w:date="2025-06-12T18:32:00Z" w16du:dateUtc="2025-06-12T16:32:00Z">
            <w:rPr>
              <w:rFonts w:ascii="Courier New" w:eastAsia="Courier New" w:hAnsi="Courier New" w:cs="Courier New"/>
              <w:color w:val="D8DEE9"/>
              <w:sz w:val="18"/>
              <w:szCs w:val="18"/>
            </w:rPr>
          </w:rPrChange>
        </w:rPr>
      </w:pPr>
    </w:p>
    <w:p w14:paraId="10FDD0B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333"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8334"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833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8336" w:author="Hayfa ZGAYA-BIAU" w:date="2025-06-12T18:32:00Z" w16du:dateUtc="2025-06-12T16:32:00Z">
            <w:rPr>
              <w:rFonts w:ascii="Courier New" w:eastAsia="Courier New" w:hAnsi="Courier New" w:cs="Courier New"/>
              <w:b/>
              <w:color w:val="EFB080"/>
              <w:sz w:val="18"/>
              <w:szCs w:val="18"/>
            </w:rPr>
          </w:rPrChange>
        </w:rPr>
        <w:t>load_dataset_pickle</w:t>
      </w:r>
      <w:proofErr w:type="spellEnd"/>
      <w:r w:rsidRPr="008F3D9F">
        <w:rPr>
          <w:rFonts w:ascii="Courier New" w:eastAsia="Courier New" w:hAnsi="Courier New" w:cs="Courier New"/>
          <w:color w:val="D8DEE9"/>
          <w:sz w:val="18"/>
          <w:szCs w:val="18"/>
          <w:lang w:val="fr-FR"/>
          <w:rPrChange w:id="8337"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8338"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83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34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341"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8342"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8343" w:author="Hayfa ZGAYA-BIAU" w:date="2025-06-12T18:32:00Z" w16du:dateUtc="2025-06-12T16:32:00Z">
            <w:rPr>
              <w:rFonts w:ascii="Courier New" w:eastAsia="Courier New" w:hAnsi="Courier New" w:cs="Courier New"/>
              <w:color w:val="D8DEE9"/>
              <w:sz w:val="18"/>
              <w:szCs w:val="18"/>
            </w:rPr>
          </w:rPrChange>
        </w:rPr>
        <w:t>):</w:t>
      </w:r>
      <w:proofErr w:type="gramEnd"/>
    </w:p>
    <w:p w14:paraId="743C69A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4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83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346" w:author="Hayfa ZGAYA-BIAU" w:date="2025-06-12T18:32:00Z" w16du:dateUtc="2025-06-12T16:32:00Z">
            <w:rPr>
              <w:rFonts w:ascii="Courier New" w:eastAsia="Courier New" w:hAnsi="Courier New" w:cs="Courier New"/>
              <w:color w:val="E394DC"/>
              <w:sz w:val="18"/>
              <w:szCs w:val="18"/>
            </w:rPr>
          </w:rPrChange>
        </w:rPr>
        <w:t>"""</w:t>
      </w:r>
    </w:p>
    <w:p w14:paraId="4CAED4F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4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4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349"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8350"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8351"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835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353"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8354" w:author="Hayfa ZGAYA-BIAU" w:date="2025-06-12T18:32:00Z" w16du:dateUtc="2025-06-12T16:32:00Z">
            <w:rPr>
              <w:rFonts w:ascii="Courier New" w:eastAsia="Courier New" w:hAnsi="Courier New" w:cs="Courier New"/>
              <w:color w:val="E394DC"/>
              <w:sz w:val="18"/>
              <w:szCs w:val="18"/>
            </w:rPr>
          </w:rPrChange>
        </w:rPr>
        <w:t xml:space="preserve"> a pickle file.</w:t>
      </w:r>
    </w:p>
    <w:p w14:paraId="6A2D97C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355" w:author="Hayfa ZGAYA-BIAU" w:date="2025-06-12T18:32:00Z" w16du:dateUtc="2025-06-12T16:32:00Z">
            <w:rPr>
              <w:rFonts w:ascii="Courier New" w:eastAsia="Courier New" w:hAnsi="Courier New" w:cs="Courier New"/>
              <w:color w:val="D8DEE9"/>
              <w:sz w:val="18"/>
              <w:szCs w:val="18"/>
            </w:rPr>
          </w:rPrChange>
        </w:rPr>
      </w:pPr>
    </w:p>
    <w:p w14:paraId="7225353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5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5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358" w:author="Hayfa ZGAYA-BIAU" w:date="2025-06-12T18:32:00Z" w16du:dateUtc="2025-06-12T16:32:00Z">
            <w:rPr>
              <w:rFonts w:ascii="Courier New" w:eastAsia="Courier New" w:hAnsi="Courier New" w:cs="Courier New"/>
              <w:color w:val="E394DC"/>
              <w:sz w:val="18"/>
              <w:szCs w:val="18"/>
            </w:rPr>
          </w:rPrChange>
        </w:rPr>
        <w:t>Args:</w:t>
      </w:r>
      <w:proofErr w:type="gramEnd"/>
    </w:p>
    <w:p w14:paraId="1876689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5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6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361" w:author="Hayfa ZGAYA-BIAU" w:date="2025-06-12T18:32:00Z" w16du:dateUtc="2025-06-12T16:32:00Z">
            <w:rPr>
              <w:rFonts w:ascii="Courier New" w:eastAsia="Courier New" w:hAnsi="Courier New" w:cs="Courier New"/>
              <w:color w:val="E394DC"/>
              <w:sz w:val="18"/>
              <w:szCs w:val="18"/>
            </w:rPr>
          </w:rPrChange>
        </w:rPr>
        <w:t>pickle</w:t>
      </w:r>
      <w:proofErr w:type="gramEnd"/>
      <w:r w:rsidRPr="008F3D9F">
        <w:rPr>
          <w:rFonts w:ascii="Courier New" w:eastAsia="Courier New" w:hAnsi="Courier New" w:cs="Courier New"/>
          <w:color w:val="E394DC"/>
          <w:sz w:val="18"/>
          <w:szCs w:val="18"/>
          <w:lang w:val="fr-FR"/>
          <w:rPrChange w:id="8362"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836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364"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836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366" w:author="Hayfa ZGAYA-BIAU" w:date="2025-06-12T18:32:00Z" w16du:dateUtc="2025-06-12T16:32:00Z">
            <w:rPr>
              <w:rFonts w:ascii="Courier New" w:eastAsia="Courier New" w:hAnsi="Courier New" w:cs="Courier New"/>
              <w:color w:val="E394DC"/>
              <w:sz w:val="18"/>
              <w:szCs w:val="18"/>
            </w:rPr>
          </w:rPrChange>
        </w:rPr>
        <w:t xml:space="preserve"> Path to the pickle file.</w:t>
      </w:r>
    </w:p>
    <w:p w14:paraId="1197A0A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367" w:author="Hayfa ZGAYA-BIAU" w:date="2025-06-12T18:32:00Z" w16du:dateUtc="2025-06-12T16:32:00Z">
            <w:rPr>
              <w:rFonts w:ascii="Courier New" w:eastAsia="Courier New" w:hAnsi="Courier New" w:cs="Courier New"/>
              <w:color w:val="D8DEE9"/>
              <w:sz w:val="18"/>
              <w:szCs w:val="18"/>
            </w:rPr>
          </w:rPrChange>
        </w:rPr>
      </w:pPr>
    </w:p>
    <w:p w14:paraId="00FB162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6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6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370"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8371" w:author="Hayfa ZGAYA-BIAU" w:date="2025-06-12T18:32:00Z" w16du:dateUtc="2025-06-12T16:32:00Z">
            <w:rPr>
              <w:rFonts w:ascii="Courier New" w:eastAsia="Courier New" w:hAnsi="Courier New" w:cs="Courier New"/>
              <w:color w:val="E394DC"/>
              <w:sz w:val="18"/>
              <w:szCs w:val="18"/>
            </w:rPr>
          </w:rPrChange>
        </w:rPr>
        <w:t>:</w:t>
      </w:r>
      <w:proofErr w:type="gramEnd"/>
    </w:p>
    <w:p w14:paraId="3B8E078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7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7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374" w:author="Hayfa ZGAYA-BIAU" w:date="2025-06-12T18:32:00Z" w16du:dateUtc="2025-06-12T16:32:00Z">
            <w:rPr>
              <w:rFonts w:ascii="Courier New" w:eastAsia="Courier New" w:hAnsi="Courier New" w:cs="Courier New"/>
              <w:color w:val="E394DC"/>
              <w:sz w:val="18"/>
              <w:szCs w:val="18"/>
            </w:rPr>
          </w:rPrChange>
        </w:rPr>
        <w:t>tuple:</w:t>
      </w:r>
      <w:proofErr w:type="gramEnd"/>
      <w:r w:rsidRPr="008F3D9F">
        <w:rPr>
          <w:rFonts w:ascii="Courier New" w:eastAsia="Courier New" w:hAnsi="Courier New" w:cs="Courier New"/>
          <w:color w:val="E394DC"/>
          <w:sz w:val="18"/>
          <w:szCs w:val="18"/>
          <w:lang w:val="fr-FR"/>
          <w:rPrChange w:id="8375" w:author="Hayfa ZGAYA-BIAU" w:date="2025-06-12T18:32:00Z" w16du:dateUtc="2025-06-12T16:32:00Z">
            <w:rPr>
              <w:rFonts w:ascii="Courier New" w:eastAsia="Courier New" w:hAnsi="Courier New" w:cs="Courier New"/>
              <w:color w:val="E394DC"/>
              <w:sz w:val="18"/>
              <w:szCs w:val="18"/>
            </w:rPr>
          </w:rPrChange>
        </w:rPr>
        <w:t xml:space="preserve"> Split data and label mapping.</w:t>
      </w:r>
    </w:p>
    <w:p w14:paraId="52C3775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37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377" w:author="Hayfa ZGAYA-BIAU" w:date="2025-06-12T18:32:00Z" w16du:dateUtc="2025-06-12T16:32:00Z">
            <w:rPr>
              <w:rFonts w:ascii="Courier New" w:eastAsia="Courier New" w:hAnsi="Courier New" w:cs="Courier New"/>
              <w:color w:val="E394DC"/>
              <w:sz w:val="18"/>
              <w:szCs w:val="18"/>
            </w:rPr>
          </w:rPrChange>
        </w:rPr>
        <w:t xml:space="preserve">   """</w:t>
      </w:r>
    </w:p>
    <w:p w14:paraId="2FC6643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37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37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8380"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838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8382"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8383"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8384"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83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38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38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388"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838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3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39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8392"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839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394"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8395" w:author="Hayfa ZGAYA-BIAU" w:date="2025-06-12T18:32:00Z" w16du:dateUtc="2025-06-12T16:32:00Z">
            <w:rPr>
              <w:rFonts w:ascii="Courier New" w:eastAsia="Courier New" w:hAnsi="Courier New" w:cs="Courier New"/>
              <w:color w:val="D8DEE9"/>
              <w:sz w:val="18"/>
              <w:szCs w:val="18"/>
            </w:rPr>
          </w:rPrChange>
        </w:rPr>
        <w:t>:</w:t>
      </w:r>
      <w:proofErr w:type="gramEnd"/>
    </w:p>
    <w:p w14:paraId="68FEF4A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39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39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398" w:author="Hayfa ZGAYA-BIAU" w:date="2025-06-12T18:32:00Z" w16du:dateUtc="2025-06-12T16:32:00Z">
            <w:rPr>
              <w:rFonts w:ascii="Courier New" w:eastAsia="Courier New" w:hAnsi="Courier New" w:cs="Courier New"/>
              <w:color w:val="94C1FA"/>
              <w:sz w:val="18"/>
              <w:szCs w:val="18"/>
            </w:rPr>
          </w:rPrChange>
        </w:rPr>
        <w:t>data</w:t>
      </w:r>
      <w:proofErr w:type="gramEnd"/>
      <w:r w:rsidRPr="008F3D9F">
        <w:rPr>
          <w:rFonts w:ascii="Courier New" w:eastAsia="Courier New" w:hAnsi="Courier New" w:cs="Courier New"/>
          <w:color w:val="D8DEE9"/>
          <w:sz w:val="18"/>
          <w:szCs w:val="18"/>
          <w:lang w:val="fr-FR"/>
          <w:rPrChange w:id="83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4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402"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84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404"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84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8406"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8407" w:author="Hayfa ZGAYA-BIAU" w:date="2025-06-12T18:32:00Z" w16du:dateUtc="2025-06-12T16:32:00Z">
            <w:rPr>
              <w:rFonts w:ascii="Courier New" w:eastAsia="Courier New" w:hAnsi="Courier New" w:cs="Courier New"/>
              <w:color w:val="D6D6DD"/>
              <w:sz w:val="18"/>
              <w:szCs w:val="18"/>
            </w:rPr>
          </w:rPrChange>
        </w:rPr>
        <w:t>)</w:t>
      </w:r>
    </w:p>
    <w:p w14:paraId="17FDB69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40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40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8410"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84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412"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84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1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15"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841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419"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84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2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22"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842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426"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84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2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29"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843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433"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84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3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36" w:author="Hayfa ZGAYA-BIAU" w:date="2025-06-12T18:32:00Z" w16du:dateUtc="2025-06-12T16:32:00Z">
            <w:rPr>
              <w:rFonts w:ascii="Courier New" w:eastAsia="Courier New" w:hAnsi="Courier New" w:cs="Courier New"/>
              <w:color w:val="E394DC"/>
              <w:sz w:val="18"/>
              <w:szCs w:val="18"/>
            </w:rPr>
          </w:rPrChange>
        </w:rPr>
        <w:t>y_test</w:t>
      </w:r>
      <w:proofErr w:type="spellEnd"/>
      <w:r w:rsidRPr="008F3D9F">
        <w:rPr>
          <w:rFonts w:ascii="Courier New" w:eastAsia="Courier New" w:hAnsi="Courier New" w:cs="Courier New"/>
          <w:color w:val="E394DC"/>
          <w:sz w:val="18"/>
          <w:szCs w:val="18"/>
          <w:lang w:val="fr-FR"/>
          <w:rPrChange w:id="843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440"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84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4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43"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844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45" w:author="Hayfa ZGAYA-BIAU" w:date="2025-06-12T18:32:00Z" w16du:dateUtc="2025-06-12T16:32:00Z">
            <w:rPr>
              <w:rFonts w:ascii="Courier New" w:eastAsia="Courier New" w:hAnsi="Courier New" w:cs="Courier New"/>
              <w:color w:val="D6D6DD"/>
              <w:sz w:val="18"/>
              <w:szCs w:val="18"/>
            </w:rPr>
          </w:rPrChange>
        </w:rPr>
        <w:t>]</w:t>
      </w:r>
    </w:p>
    <w:p w14:paraId="7B52909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446" w:author="Hayfa ZGAYA-BIAU" w:date="2025-06-12T18:32:00Z" w16du:dateUtc="2025-06-12T16:32:00Z">
            <w:rPr>
              <w:rFonts w:ascii="Courier New" w:eastAsia="Courier New" w:hAnsi="Courier New" w:cs="Courier New"/>
              <w:color w:val="D8DEE9"/>
              <w:sz w:val="18"/>
              <w:szCs w:val="18"/>
            </w:rPr>
          </w:rPrChange>
        </w:rPr>
      </w:pPr>
    </w:p>
    <w:p w14:paraId="2982444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447"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8448"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84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8450" w:author="Hayfa ZGAYA-BIAU" w:date="2025-06-12T18:32:00Z" w16du:dateUtc="2025-06-12T16:32:00Z">
            <w:rPr>
              <w:rFonts w:ascii="Courier New" w:eastAsia="Courier New" w:hAnsi="Courier New" w:cs="Courier New"/>
              <w:b/>
              <w:color w:val="EFB080"/>
              <w:sz w:val="18"/>
              <w:szCs w:val="18"/>
            </w:rPr>
          </w:rPrChange>
        </w:rPr>
        <w:t>plot_history</w:t>
      </w:r>
      <w:proofErr w:type="spellEnd"/>
      <w:r w:rsidRPr="008F3D9F">
        <w:rPr>
          <w:rFonts w:ascii="Courier New" w:eastAsia="Courier New" w:hAnsi="Courier New" w:cs="Courier New"/>
          <w:color w:val="D8DEE9"/>
          <w:sz w:val="18"/>
          <w:szCs w:val="18"/>
          <w:lang w:val="fr-FR"/>
          <w:rPrChange w:id="8451"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8452" w:author="Hayfa ZGAYA-BIAU" w:date="2025-06-12T18:32:00Z" w16du:dateUtc="2025-06-12T16:32:00Z">
            <w:rPr>
              <w:rFonts w:ascii="Courier New" w:eastAsia="Courier New" w:hAnsi="Courier New" w:cs="Courier New"/>
              <w:i/>
              <w:color w:val="D6D6DD"/>
              <w:sz w:val="18"/>
              <w:szCs w:val="18"/>
            </w:rPr>
          </w:rPrChange>
        </w:rPr>
        <w:t>history</w:t>
      </w:r>
      <w:proofErr w:type="spellEnd"/>
      <w:proofErr w:type="gramStart"/>
      <w:r w:rsidRPr="008F3D9F">
        <w:rPr>
          <w:rFonts w:ascii="Courier New" w:eastAsia="Courier New" w:hAnsi="Courier New" w:cs="Courier New"/>
          <w:color w:val="D8DEE9"/>
          <w:sz w:val="18"/>
          <w:szCs w:val="18"/>
          <w:lang w:val="fr-FR"/>
          <w:rPrChange w:id="8453" w:author="Hayfa ZGAYA-BIAU" w:date="2025-06-12T18:32:00Z" w16du:dateUtc="2025-06-12T16:32:00Z">
            <w:rPr>
              <w:rFonts w:ascii="Courier New" w:eastAsia="Courier New" w:hAnsi="Courier New" w:cs="Courier New"/>
              <w:color w:val="D8DEE9"/>
              <w:sz w:val="18"/>
              <w:szCs w:val="18"/>
            </w:rPr>
          </w:rPrChange>
        </w:rPr>
        <w:t>):</w:t>
      </w:r>
      <w:proofErr w:type="gramEnd"/>
    </w:p>
    <w:p w14:paraId="05832E7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45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84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456" w:author="Hayfa ZGAYA-BIAU" w:date="2025-06-12T18:32:00Z" w16du:dateUtc="2025-06-12T16:32:00Z">
            <w:rPr>
              <w:rFonts w:ascii="Courier New" w:eastAsia="Courier New" w:hAnsi="Courier New" w:cs="Courier New"/>
              <w:color w:val="E394DC"/>
              <w:sz w:val="18"/>
              <w:szCs w:val="18"/>
            </w:rPr>
          </w:rPrChange>
        </w:rPr>
        <w:t>"""</w:t>
      </w:r>
    </w:p>
    <w:p w14:paraId="1499712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45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458" w:author="Hayfa ZGAYA-BIAU" w:date="2025-06-12T18:32:00Z" w16du:dateUtc="2025-06-12T16:32:00Z">
            <w:rPr>
              <w:rFonts w:ascii="Courier New" w:eastAsia="Courier New" w:hAnsi="Courier New" w:cs="Courier New"/>
              <w:color w:val="E394DC"/>
              <w:sz w:val="18"/>
              <w:szCs w:val="18"/>
            </w:rPr>
          </w:rPrChange>
        </w:rPr>
        <w:t xml:space="preserve">   Plots the training and validation </w:t>
      </w:r>
      <w:proofErr w:type="spellStart"/>
      <w:r w:rsidRPr="008F3D9F">
        <w:rPr>
          <w:rFonts w:ascii="Courier New" w:eastAsia="Courier New" w:hAnsi="Courier New" w:cs="Courier New"/>
          <w:color w:val="E394DC"/>
          <w:sz w:val="18"/>
          <w:szCs w:val="18"/>
          <w:lang w:val="fr-FR"/>
          <w:rPrChange w:id="8459"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460"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8461"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462" w:author="Hayfa ZGAYA-BIAU" w:date="2025-06-12T18:32:00Z" w16du:dateUtc="2025-06-12T16:32:00Z">
            <w:rPr>
              <w:rFonts w:ascii="Courier New" w:eastAsia="Courier New" w:hAnsi="Courier New" w:cs="Courier New"/>
              <w:color w:val="E394DC"/>
              <w:sz w:val="18"/>
              <w:szCs w:val="18"/>
            </w:rPr>
          </w:rPrChange>
        </w:rPr>
        <w:t>.</w:t>
      </w:r>
    </w:p>
    <w:p w14:paraId="5D97BA2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463" w:author="Hayfa ZGAYA-BIAU" w:date="2025-06-12T18:32:00Z" w16du:dateUtc="2025-06-12T16:32:00Z">
            <w:rPr>
              <w:rFonts w:ascii="Courier New" w:eastAsia="Courier New" w:hAnsi="Courier New" w:cs="Courier New"/>
              <w:color w:val="D8DEE9"/>
              <w:sz w:val="18"/>
              <w:szCs w:val="18"/>
            </w:rPr>
          </w:rPrChange>
        </w:rPr>
      </w:pPr>
    </w:p>
    <w:p w14:paraId="20CDCFE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46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465"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466" w:author="Hayfa ZGAYA-BIAU" w:date="2025-06-12T18:32:00Z" w16du:dateUtc="2025-06-12T16:32:00Z">
            <w:rPr>
              <w:rFonts w:ascii="Courier New" w:eastAsia="Courier New" w:hAnsi="Courier New" w:cs="Courier New"/>
              <w:color w:val="E394DC"/>
              <w:sz w:val="18"/>
              <w:szCs w:val="18"/>
            </w:rPr>
          </w:rPrChange>
        </w:rPr>
        <w:t>Args:</w:t>
      </w:r>
      <w:proofErr w:type="gramEnd"/>
    </w:p>
    <w:p w14:paraId="12AD80F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46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46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469" w:author="Hayfa ZGAYA-BIAU" w:date="2025-06-12T18:32:00Z" w16du:dateUtc="2025-06-12T16:32:00Z">
            <w:rPr>
              <w:rFonts w:ascii="Courier New" w:eastAsia="Courier New" w:hAnsi="Courier New" w:cs="Courier New"/>
              <w:color w:val="E394DC"/>
              <w:sz w:val="18"/>
              <w:szCs w:val="18"/>
            </w:rPr>
          </w:rPrChange>
        </w:rPr>
        <w:t>history</w:t>
      </w:r>
      <w:proofErr w:type="spellEnd"/>
      <w:proofErr w:type="gramEnd"/>
      <w:r w:rsidRPr="008F3D9F">
        <w:rPr>
          <w:rFonts w:ascii="Courier New" w:eastAsia="Courier New" w:hAnsi="Courier New" w:cs="Courier New"/>
          <w:color w:val="E394DC"/>
          <w:sz w:val="18"/>
          <w:szCs w:val="18"/>
          <w:lang w:val="fr-FR"/>
          <w:rPrChange w:id="8470"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847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472" w:author="Hayfa ZGAYA-BIAU" w:date="2025-06-12T18:32:00Z" w16du:dateUtc="2025-06-12T16:32:00Z">
            <w:rPr>
              <w:rFonts w:ascii="Courier New" w:eastAsia="Courier New" w:hAnsi="Courier New" w:cs="Courier New"/>
              <w:color w:val="E394DC"/>
              <w:sz w:val="18"/>
              <w:szCs w:val="18"/>
            </w:rPr>
          </w:rPrChange>
        </w:rPr>
        <w:t xml:space="preserve"> Training </w:t>
      </w:r>
      <w:proofErr w:type="spellStart"/>
      <w:r w:rsidRPr="008F3D9F">
        <w:rPr>
          <w:rFonts w:ascii="Courier New" w:eastAsia="Courier New" w:hAnsi="Courier New" w:cs="Courier New"/>
          <w:color w:val="E394DC"/>
          <w:sz w:val="18"/>
          <w:szCs w:val="18"/>
          <w:lang w:val="fr-FR"/>
          <w:rPrChange w:id="8473" w:author="Hayfa ZGAYA-BIAU" w:date="2025-06-12T18:32:00Z" w16du:dateUtc="2025-06-12T16:32:00Z">
            <w:rPr>
              <w:rFonts w:ascii="Courier New" w:eastAsia="Courier New" w:hAnsi="Courier New" w:cs="Courier New"/>
              <w:color w:val="E394DC"/>
              <w:sz w:val="18"/>
              <w:szCs w:val="18"/>
            </w:rPr>
          </w:rPrChange>
        </w:rPr>
        <w:t>history</w:t>
      </w:r>
      <w:proofErr w:type="spellEnd"/>
      <w:r w:rsidRPr="008F3D9F">
        <w:rPr>
          <w:rFonts w:ascii="Courier New" w:eastAsia="Courier New" w:hAnsi="Courier New" w:cs="Courier New"/>
          <w:color w:val="E394DC"/>
          <w:sz w:val="18"/>
          <w:szCs w:val="18"/>
          <w:lang w:val="fr-FR"/>
          <w:rPrChange w:id="8474" w:author="Hayfa ZGAYA-BIAU" w:date="2025-06-12T18:32:00Z" w16du:dateUtc="2025-06-12T16:32:00Z">
            <w:rPr>
              <w:rFonts w:ascii="Courier New" w:eastAsia="Courier New" w:hAnsi="Courier New" w:cs="Courier New"/>
              <w:color w:val="E394DC"/>
              <w:sz w:val="18"/>
              <w:szCs w:val="18"/>
            </w:rPr>
          </w:rPrChange>
        </w:rPr>
        <w:t>.</w:t>
      </w:r>
    </w:p>
    <w:p w14:paraId="2538AE5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47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476" w:author="Hayfa ZGAYA-BIAU" w:date="2025-06-12T18:32:00Z" w16du:dateUtc="2025-06-12T16:32:00Z">
            <w:rPr>
              <w:rFonts w:ascii="Courier New" w:eastAsia="Courier New" w:hAnsi="Courier New" w:cs="Courier New"/>
              <w:color w:val="E394DC"/>
              <w:sz w:val="18"/>
              <w:szCs w:val="18"/>
            </w:rPr>
          </w:rPrChange>
        </w:rPr>
        <w:t xml:space="preserve">   """</w:t>
      </w:r>
    </w:p>
    <w:p w14:paraId="0A840A3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47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47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479" w:author="Hayfa ZGAYA-BIAU" w:date="2025-06-12T18:32:00Z" w16du:dateUtc="2025-06-12T16:32:00Z">
            <w:rPr>
              <w:rFonts w:ascii="Courier New" w:eastAsia="Courier New" w:hAnsi="Courier New" w:cs="Courier New"/>
              <w:color w:val="94C1FA"/>
              <w:sz w:val="18"/>
              <w:szCs w:val="18"/>
            </w:rPr>
          </w:rPrChange>
        </w:rPr>
        <w:t>acc</w:t>
      </w:r>
      <w:proofErr w:type="gramEnd"/>
      <w:r w:rsidRPr="008F3D9F">
        <w:rPr>
          <w:rFonts w:ascii="Courier New" w:eastAsia="Courier New" w:hAnsi="Courier New" w:cs="Courier New"/>
          <w:color w:val="D8DEE9"/>
          <w:sz w:val="18"/>
          <w:szCs w:val="18"/>
          <w:lang w:val="fr-FR"/>
          <w:rPrChange w:id="84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48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483" w:author="Hayfa ZGAYA-BIAU" w:date="2025-06-12T18:32:00Z" w16du:dateUtc="2025-06-12T16:32:00Z">
            <w:rPr>
              <w:rFonts w:ascii="Courier New" w:eastAsia="Courier New" w:hAnsi="Courier New" w:cs="Courier New"/>
              <w:i/>
              <w:color w:val="D6D6DD"/>
              <w:sz w:val="18"/>
              <w:szCs w:val="18"/>
            </w:rPr>
          </w:rPrChange>
        </w:rPr>
        <w:t>history</w:t>
      </w:r>
      <w:r w:rsidRPr="008F3D9F">
        <w:rPr>
          <w:rFonts w:ascii="Courier New" w:eastAsia="Courier New" w:hAnsi="Courier New" w:cs="Courier New"/>
          <w:color w:val="D6D6DD"/>
          <w:sz w:val="18"/>
          <w:szCs w:val="18"/>
          <w:lang w:val="fr-FR"/>
          <w:rPrChange w:id="84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485"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848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848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488"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48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4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49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492" w:author="Hayfa ZGAYA-BIAU" w:date="2025-06-12T18:32:00Z" w16du:dateUtc="2025-06-12T16:32:00Z">
            <w:rPr>
              <w:rFonts w:ascii="Courier New" w:eastAsia="Courier New" w:hAnsi="Courier New" w:cs="Courier New"/>
              <w:i/>
              <w:color w:val="D6D6DD"/>
              <w:sz w:val="18"/>
              <w:szCs w:val="18"/>
            </w:rPr>
          </w:rPrChange>
        </w:rPr>
        <w:t>history</w:t>
      </w:r>
      <w:r w:rsidRPr="008F3D9F">
        <w:rPr>
          <w:rFonts w:ascii="Courier New" w:eastAsia="Courier New" w:hAnsi="Courier New" w:cs="Courier New"/>
          <w:color w:val="D6D6DD"/>
          <w:sz w:val="18"/>
          <w:szCs w:val="18"/>
          <w:lang w:val="fr-FR"/>
          <w:rPrChange w:id="84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494"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84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496" w:author="Hayfa ZGAYA-BIAU" w:date="2025-06-12T18:32:00Z" w16du:dateUtc="2025-06-12T16:32:00Z">
            <w:rPr>
              <w:rFonts w:ascii="Courier New" w:eastAsia="Courier New" w:hAnsi="Courier New" w:cs="Courier New"/>
              <w:color w:val="E394DC"/>
              <w:sz w:val="18"/>
              <w:szCs w:val="18"/>
            </w:rPr>
          </w:rPrChange>
        </w:rPr>
        <w:t>'acc'</w:t>
      </w:r>
      <w:r w:rsidRPr="008F3D9F">
        <w:rPr>
          <w:rFonts w:ascii="Courier New" w:eastAsia="Courier New" w:hAnsi="Courier New" w:cs="Courier New"/>
          <w:color w:val="D6D6DD"/>
          <w:sz w:val="18"/>
          <w:szCs w:val="18"/>
          <w:lang w:val="fr-FR"/>
          <w:rPrChange w:id="8497" w:author="Hayfa ZGAYA-BIAU" w:date="2025-06-12T18:32:00Z" w16du:dateUtc="2025-06-12T16:32:00Z">
            <w:rPr>
              <w:rFonts w:ascii="Courier New" w:eastAsia="Courier New" w:hAnsi="Courier New" w:cs="Courier New"/>
              <w:color w:val="D6D6DD"/>
              <w:sz w:val="18"/>
              <w:szCs w:val="18"/>
            </w:rPr>
          </w:rPrChange>
        </w:rPr>
        <w:t>))</w:t>
      </w:r>
    </w:p>
    <w:p w14:paraId="0688504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49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49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500" w:author="Hayfa ZGAYA-BIAU" w:date="2025-06-12T18:32:00Z" w16du:dateUtc="2025-06-12T16:32:00Z">
            <w:rPr>
              <w:rFonts w:ascii="Courier New" w:eastAsia="Courier New" w:hAnsi="Courier New" w:cs="Courier New"/>
              <w:color w:val="94C1FA"/>
              <w:sz w:val="18"/>
              <w:szCs w:val="18"/>
            </w:rPr>
          </w:rPrChange>
        </w:rPr>
        <w:t>val</w:t>
      </w:r>
      <w:proofErr w:type="gramEnd"/>
      <w:r w:rsidRPr="008F3D9F">
        <w:rPr>
          <w:rFonts w:ascii="Courier New" w:eastAsia="Courier New" w:hAnsi="Courier New" w:cs="Courier New"/>
          <w:color w:val="94C1FA"/>
          <w:sz w:val="18"/>
          <w:szCs w:val="18"/>
          <w:lang w:val="fr-FR"/>
          <w:rPrChange w:id="8501" w:author="Hayfa ZGAYA-BIAU" w:date="2025-06-12T18:32:00Z" w16du:dateUtc="2025-06-12T16:32:00Z">
            <w:rPr>
              <w:rFonts w:ascii="Courier New" w:eastAsia="Courier New" w:hAnsi="Courier New" w:cs="Courier New"/>
              <w:color w:val="94C1FA"/>
              <w:sz w:val="18"/>
              <w:szCs w:val="18"/>
            </w:rPr>
          </w:rPrChange>
        </w:rPr>
        <w:t>_acc</w:t>
      </w:r>
      <w:proofErr w:type="spellEnd"/>
      <w:r w:rsidRPr="008F3D9F">
        <w:rPr>
          <w:rFonts w:ascii="Courier New" w:eastAsia="Courier New" w:hAnsi="Courier New" w:cs="Courier New"/>
          <w:color w:val="D8DEE9"/>
          <w:sz w:val="18"/>
          <w:szCs w:val="18"/>
          <w:lang w:val="fr-FR"/>
          <w:rPrChange w:id="85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5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0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505" w:author="Hayfa ZGAYA-BIAU" w:date="2025-06-12T18:32:00Z" w16du:dateUtc="2025-06-12T16:32:00Z">
            <w:rPr>
              <w:rFonts w:ascii="Courier New" w:eastAsia="Courier New" w:hAnsi="Courier New" w:cs="Courier New"/>
              <w:i/>
              <w:color w:val="D6D6DD"/>
              <w:sz w:val="18"/>
              <w:szCs w:val="18"/>
            </w:rPr>
          </w:rPrChange>
        </w:rPr>
        <w:t>history</w:t>
      </w:r>
      <w:r w:rsidRPr="008F3D9F">
        <w:rPr>
          <w:rFonts w:ascii="Courier New" w:eastAsia="Courier New" w:hAnsi="Courier New" w:cs="Courier New"/>
          <w:color w:val="D6D6DD"/>
          <w:sz w:val="18"/>
          <w:szCs w:val="18"/>
          <w:lang w:val="fr-FR"/>
          <w:rPrChange w:id="85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507"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850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850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510" w:author="Hayfa ZGAYA-BIAU" w:date="2025-06-12T18:32:00Z" w16du:dateUtc="2025-06-12T16:32:00Z">
            <w:rPr>
              <w:rFonts w:ascii="Courier New" w:eastAsia="Courier New" w:hAnsi="Courier New" w:cs="Courier New"/>
              <w:color w:val="E394DC"/>
              <w:sz w:val="18"/>
              <w:szCs w:val="18"/>
            </w:rPr>
          </w:rPrChange>
        </w:rPr>
        <w:t>val_accuracy</w:t>
      </w:r>
      <w:proofErr w:type="spellEnd"/>
      <w:r w:rsidRPr="008F3D9F">
        <w:rPr>
          <w:rFonts w:ascii="Courier New" w:eastAsia="Courier New" w:hAnsi="Courier New" w:cs="Courier New"/>
          <w:color w:val="E394DC"/>
          <w:sz w:val="18"/>
          <w:szCs w:val="18"/>
          <w:lang w:val="fr-FR"/>
          <w:rPrChange w:id="851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5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1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514" w:author="Hayfa ZGAYA-BIAU" w:date="2025-06-12T18:32:00Z" w16du:dateUtc="2025-06-12T16:32:00Z">
            <w:rPr>
              <w:rFonts w:ascii="Courier New" w:eastAsia="Courier New" w:hAnsi="Courier New" w:cs="Courier New"/>
              <w:i/>
              <w:color w:val="D6D6DD"/>
              <w:sz w:val="18"/>
              <w:szCs w:val="18"/>
            </w:rPr>
          </w:rPrChange>
        </w:rPr>
        <w:t>history</w:t>
      </w:r>
      <w:r w:rsidRPr="008F3D9F">
        <w:rPr>
          <w:rFonts w:ascii="Courier New" w:eastAsia="Courier New" w:hAnsi="Courier New" w:cs="Courier New"/>
          <w:color w:val="D6D6DD"/>
          <w:sz w:val="18"/>
          <w:szCs w:val="18"/>
          <w:lang w:val="fr-FR"/>
          <w:rPrChange w:id="85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516"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85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51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519" w:author="Hayfa ZGAYA-BIAU" w:date="2025-06-12T18:32:00Z" w16du:dateUtc="2025-06-12T16:32:00Z">
            <w:rPr>
              <w:rFonts w:ascii="Courier New" w:eastAsia="Courier New" w:hAnsi="Courier New" w:cs="Courier New"/>
              <w:color w:val="E394DC"/>
              <w:sz w:val="18"/>
              <w:szCs w:val="18"/>
            </w:rPr>
          </w:rPrChange>
        </w:rPr>
        <w:t>val_acc</w:t>
      </w:r>
      <w:proofErr w:type="spellEnd"/>
      <w:r w:rsidRPr="008F3D9F">
        <w:rPr>
          <w:rFonts w:ascii="Courier New" w:eastAsia="Courier New" w:hAnsi="Courier New" w:cs="Courier New"/>
          <w:color w:val="E394DC"/>
          <w:sz w:val="18"/>
          <w:szCs w:val="18"/>
          <w:lang w:val="fr-FR"/>
          <w:rPrChange w:id="852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521" w:author="Hayfa ZGAYA-BIAU" w:date="2025-06-12T18:32:00Z" w16du:dateUtc="2025-06-12T16:32:00Z">
            <w:rPr>
              <w:rFonts w:ascii="Courier New" w:eastAsia="Courier New" w:hAnsi="Courier New" w:cs="Courier New"/>
              <w:color w:val="D6D6DD"/>
              <w:sz w:val="18"/>
              <w:szCs w:val="18"/>
            </w:rPr>
          </w:rPrChange>
        </w:rPr>
        <w:t>))</w:t>
      </w:r>
    </w:p>
    <w:p w14:paraId="367B552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52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523" w:author="Hayfa ZGAYA-BIAU" w:date="2025-06-12T18:32:00Z" w16du:dateUtc="2025-06-12T16:32:00Z">
            <w:rPr>
              <w:rFonts w:ascii="Courier New" w:eastAsia="Courier New" w:hAnsi="Courier New" w:cs="Courier New"/>
              <w:color w:val="D8DEE9"/>
              <w:sz w:val="18"/>
              <w:szCs w:val="18"/>
            </w:rPr>
          </w:rPrChange>
        </w:rPr>
        <w:t xml:space="preserve">  </w:t>
      </w:r>
    </w:p>
    <w:p w14:paraId="347FACD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5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526" w:author="Hayfa ZGAYA-BIAU" w:date="2025-06-12T18:32:00Z" w16du:dateUtc="2025-06-12T16:32:00Z">
            <w:rPr>
              <w:rFonts w:ascii="Courier New" w:eastAsia="Courier New" w:hAnsi="Courier New" w:cs="Courier New"/>
              <w:color w:val="94C1FA"/>
              <w:sz w:val="18"/>
              <w:szCs w:val="18"/>
            </w:rPr>
          </w:rPrChange>
        </w:rPr>
        <w:t>loss</w:t>
      </w:r>
      <w:proofErr w:type="spellEnd"/>
      <w:proofErr w:type="gramEnd"/>
      <w:r w:rsidRPr="008F3D9F">
        <w:rPr>
          <w:rFonts w:ascii="Courier New" w:eastAsia="Courier New" w:hAnsi="Courier New" w:cs="Courier New"/>
          <w:color w:val="D8DEE9"/>
          <w:sz w:val="18"/>
          <w:szCs w:val="18"/>
          <w:lang w:val="fr-FR"/>
          <w:rPrChange w:id="85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5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2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530" w:author="Hayfa ZGAYA-BIAU" w:date="2025-06-12T18:32:00Z" w16du:dateUtc="2025-06-12T16:32:00Z">
            <w:rPr>
              <w:rFonts w:ascii="Courier New" w:eastAsia="Courier New" w:hAnsi="Courier New" w:cs="Courier New"/>
              <w:i/>
              <w:color w:val="D6D6DD"/>
              <w:sz w:val="18"/>
              <w:szCs w:val="18"/>
            </w:rPr>
          </w:rPrChange>
        </w:rPr>
        <w:t>history</w:t>
      </w:r>
      <w:proofErr w:type="spellEnd"/>
      <w:r w:rsidRPr="008F3D9F">
        <w:rPr>
          <w:rFonts w:ascii="Courier New" w:eastAsia="Courier New" w:hAnsi="Courier New" w:cs="Courier New"/>
          <w:color w:val="D6D6DD"/>
          <w:sz w:val="18"/>
          <w:szCs w:val="18"/>
          <w:lang w:val="fr-FR"/>
          <w:rPrChange w:id="85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53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533"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53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535" w:author="Hayfa ZGAYA-BIAU" w:date="2025-06-12T18:32:00Z" w16du:dateUtc="2025-06-12T16:32:00Z">
            <w:rPr>
              <w:rFonts w:ascii="Courier New" w:eastAsia="Courier New" w:hAnsi="Courier New" w:cs="Courier New"/>
              <w:color w:val="D6D6DD"/>
              <w:sz w:val="18"/>
              <w:szCs w:val="18"/>
            </w:rPr>
          </w:rPrChange>
        </w:rPr>
        <w:t>]</w:t>
      </w:r>
    </w:p>
    <w:p w14:paraId="21157F0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3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53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538" w:author="Hayfa ZGAYA-BIAU" w:date="2025-06-12T18:32:00Z" w16du:dateUtc="2025-06-12T16:32:00Z">
            <w:rPr>
              <w:rFonts w:ascii="Courier New" w:eastAsia="Courier New" w:hAnsi="Courier New" w:cs="Courier New"/>
              <w:color w:val="94C1FA"/>
              <w:sz w:val="18"/>
              <w:szCs w:val="18"/>
            </w:rPr>
          </w:rPrChange>
        </w:rPr>
        <w:t>val</w:t>
      </w:r>
      <w:proofErr w:type="gramEnd"/>
      <w:r w:rsidRPr="008F3D9F">
        <w:rPr>
          <w:rFonts w:ascii="Courier New" w:eastAsia="Courier New" w:hAnsi="Courier New" w:cs="Courier New"/>
          <w:color w:val="94C1FA"/>
          <w:sz w:val="18"/>
          <w:szCs w:val="18"/>
          <w:lang w:val="fr-FR"/>
          <w:rPrChange w:id="8539" w:author="Hayfa ZGAYA-BIAU" w:date="2025-06-12T18:32:00Z" w16du:dateUtc="2025-06-12T16:32:00Z">
            <w:rPr>
              <w:rFonts w:ascii="Courier New" w:eastAsia="Courier New" w:hAnsi="Courier New" w:cs="Courier New"/>
              <w:color w:val="94C1FA"/>
              <w:sz w:val="18"/>
              <w:szCs w:val="18"/>
            </w:rPr>
          </w:rPrChange>
        </w:rPr>
        <w:t>_loss</w:t>
      </w:r>
      <w:proofErr w:type="spellEnd"/>
      <w:r w:rsidRPr="008F3D9F">
        <w:rPr>
          <w:rFonts w:ascii="Courier New" w:eastAsia="Courier New" w:hAnsi="Courier New" w:cs="Courier New"/>
          <w:color w:val="D8DEE9"/>
          <w:sz w:val="18"/>
          <w:szCs w:val="18"/>
          <w:lang w:val="fr-FR"/>
          <w:rPrChange w:id="854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5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4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543" w:author="Hayfa ZGAYA-BIAU" w:date="2025-06-12T18:32:00Z" w16du:dateUtc="2025-06-12T16:32:00Z">
            <w:rPr>
              <w:rFonts w:ascii="Courier New" w:eastAsia="Courier New" w:hAnsi="Courier New" w:cs="Courier New"/>
              <w:i/>
              <w:color w:val="D6D6DD"/>
              <w:sz w:val="18"/>
              <w:szCs w:val="18"/>
            </w:rPr>
          </w:rPrChange>
        </w:rPr>
        <w:t>history</w:t>
      </w:r>
      <w:proofErr w:type="spellEnd"/>
      <w:r w:rsidRPr="008F3D9F">
        <w:rPr>
          <w:rFonts w:ascii="Courier New" w:eastAsia="Courier New" w:hAnsi="Courier New" w:cs="Courier New"/>
          <w:color w:val="D6D6DD"/>
          <w:sz w:val="18"/>
          <w:szCs w:val="18"/>
          <w:lang w:val="fr-FR"/>
          <w:rPrChange w:id="85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54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546" w:author="Hayfa ZGAYA-BIAU" w:date="2025-06-12T18:32:00Z" w16du:dateUtc="2025-06-12T16:32:00Z">
            <w:rPr>
              <w:rFonts w:ascii="Courier New" w:eastAsia="Courier New" w:hAnsi="Courier New" w:cs="Courier New"/>
              <w:color w:val="E394DC"/>
              <w:sz w:val="18"/>
              <w:szCs w:val="18"/>
            </w:rPr>
          </w:rPrChange>
        </w:rPr>
        <w:t>val_loss</w:t>
      </w:r>
      <w:proofErr w:type="spellEnd"/>
      <w:r w:rsidRPr="008F3D9F">
        <w:rPr>
          <w:rFonts w:ascii="Courier New" w:eastAsia="Courier New" w:hAnsi="Courier New" w:cs="Courier New"/>
          <w:color w:val="E394DC"/>
          <w:sz w:val="18"/>
          <w:szCs w:val="18"/>
          <w:lang w:val="fr-FR"/>
          <w:rPrChange w:id="854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548" w:author="Hayfa ZGAYA-BIAU" w:date="2025-06-12T18:32:00Z" w16du:dateUtc="2025-06-12T16:32:00Z">
            <w:rPr>
              <w:rFonts w:ascii="Courier New" w:eastAsia="Courier New" w:hAnsi="Courier New" w:cs="Courier New"/>
              <w:color w:val="D6D6DD"/>
              <w:sz w:val="18"/>
              <w:szCs w:val="18"/>
            </w:rPr>
          </w:rPrChange>
        </w:rPr>
        <w:t>]</w:t>
      </w:r>
    </w:p>
    <w:p w14:paraId="50B6223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54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550" w:author="Hayfa ZGAYA-BIAU" w:date="2025-06-12T18:32:00Z" w16du:dateUtc="2025-06-12T16:32:00Z">
            <w:rPr>
              <w:rFonts w:ascii="Courier New" w:eastAsia="Courier New" w:hAnsi="Courier New" w:cs="Courier New"/>
              <w:color w:val="D8DEE9"/>
              <w:sz w:val="18"/>
              <w:szCs w:val="18"/>
            </w:rPr>
          </w:rPrChange>
        </w:rPr>
        <w:t xml:space="preserve">  </w:t>
      </w:r>
    </w:p>
    <w:p w14:paraId="764BF53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5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55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553" w:author="Hayfa ZGAYA-BIAU" w:date="2025-06-12T18:32:00Z" w16du:dateUtc="2025-06-12T16:32:00Z">
            <w:rPr>
              <w:rFonts w:ascii="Courier New" w:eastAsia="Courier New" w:hAnsi="Courier New" w:cs="Courier New"/>
              <w:color w:val="94C1FA"/>
              <w:sz w:val="18"/>
              <w:szCs w:val="18"/>
            </w:rPr>
          </w:rPrChange>
        </w:rPr>
        <w:t>epochs</w:t>
      </w:r>
      <w:proofErr w:type="spellEnd"/>
      <w:proofErr w:type="gramEnd"/>
      <w:r w:rsidRPr="008F3D9F">
        <w:rPr>
          <w:rFonts w:ascii="Courier New" w:eastAsia="Courier New" w:hAnsi="Courier New" w:cs="Courier New"/>
          <w:color w:val="D8DEE9"/>
          <w:sz w:val="18"/>
          <w:szCs w:val="18"/>
          <w:lang w:val="fr-FR"/>
          <w:rPrChange w:id="85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5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8557" w:author="Hayfa ZGAYA-BIAU" w:date="2025-06-12T18:32:00Z" w16du:dateUtc="2025-06-12T16:32:00Z">
            <w:rPr>
              <w:rFonts w:ascii="Courier New" w:eastAsia="Courier New" w:hAnsi="Courier New" w:cs="Courier New"/>
              <w:color w:val="82D2CE"/>
              <w:sz w:val="18"/>
              <w:szCs w:val="18"/>
            </w:rPr>
          </w:rPrChange>
        </w:rPr>
        <w:t>range</w:t>
      </w:r>
      <w:r w:rsidRPr="008F3D9F">
        <w:rPr>
          <w:rFonts w:ascii="Courier New" w:eastAsia="Courier New" w:hAnsi="Courier New" w:cs="Courier New"/>
          <w:color w:val="D6D6DD"/>
          <w:sz w:val="18"/>
          <w:szCs w:val="18"/>
          <w:lang w:val="fr-FR"/>
          <w:rPrChange w:id="855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8559"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5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8562"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85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8564" w:author="Hayfa ZGAYA-BIAU" w:date="2025-06-12T18:32:00Z" w16du:dateUtc="2025-06-12T16:32:00Z">
            <w:rPr>
              <w:rFonts w:ascii="Courier New" w:eastAsia="Courier New" w:hAnsi="Courier New" w:cs="Courier New"/>
              <w:color w:val="94C1FA"/>
              <w:sz w:val="18"/>
              <w:szCs w:val="18"/>
            </w:rPr>
          </w:rPrChange>
        </w:rPr>
        <w:t>acc</w:t>
      </w:r>
      <w:r w:rsidRPr="008F3D9F">
        <w:rPr>
          <w:rFonts w:ascii="Courier New" w:eastAsia="Courier New" w:hAnsi="Courier New" w:cs="Courier New"/>
          <w:color w:val="D6D6DD"/>
          <w:sz w:val="18"/>
          <w:szCs w:val="18"/>
          <w:lang w:val="fr-FR"/>
          <w:rPrChange w:id="85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5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5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8569"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570" w:author="Hayfa ZGAYA-BIAU" w:date="2025-06-12T18:32:00Z" w16du:dateUtc="2025-06-12T16:32:00Z">
            <w:rPr>
              <w:rFonts w:ascii="Courier New" w:eastAsia="Courier New" w:hAnsi="Courier New" w:cs="Courier New"/>
              <w:color w:val="D6D6DD"/>
              <w:sz w:val="18"/>
              <w:szCs w:val="18"/>
            </w:rPr>
          </w:rPrChange>
        </w:rPr>
        <w:t>)</w:t>
      </w:r>
    </w:p>
    <w:p w14:paraId="5B0C341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57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572" w:author="Hayfa ZGAYA-BIAU" w:date="2025-06-12T18:32:00Z" w16du:dateUtc="2025-06-12T16:32:00Z">
            <w:rPr>
              <w:rFonts w:ascii="Courier New" w:eastAsia="Courier New" w:hAnsi="Courier New" w:cs="Courier New"/>
              <w:color w:val="D8DEE9"/>
              <w:sz w:val="18"/>
              <w:szCs w:val="18"/>
            </w:rPr>
          </w:rPrChange>
        </w:rPr>
        <w:t xml:space="preserve">  </w:t>
      </w:r>
    </w:p>
    <w:p w14:paraId="7E3878F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7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57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575"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5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77" w:author="Hayfa ZGAYA-BIAU" w:date="2025-06-12T18:32:00Z" w16du:dateUtc="2025-06-12T16:32:00Z">
            <w:rPr>
              <w:rFonts w:ascii="Courier New" w:eastAsia="Courier New" w:hAnsi="Courier New" w:cs="Courier New"/>
              <w:color w:val="EBC88D"/>
              <w:sz w:val="18"/>
              <w:szCs w:val="18"/>
            </w:rPr>
          </w:rPrChange>
        </w:rPr>
        <w:t>figure</w:t>
      </w:r>
      <w:proofErr w:type="spellEnd"/>
      <w:proofErr w:type="gramEnd"/>
      <w:r w:rsidRPr="008F3D9F">
        <w:rPr>
          <w:rFonts w:ascii="Courier New" w:eastAsia="Courier New" w:hAnsi="Courier New" w:cs="Courier New"/>
          <w:color w:val="D6D6DD"/>
          <w:sz w:val="18"/>
          <w:szCs w:val="18"/>
          <w:lang w:val="fr-FR"/>
          <w:rPrChange w:id="857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579" w:author="Hayfa ZGAYA-BIAU" w:date="2025-06-12T18:32:00Z" w16du:dateUtc="2025-06-12T16:32:00Z">
            <w:rPr>
              <w:rFonts w:ascii="Courier New" w:eastAsia="Courier New" w:hAnsi="Courier New" w:cs="Courier New"/>
              <w:i/>
              <w:color w:val="D6D6DD"/>
              <w:sz w:val="18"/>
              <w:szCs w:val="18"/>
            </w:rPr>
          </w:rPrChange>
        </w:rPr>
        <w:t>figsize</w:t>
      </w:r>
      <w:proofErr w:type="spellEnd"/>
      <w:proofErr w:type="gramStart"/>
      <w:r w:rsidRPr="008F3D9F">
        <w:rPr>
          <w:rFonts w:ascii="Courier New" w:eastAsia="Courier New" w:hAnsi="Courier New" w:cs="Courier New"/>
          <w:color w:val="D6D6DD"/>
          <w:sz w:val="18"/>
          <w:szCs w:val="18"/>
          <w:lang w:val="fr-FR"/>
          <w:rPrChange w:id="858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8581" w:author="Hayfa ZGAYA-BIAU" w:date="2025-06-12T18:32:00Z" w16du:dateUtc="2025-06-12T16:32:00Z">
            <w:rPr>
              <w:rFonts w:ascii="Courier New" w:eastAsia="Courier New" w:hAnsi="Courier New" w:cs="Courier New"/>
              <w:color w:val="EBC88D"/>
              <w:sz w:val="18"/>
              <w:szCs w:val="18"/>
            </w:rPr>
          </w:rPrChange>
        </w:rPr>
        <w:t>14</w:t>
      </w:r>
      <w:r w:rsidRPr="008F3D9F">
        <w:rPr>
          <w:rFonts w:ascii="Courier New" w:eastAsia="Courier New" w:hAnsi="Courier New" w:cs="Courier New"/>
          <w:color w:val="D6D6DD"/>
          <w:sz w:val="18"/>
          <w:szCs w:val="18"/>
          <w:lang w:val="fr-FR"/>
          <w:rPrChange w:id="85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83" w:author="Hayfa ZGAYA-BIAU" w:date="2025-06-12T18:32:00Z" w16du:dateUtc="2025-06-12T16:32:00Z">
            <w:rPr>
              <w:rFonts w:ascii="Courier New" w:eastAsia="Courier New" w:hAnsi="Courier New" w:cs="Courier New"/>
              <w:color w:val="EBC88D"/>
              <w:sz w:val="18"/>
              <w:szCs w:val="18"/>
            </w:rPr>
          </w:rPrChange>
        </w:rPr>
        <w:t>5</w:t>
      </w:r>
      <w:r w:rsidRPr="008F3D9F">
        <w:rPr>
          <w:rFonts w:ascii="Courier New" w:eastAsia="Courier New" w:hAnsi="Courier New" w:cs="Courier New"/>
          <w:color w:val="D6D6DD"/>
          <w:sz w:val="18"/>
          <w:szCs w:val="18"/>
          <w:lang w:val="fr-FR"/>
          <w:rPrChange w:id="8584" w:author="Hayfa ZGAYA-BIAU" w:date="2025-06-12T18:32:00Z" w16du:dateUtc="2025-06-12T16:32:00Z">
            <w:rPr>
              <w:rFonts w:ascii="Courier New" w:eastAsia="Courier New" w:hAnsi="Courier New" w:cs="Courier New"/>
              <w:color w:val="D6D6DD"/>
              <w:sz w:val="18"/>
              <w:szCs w:val="18"/>
            </w:rPr>
          </w:rPrChange>
        </w:rPr>
        <w:t>))</w:t>
      </w:r>
    </w:p>
    <w:p w14:paraId="5786085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58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586" w:author="Hayfa ZGAYA-BIAU" w:date="2025-06-12T18:32:00Z" w16du:dateUtc="2025-06-12T16:32:00Z">
            <w:rPr>
              <w:rFonts w:ascii="Courier New" w:eastAsia="Courier New" w:hAnsi="Courier New" w:cs="Courier New"/>
              <w:color w:val="D8DEE9"/>
              <w:sz w:val="18"/>
              <w:szCs w:val="18"/>
            </w:rPr>
          </w:rPrChange>
        </w:rPr>
        <w:t xml:space="preserve">  </w:t>
      </w:r>
    </w:p>
    <w:p w14:paraId="4BFB565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8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58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589"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5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91" w:author="Hayfa ZGAYA-BIAU" w:date="2025-06-12T18:32:00Z" w16du:dateUtc="2025-06-12T16:32:00Z">
            <w:rPr>
              <w:rFonts w:ascii="Courier New" w:eastAsia="Courier New" w:hAnsi="Courier New" w:cs="Courier New"/>
              <w:color w:val="EBC88D"/>
              <w:sz w:val="18"/>
              <w:szCs w:val="18"/>
            </w:rPr>
          </w:rPrChange>
        </w:rPr>
        <w:t>subplot</w:t>
      </w:r>
      <w:proofErr w:type="spellEnd"/>
      <w:proofErr w:type="gramEnd"/>
      <w:r w:rsidRPr="008F3D9F">
        <w:rPr>
          <w:rFonts w:ascii="Courier New" w:eastAsia="Courier New" w:hAnsi="Courier New" w:cs="Courier New"/>
          <w:color w:val="D6D6DD"/>
          <w:sz w:val="18"/>
          <w:szCs w:val="18"/>
          <w:lang w:val="fr-FR"/>
          <w:rPrChange w:id="85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93"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5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95"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85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597"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598" w:author="Hayfa ZGAYA-BIAU" w:date="2025-06-12T18:32:00Z" w16du:dateUtc="2025-06-12T16:32:00Z">
            <w:rPr>
              <w:rFonts w:ascii="Courier New" w:eastAsia="Courier New" w:hAnsi="Courier New" w:cs="Courier New"/>
              <w:color w:val="D6D6DD"/>
              <w:sz w:val="18"/>
              <w:szCs w:val="18"/>
            </w:rPr>
          </w:rPrChange>
        </w:rPr>
        <w:t>)</w:t>
      </w:r>
    </w:p>
    <w:p w14:paraId="042CF65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59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0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01"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03" w:author="Hayfa ZGAYA-BIAU" w:date="2025-06-12T18:32:00Z" w16du:dateUtc="2025-06-12T16:32:00Z">
            <w:rPr>
              <w:rFonts w:ascii="Courier New" w:eastAsia="Courier New" w:hAnsi="Courier New" w:cs="Courier New"/>
              <w:color w:val="EBC88D"/>
              <w:sz w:val="18"/>
              <w:szCs w:val="18"/>
            </w:rPr>
          </w:rPrChange>
        </w:rPr>
        <w:t>plot</w:t>
      </w:r>
      <w:proofErr w:type="spellEnd"/>
      <w:proofErr w:type="gramEnd"/>
      <w:r w:rsidRPr="008F3D9F">
        <w:rPr>
          <w:rFonts w:ascii="Courier New" w:eastAsia="Courier New" w:hAnsi="Courier New" w:cs="Courier New"/>
          <w:color w:val="D6D6DD"/>
          <w:sz w:val="18"/>
          <w:szCs w:val="18"/>
          <w:lang w:val="fr-FR"/>
          <w:rPrChange w:id="860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8605" w:author="Hayfa ZGAYA-BIAU" w:date="2025-06-12T18:32:00Z" w16du:dateUtc="2025-06-12T16:32:00Z">
            <w:rPr>
              <w:rFonts w:ascii="Courier New" w:eastAsia="Courier New" w:hAnsi="Courier New" w:cs="Courier New"/>
              <w:color w:val="94C1FA"/>
              <w:sz w:val="18"/>
              <w:szCs w:val="18"/>
            </w:rPr>
          </w:rPrChange>
        </w:rPr>
        <w:t>epochs</w:t>
      </w:r>
      <w:proofErr w:type="spellEnd"/>
      <w:r w:rsidRPr="008F3D9F">
        <w:rPr>
          <w:rFonts w:ascii="Courier New" w:eastAsia="Courier New" w:hAnsi="Courier New" w:cs="Courier New"/>
          <w:color w:val="D6D6DD"/>
          <w:sz w:val="18"/>
          <w:szCs w:val="18"/>
          <w:lang w:val="fr-FR"/>
          <w:rPrChange w:id="86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8608" w:author="Hayfa ZGAYA-BIAU" w:date="2025-06-12T18:32:00Z" w16du:dateUtc="2025-06-12T16:32:00Z">
            <w:rPr>
              <w:rFonts w:ascii="Courier New" w:eastAsia="Courier New" w:hAnsi="Courier New" w:cs="Courier New"/>
              <w:color w:val="94C1FA"/>
              <w:sz w:val="18"/>
              <w:szCs w:val="18"/>
            </w:rPr>
          </w:rPrChange>
        </w:rPr>
        <w:t>acc</w:t>
      </w:r>
      <w:r w:rsidRPr="008F3D9F">
        <w:rPr>
          <w:rFonts w:ascii="Courier New" w:eastAsia="Courier New" w:hAnsi="Courier New" w:cs="Courier New"/>
          <w:color w:val="D6D6DD"/>
          <w:sz w:val="18"/>
          <w:szCs w:val="18"/>
          <w:lang w:val="fr-FR"/>
          <w:rPrChange w:id="86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611" w:author="Hayfa ZGAYA-BIAU" w:date="2025-06-12T18:32:00Z" w16du:dateUtc="2025-06-12T16:32:00Z">
            <w:rPr>
              <w:rFonts w:ascii="Courier New" w:eastAsia="Courier New" w:hAnsi="Courier New" w:cs="Courier New"/>
              <w:color w:val="E394DC"/>
              <w:sz w:val="18"/>
              <w:szCs w:val="18"/>
            </w:rPr>
          </w:rPrChange>
        </w:rPr>
        <w:t>'b'</w:t>
      </w:r>
      <w:r w:rsidRPr="008F3D9F">
        <w:rPr>
          <w:rFonts w:ascii="Courier New" w:eastAsia="Courier New" w:hAnsi="Courier New" w:cs="Courier New"/>
          <w:color w:val="D6D6DD"/>
          <w:sz w:val="18"/>
          <w:szCs w:val="18"/>
          <w:lang w:val="fr-FR"/>
          <w:rPrChange w:id="86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614" w:author="Hayfa ZGAYA-BIAU" w:date="2025-06-12T18:32:00Z" w16du:dateUtc="2025-06-12T16:32:00Z">
            <w:rPr>
              <w:rFonts w:ascii="Courier New" w:eastAsia="Courier New" w:hAnsi="Courier New" w:cs="Courier New"/>
              <w:i/>
              <w:color w:val="D6D6DD"/>
              <w:sz w:val="18"/>
              <w:szCs w:val="18"/>
            </w:rPr>
          </w:rPrChange>
        </w:rPr>
        <w:t>label</w:t>
      </w:r>
      <w:r w:rsidRPr="008F3D9F">
        <w:rPr>
          <w:rFonts w:ascii="Courier New" w:eastAsia="Courier New" w:hAnsi="Courier New" w:cs="Courier New"/>
          <w:color w:val="D6D6DD"/>
          <w:sz w:val="18"/>
          <w:szCs w:val="18"/>
          <w:lang w:val="fr-FR"/>
          <w:rPrChange w:id="86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616" w:author="Hayfa ZGAYA-BIAU" w:date="2025-06-12T18:32:00Z" w16du:dateUtc="2025-06-12T16:32:00Z">
            <w:rPr>
              <w:rFonts w:ascii="Courier New" w:eastAsia="Courier New" w:hAnsi="Courier New" w:cs="Courier New"/>
              <w:color w:val="E394DC"/>
              <w:sz w:val="18"/>
              <w:szCs w:val="18"/>
            </w:rPr>
          </w:rPrChange>
        </w:rPr>
        <w:t xml:space="preserve">'Training </w:t>
      </w:r>
      <w:proofErr w:type="spellStart"/>
      <w:r w:rsidRPr="008F3D9F">
        <w:rPr>
          <w:rFonts w:ascii="Courier New" w:eastAsia="Courier New" w:hAnsi="Courier New" w:cs="Courier New"/>
          <w:color w:val="E394DC"/>
          <w:sz w:val="18"/>
          <w:szCs w:val="18"/>
          <w:lang w:val="fr-FR"/>
          <w:rPrChange w:id="8617"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61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619" w:author="Hayfa ZGAYA-BIAU" w:date="2025-06-12T18:32:00Z" w16du:dateUtc="2025-06-12T16:32:00Z">
            <w:rPr>
              <w:rFonts w:ascii="Courier New" w:eastAsia="Courier New" w:hAnsi="Courier New" w:cs="Courier New"/>
              <w:color w:val="D6D6DD"/>
              <w:sz w:val="18"/>
              <w:szCs w:val="18"/>
            </w:rPr>
          </w:rPrChange>
        </w:rPr>
        <w:t>)</w:t>
      </w:r>
    </w:p>
    <w:p w14:paraId="4BF254A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2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2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22"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24" w:author="Hayfa ZGAYA-BIAU" w:date="2025-06-12T18:32:00Z" w16du:dateUtc="2025-06-12T16:32:00Z">
            <w:rPr>
              <w:rFonts w:ascii="Courier New" w:eastAsia="Courier New" w:hAnsi="Courier New" w:cs="Courier New"/>
              <w:color w:val="EBC88D"/>
              <w:sz w:val="18"/>
              <w:szCs w:val="18"/>
            </w:rPr>
          </w:rPrChange>
        </w:rPr>
        <w:t>plot</w:t>
      </w:r>
      <w:proofErr w:type="spellEnd"/>
      <w:proofErr w:type="gramEnd"/>
      <w:r w:rsidRPr="008F3D9F">
        <w:rPr>
          <w:rFonts w:ascii="Courier New" w:eastAsia="Courier New" w:hAnsi="Courier New" w:cs="Courier New"/>
          <w:color w:val="D6D6DD"/>
          <w:sz w:val="18"/>
          <w:szCs w:val="18"/>
          <w:lang w:val="fr-FR"/>
          <w:rPrChange w:id="862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8626" w:author="Hayfa ZGAYA-BIAU" w:date="2025-06-12T18:32:00Z" w16du:dateUtc="2025-06-12T16:32:00Z">
            <w:rPr>
              <w:rFonts w:ascii="Courier New" w:eastAsia="Courier New" w:hAnsi="Courier New" w:cs="Courier New"/>
              <w:color w:val="94C1FA"/>
              <w:sz w:val="18"/>
              <w:szCs w:val="18"/>
            </w:rPr>
          </w:rPrChange>
        </w:rPr>
        <w:t>epochs</w:t>
      </w:r>
      <w:proofErr w:type="spellEnd"/>
      <w:r w:rsidRPr="008F3D9F">
        <w:rPr>
          <w:rFonts w:ascii="Courier New" w:eastAsia="Courier New" w:hAnsi="Courier New" w:cs="Courier New"/>
          <w:color w:val="D6D6DD"/>
          <w:sz w:val="18"/>
          <w:szCs w:val="18"/>
          <w:lang w:val="fr-FR"/>
          <w:rPrChange w:id="86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2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629" w:author="Hayfa ZGAYA-BIAU" w:date="2025-06-12T18:32:00Z" w16du:dateUtc="2025-06-12T16:32:00Z">
            <w:rPr>
              <w:rFonts w:ascii="Courier New" w:eastAsia="Courier New" w:hAnsi="Courier New" w:cs="Courier New"/>
              <w:color w:val="94C1FA"/>
              <w:sz w:val="18"/>
              <w:szCs w:val="18"/>
            </w:rPr>
          </w:rPrChange>
        </w:rPr>
        <w:t>val_acc</w:t>
      </w:r>
      <w:proofErr w:type="spellEnd"/>
      <w:r w:rsidRPr="008F3D9F">
        <w:rPr>
          <w:rFonts w:ascii="Courier New" w:eastAsia="Courier New" w:hAnsi="Courier New" w:cs="Courier New"/>
          <w:color w:val="D6D6DD"/>
          <w:sz w:val="18"/>
          <w:szCs w:val="18"/>
          <w:lang w:val="fr-FR"/>
          <w:rPrChange w:id="86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632" w:author="Hayfa ZGAYA-BIAU" w:date="2025-06-12T18:32:00Z" w16du:dateUtc="2025-06-12T16:32:00Z">
            <w:rPr>
              <w:rFonts w:ascii="Courier New" w:eastAsia="Courier New" w:hAnsi="Courier New" w:cs="Courier New"/>
              <w:color w:val="E394DC"/>
              <w:sz w:val="18"/>
              <w:szCs w:val="18"/>
            </w:rPr>
          </w:rPrChange>
        </w:rPr>
        <w:t>'r'</w:t>
      </w:r>
      <w:r w:rsidRPr="008F3D9F">
        <w:rPr>
          <w:rFonts w:ascii="Courier New" w:eastAsia="Courier New" w:hAnsi="Courier New" w:cs="Courier New"/>
          <w:color w:val="D6D6DD"/>
          <w:sz w:val="18"/>
          <w:szCs w:val="18"/>
          <w:lang w:val="fr-FR"/>
          <w:rPrChange w:id="86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635" w:author="Hayfa ZGAYA-BIAU" w:date="2025-06-12T18:32:00Z" w16du:dateUtc="2025-06-12T16:32:00Z">
            <w:rPr>
              <w:rFonts w:ascii="Courier New" w:eastAsia="Courier New" w:hAnsi="Courier New" w:cs="Courier New"/>
              <w:i/>
              <w:color w:val="D6D6DD"/>
              <w:sz w:val="18"/>
              <w:szCs w:val="18"/>
            </w:rPr>
          </w:rPrChange>
        </w:rPr>
        <w:t>label</w:t>
      </w:r>
      <w:r w:rsidRPr="008F3D9F">
        <w:rPr>
          <w:rFonts w:ascii="Courier New" w:eastAsia="Courier New" w:hAnsi="Courier New" w:cs="Courier New"/>
          <w:color w:val="D6D6DD"/>
          <w:sz w:val="18"/>
          <w:szCs w:val="18"/>
          <w:lang w:val="fr-FR"/>
          <w:rPrChange w:id="86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637" w:author="Hayfa ZGAYA-BIAU" w:date="2025-06-12T18:32:00Z" w16du:dateUtc="2025-06-12T16:32:00Z">
            <w:rPr>
              <w:rFonts w:ascii="Courier New" w:eastAsia="Courier New" w:hAnsi="Courier New" w:cs="Courier New"/>
              <w:color w:val="E394DC"/>
              <w:sz w:val="18"/>
              <w:szCs w:val="18"/>
            </w:rPr>
          </w:rPrChange>
        </w:rPr>
        <w:t xml:space="preserve">'Validation </w:t>
      </w:r>
      <w:proofErr w:type="spellStart"/>
      <w:r w:rsidRPr="008F3D9F">
        <w:rPr>
          <w:rFonts w:ascii="Courier New" w:eastAsia="Courier New" w:hAnsi="Courier New" w:cs="Courier New"/>
          <w:color w:val="E394DC"/>
          <w:sz w:val="18"/>
          <w:szCs w:val="18"/>
          <w:lang w:val="fr-FR"/>
          <w:rPrChange w:id="8638"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63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640" w:author="Hayfa ZGAYA-BIAU" w:date="2025-06-12T18:32:00Z" w16du:dateUtc="2025-06-12T16:32:00Z">
            <w:rPr>
              <w:rFonts w:ascii="Courier New" w:eastAsia="Courier New" w:hAnsi="Courier New" w:cs="Courier New"/>
              <w:color w:val="D6D6DD"/>
              <w:sz w:val="18"/>
              <w:szCs w:val="18"/>
            </w:rPr>
          </w:rPrChange>
        </w:rPr>
        <w:t>)</w:t>
      </w:r>
    </w:p>
    <w:p w14:paraId="2AA71CC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4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4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4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45" w:author="Hayfa ZGAYA-BIAU" w:date="2025-06-12T18:32:00Z" w16du:dateUtc="2025-06-12T16:32:00Z">
            <w:rPr>
              <w:rFonts w:ascii="Courier New" w:eastAsia="Courier New" w:hAnsi="Courier New" w:cs="Courier New"/>
              <w:color w:val="EBC88D"/>
              <w:sz w:val="18"/>
              <w:szCs w:val="18"/>
            </w:rPr>
          </w:rPrChange>
        </w:rPr>
        <w:t>title</w:t>
      </w:r>
      <w:proofErr w:type="spellEnd"/>
      <w:proofErr w:type="gramEnd"/>
      <w:r w:rsidRPr="008F3D9F">
        <w:rPr>
          <w:rFonts w:ascii="Courier New" w:eastAsia="Courier New" w:hAnsi="Courier New" w:cs="Courier New"/>
          <w:color w:val="D6D6DD"/>
          <w:sz w:val="18"/>
          <w:szCs w:val="18"/>
          <w:lang w:val="fr-FR"/>
          <w:rPrChange w:id="86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647" w:author="Hayfa ZGAYA-BIAU" w:date="2025-06-12T18:32:00Z" w16du:dateUtc="2025-06-12T16:32:00Z">
            <w:rPr>
              <w:rFonts w:ascii="Courier New" w:eastAsia="Courier New" w:hAnsi="Courier New" w:cs="Courier New"/>
              <w:color w:val="E394DC"/>
              <w:sz w:val="18"/>
              <w:szCs w:val="18"/>
            </w:rPr>
          </w:rPrChange>
        </w:rPr>
        <w:t xml:space="preserve">'Training and Validation </w:t>
      </w:r>
      <w:proofErr w:type="spellStart"/>
      <w:r w:rsidRPr="008F3D9F">
        <w:rPr>
          <w:rFonts w:ascii="Courier New" w:eastAsia="Courier New" w:hAnsi="Courier New" w:cs="Courier New"/>
          <w:color w:val="E394DC"/>
          <w:sz w:val="18"/>
          <w:szCs w:val="18"/>
          <w:lang w:val="fr-FR"/>
          <w:rPrChange w:id="8648"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64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650" w:author="Hayfa ZGAYA-BIAU" w:date="2025-06-12T18:32:00Z" w16du:dateUtc="2025-06-12T16:32:00Z">
            <w:rPr>
              <w:rFonts w:ascii="Courier New" w:eastAsia="Courier New" w:hAnsi="Courier New" w:cs="Courier New"/>
              <w:color w:val="D6D6DD"/>
              <w:sz w:val="18"/>
              <w:szCs w:val="18"/>
            </w:rPr>
          </w:rPrChange>
        </w:rPr>
        <w:t>)</w:t>
      </w:r>
    </w:p>
    <w:p w14:paraId="680702E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5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5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5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55" w:author="Hayfa ZGAYA-BIAU" w:date="2025-06-12T18:32:00Z" w16du:dateUtc="2025-06-12T16:32:00Z">
            <w:rPr>
              <w:rFonts w:ascii="Courier New" w:eastAsia="Courier New" w:hAnsi="Courier New" w:cs="Courier New"/>
              <w:color w:val="EBC88D"/>
              <w:sz w:val="18"/>
              <w:szCs w:val="18"/>
            </w:rPr>
          </w:rPrChange>
        </w:rPr>
        <w:t>xlabel</w:t>
      </w:r>
      <w:proofErr w:type="spellEnd"/>
      <w:proofErr w:type="gramEnd"/>
      <w:r w:rsidRPr="008F3D9F">
        <w:rPr>
          <w:rFonts w:ascii="Courier New" w:eastAsia="Courier New" w:hAnsi="Courier New" w:cs="Courier New"/>
          <w:color w:val="D6D6DD"/>
          <w:sz w:val="18"/>
          <w:szCs w:val="18"/>
          <w:lang w:val="fr-FR"/>
          <w:rPrChange w:id="86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65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658" w:author="Hayfa ZGAYA-BIAU" w:date="2025-06-12T18:32:00Z" w16du:dateUtc="2025-06-12T16:32:00Z">
            <w:rPr>
              <w:rFonts w:ascii="Courier New" w:eastAsia="Courier New" w:hAnsi="Courier New" w:cs="Courier New"/>
              <w:color w:val="E394DC"/>
              <w:sz w:val="18"/>
              <w:szCs w:val="18"/>
            </w:rPr>
          </w:rPrChange>
        </w:rPr>
        <w:t>Epochs</w:t>
      </w:r>
      <w:proofErr w:type="spellEnd"/>
      <w:r w:rsidRPr="008F3D9F">
        <w:rPr>
          <w:rFonts w:ascii="Courier New" w:eastAsia="Courier New" w:hAnsi="Courier New" w:cs="Courier New"/>
          <w:color w:val="E394DC"/>
          <w:sz w:val="18"/>
          <w:szCs w:val="18"/>
          <w:lang w:val="fr-FR"/>
          <w:rPrChange w:id="865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660" w:author="Hayfa ZGAYA-BIAU" w:date="2025-06-12T18:32:00Z" w16du:dateUtc="2025-06-12T16:32:00Z">
            <w:rPr>
              <w:rFonts w:ascii="Courier New" w:eastAsia="Courier New" w:hAnsi="Courier New" w:cs="Courier New"/>
              <w:color w:val="D6D6DD"/>
              <w:sz w:val="18"/>
              <w:szCs w:val="18"/>
            </w:rPr>
          </w:rPrChange>
        </w:rPr>
        <w:t>)</w:t>
      </w:r>
    </w:p>
    <w:p w14:paraId="7006921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6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6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6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65" w:author="Hayfa ZGAYA-BIAU" w:date="2025-06-12T18:32:00Z" w16du:dateUtc="2025-06-12T16:32:00Z">
            <w:rPr>
              <w:rFonts w:ascii="Courier New" w:eastAsia="Courier New" w:hAnsi="Courier New" w:cs="Courier New"/>
              <w:color w:val="EBC88D"/>
              <w:sz w:val="18"/>
              <w:szCs w:val="18"/>
            </w:rPr>
          </w:rPrChange>
        </w:rPr>
        <w:t>ylabel</w:t>
      </w:r>
      <w:proofErr w:type="spellEnd"/>
      <w:proofErr w:type="gramEnd"/>
      <w:r w:rsidRPr="008F3D9F">
        <w:rPr>
          <w:rFonts w:ascii="Courier New" w:eastAsia="Courier New" w:hAnsi="Courier New" w:cs="Courier New"/>
          <w:color w:val="D6D6DD"/>
          <w:sz w:val="18"/>
          <w:szCs w:val="18"/>
          <w:lang w:val="fr-FR"/>
          <w:rPrChange w:id="86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66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668"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66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670" w:author="Hayfa ZGAYA-BIAU" w:date="2025-06-12T18:32:00Z" w16du:dateUtc="2025-06-12T16:32:00Z">
            <w:rPr>
              <w:rFonts w:ascii="Courier New" w:eastAsia="Courier New" w:hAnsi="Courier New" w:cs="Courier New"/>
              <w:color w:val="D6D6DD"/>
              <w:sz w:val="18"/>
              <w:szCs w:val="18"/>
            </w:rPr>
          </w:rPrChange>
        </w:rPr>
        <w:t>)</w:t>
      </w:r>
    </w:p>
    <w:p w14:paraId="471F24B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7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75" w:author="Hayfa ZGAYA-BIAU" w:date="2025-06-12T18:32:00Z" w16du:dateUtc="2025-06-12T16:32:00Z">
            <w:rPr>
              <w:rFonts w:ascii="Courier New" w:eastAsia="Courier New" w:hAnsi="Courier New" w:cs="Courier New"/>
              <w:color w:val="EBC88D"/>
              <w:sz w:val="18"/>
              <w:szCs w:val="18"/>
            </w:rPr>
          </w:rPrChange>
        </w:rPr>
        <w:t>legend</w:t>
      </w:r>
      <w:proofErr w:type="spellEnd"/>
      <w:proofErr w:type="gramEnd"/>
      <w:r w:rsidRPr="008F3D9F">
        <w:rPr>
          <w:rFonts w:ascii="Courier New" w:eastAsia="Courier New" w:hAnsi="Courier New" w:cs="Courier New"/>
          <w:color w:val="D6D6DD"/>
          <w:sz w:val="18"/>
          <w:szCs w:val="18"/>
          <w:lang w:val="fr-FR"/>
          <w:rPrChange w:id="8676" w:author="Hayfa ZGAYA-BIAU" w:date="2025-06-12T18:32:00Z" w16du:dateUtc="2025-06-12T16:32:00Z">
            <w:rPr>
              <w:rFonts w:ascii="Courier New" w:eastAsia="Courier New" w:hAnsi="Courier New" w:cs="Courier New"/>
              <w:color w:val="D6D6DD"/>
              <w:sz w:val="18"/>
              <w:szCs w:val="18"/>
            </w:rPr>
          </w:rPrChange>
        </w:rPr>
        <w:t>()</w:t>
      </w:r>
    </w:p>
    <w:p w14:paraId="10D1634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67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678" w:author="Hayfa ZGAYA-BIAU" w:date="2025-06-12T18:32:00Z" w16du:dateUtc="2025-06-12T16:32:00Z">
            <w:rPr>
              <w:rFonts w:ascii="Courier New" w:eastAsia="Courier New" w:hAnsi="Courier New" w:cs="Courier New"/>
              <w:color w:val="D8DEE9"/>
              <w:sz w:val="18"/>
              <w:szCs w:val="18"/>
            </w:rPr>
          </w:rPrChange>
        </w:rPr>
        <w:t xml:space="preserve">  </w:t>
      </w:r>
    </w:p>
    <w:p w14:paraId="4BDA042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7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80"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D1D1D1"/>
          <w:sz w:val="18"/>
          <w:szCs w:val="18"/>
          <w:lang w:val="fr-FR"/>
          <w:rPrChange w:id="8681"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83" w:author="Hayfa ZGAYA-BIAU" w:date="2025-06-12T18:32:00Z" w16du:dateUtc="2025-06-12T16:32:00Z">
            <w:rPr>
              <w:rFonts w:ascii="Courier New" w:eastAsia="Courier New" w:hAnsi="Courier New" w:cs="Courier New"/>
              <w:color w:val="EBC88D"/>
              <w:sz w:val="18"/>
              <w:szCs w:val="18"/>
            </w:rPr>
          </w:rPrChange>
        </w:rPr>
        <w:t>subplot</w:t>
      </w:r>
      <w:proofErr w:type="spellEnd"/>
      <w:proofErr w:type="gramEnd"/>
      <w:r w:rsidRPr="008F3D9F">
        <w:rPr>
          <w:rFonts w:ascii="Courier New" w:eastAsia="Courier New" w:hAnsi="Courier New" w:cs="Courier New"/>
          <w:color w:val="D6D6DD"/>
          <w:sz w:val="18"/>
          <w:szCs w:val="18"/>
          <w:lang w:val="fr-FR"/>
          <w:rPrChange w:id="86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85"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6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87"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86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89"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8690" w:author="Hayfa ZGAYA-BIAU" w:date="2025-06-12T18:32:00Z" w16du:dateUtc="2025-06-12T16:32:00Z">
            <w:rPr>
              <w:rFonts w:ascii="Courier New" w:eastAsia="Courier New" w:hAnsi="Courier New" w:cs="Courier New"/>
              <w:color w:val="D6D6DD"/>
              <w:sz w:val="18"/>
              <w:szCs w:val="18"/>
            </w:rPr>
          </w:rPrChange>
        </w:rPr>
        <w:t>)</w:t>
      </w:r>
    </w:p>
    <w:p w14:paraId="05DE9EA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69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69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69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6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695" w:author="Hayfa ZGAYA-BIAU" w:date="2025-06-12T18:32:00Z" w16du:dateUtc="2025-06-12T16:32:00Z">
            <w:rPr>
              <w:rFonts w:ascii="Courier New" w:eastAsia="Courier New" w:hAnsi="Courier New" w:cs="Courier New"/>
              <w:color w:val="EBC88D"/>
              <w:sz w:val="18"/>
              <w:szCs w:val="18"/>
            </w:rPr>
          </w:rPrChange>
        </w:rPr>
        <w:t>plot</w:t>
      </w:r>
      <w:proofErr w:type="spellEnd"/>
      <w:proofErr w:type="gramEnd"/>
      <w:r w:rsidRPr="008F3D9F">
        <w:rPr>
          <w:rFonts w:ascii="Courier New" w:eastAsia="Courier New" w:hAnsi="Courier New" w:cs="Courier New"/>
          <w:color w:val="D6D6DD"/>
          <w:sz w:val="18"/>
          <w:szCs w:val="18"/>
          <w:lang w:val="fr-FR"/>
          <w:rPrChange w:id="869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8697" w:author="Hayfa ZGAYA-BIAU" w:date="2025-06-12T18:32:00Z" w16du:dateUtc="2025-06-12T16:32:00Z">
            <w:rPr>
              <w:rFonts w:ascii="Courier New" w:eastAsia="Courier New" w:hAnsi="Courier New" w:cs="Courier New"/>
              <w:color w:val="94C1FA"/>
              <w:sz w:val="18"/>
              <w:szCs w:val="18"/>
            </w:rPr>
          </w:rPrChange>
        </w:rPr>
        <w:t>epochs</w:t>
      </w:r>
      <w:proofErr w:type="spellEnd"/>
      <w:r w:rsidRPr="008F3D9F">
        <w:rPr>
          <w:rFonts w:ascii="Courier New" w:eastAsia="Courier New" w:hAnsi="Courier New" w:cs="Courier New"/>
          <w:color w:val="D6D6DD"/>
          <w:sz w:val="18"/>
          <w:szCs w:val="18"/>
          <w:lang w:val="fr-FR"/>
          <w:rPrChange w:id="86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69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700" w:author="Hayfa ZGAYA-BIAU" w:date="2025-06-12T18:32:00Z" w16du:dateUtc="2025-06-12T16:32:00Z">
            <w:rPr>
              <w:rFonts w:ascii="Courier New" w:eastAsia="Courier New" w:hAnsi="Courier New" w:cs="Courier New"/>
              <w:color w:val="94C1FA"/>
              <w:sz w:val="18"/>
              <w:szCs w:val="18"/>
            </w:rPr>
          </w:rPrChange>
        </w:rPr>
        <w:t>loss</w:t>
      </w:r>
      <w:proofErr w:type="spellEnd"/>
      <w:r w:rsidRPr="008F3D9F">
        <w:rPr>
          <w:rFonts w:ascii="Courier New" w:eastAsia="Courier New" w:hAnsi="Courier New" w:cs="Courier New"/>
          <w:color w:val="D6D6DD"/>
          <w:sz w:val="18"/>
          <w:szCs w:val="18"/>
          <w:lang w:val="fr-FR"/>
          <w:rPrChange w:id="87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7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703" w:author="Hayfa ZGAYA-BIAU" w:date="2025-06-12T18:32:00Z" w16du:dateUtc="2025-06-12T16:32:00Z">
            <w:rPr>
              <w:rFonts w:ascii="Courier New" w:eastAsia="Courier New" w:hAnsi="Courier New" w:cs="Courier New"/>
              <w:color w:val="E394DC"/>
              <w:sz w:val="18"/>
              <w:szCs w:val="18"/>
            </w:rPr>
          </w:rPrChange>
        </w:rPr>
        <w:t>'b'</w:t>
      </w:r>
      <w:r w:rsidRPr="008F3D9F">
        <w:rPr>
          <w:rFonts w:ascii="Courier New" w:eastAsia="Courier New" w:hAnsi="Courier New" w:cs="Courier New"/>
          <w:color w:val="D6D6DD"/>
          <w:sz w:val="18"/>
          <w:szCs w:val="18"/>
          <w:lang w:val="fr-FR"/>
          <w:rPrChange w:id="87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7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706" w:author="Hayfa ZGAYA-BIAU" w:date="2025-06-12T18:32:00Z" w16du:dateUtc="2025-06-12T16:32:00Z">
            <w:rPr>
              <w:rFonts w:ascii="Courier New" w:eastAsia="Courier New" w:hAnsi="Courier New" w:cs="Courier New"/>
              <w:i/>
              <w:color w:val="D6D6DD"/>
              <w:sz w:val="18"/>
              <w:szCs w:val="18"/>
            </w:rPr>
          </w:rPrChange>
        </w:rPr>
        <w:t>label</w:t>
      </w:r>
      <w:r w:rsidRPr="008F3D9F">
        <w:rPr>
          <w:rFonts w:ascii="Courier New" w:eastAsia="Courier New" w:hAnsi="Courier New" w:cs="Courier New"/>
          <w:color w:val="D6D6DD"/>
          <w:sz w:val="18"/>
          <w:szCs w:val="18"/>
          <w:lang w:val="fr-FR"/>
          <w:rPrChange w:id="87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708" w:author="Hayfa ZGAYA-BIAU" w:date="2025-06-12T18:32:00Z" w16du:dateUtc="2025-06-12T16:32:00Z">
            <w:rPr>
              <w:rFonts w:ascii="Courier New" w:eastAsia="Courier New" w:hAnsi="Courier New" w:cs="Courier New"/>
              <w:color w:val="E394DC"/>
              <w:sz w:val="18"/>
              <w:szCs w:val="18"/>
            </w:rPr>
          </w:rPrChange>
        </w:rPr>
        <w:t xml:space="preserve">'Training </w:t>
      </w:r>
      <w:proofErr w:type="spellStart"/>
      <w:r w:rsidRPr="008F3D9F">
        <w:rPr>
          <w:rFonts w:ascii="Courier New" w:eastAsia="Courier New" w:hAnsi="Courier New" w:cs="Courier New"/>
          <w:color w:val="E394DC"/>
          <w:sz w:val="18"/>
          <w:szCs w:val="18"/>
          <w:lang w:val="fr-FR"/>
          <w:rPrChange w:id="8709"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71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711" w:author="Hayfa ZGAYA-BIAU" w:date="2025-06-12T18:32:00Z" w16du:dateUtc="2025-06-12T16:32:00Z">
            <w:rPr>
              <w:rFonts w:ascii="Courier New" w:eastAsia="Courier New" w:hAnsi="Courier New" w:cs="Courier New"/>
              <w:color w:val="D6D6DD"/>
              <w:sz w:val="18"/>
              <w:szCs w:val="18"/>
            </w:rPr>
          </w:rPrChange>
        </w:rPr>
        <w:t>)</w:t>
      </w:r>
    </w:p>
    <w:p w14:paraId="4878DC2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1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14"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16" w:author="Hayfa ZGAYA-BIAU" w:date="2025-06-12T18:32:00Z" w16du:dateUtc="2025-06-12T16:32:00Z">
            <w:rPr>
              <w:rFonts w:ascii="Courier New" w:eastAsia="Courier New" w:hAnsi="Courier New" w:cs="Courier New"/>
              <w:color w:val="EBC88D"/>
              <w:sz w:val="18"/>
              <w:szCs w:val="18"/>
            </w:rPr>
          </w:rPrChange>
        </w:rPr>
        <w:t>plot</w:t>
      </w:r>
      <w:proofErr w:type="spellEnd"/>
      <w:proofErr w:type="gramEnd"/>
      <w:r w:rsidRPr="008F3D9F">
        <w:rPr>
          <w:rFonts w:ascii="Courier New" w:eastAsia="Courier New" w:hAnsi="Courier New" w:cs="Courier New"/>
          <w:color w:val="D6D6DD"/>
          <w:sz w:val="18"/>
          <w:szCs w:val="18"/>
          <w:lang w:val="fr-FR"/>
          <w:rPrChange w:id="871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8718" w:author="Hayfa ZGAYA-BIAU" w:date="2025-06-12T18:32:00Z" w16du:dateUtc="2025-06-12T16:32:00Z">
            <w:rPr>
              <w:rFonts w:ascii="Courier New" w:eastAsia="Courier New" w:hAnsi="Courier New" w:cs="Courier New"/>
              <w:color w:val="94C1FA"/>
              <w:sz w:val="18"/>
              <w:szCs w:val="18"/>
            </w:rPr>
          </w:rPrChange>
        </w:rPr>
        <w:t>epochs</w:t>
      </w:r>
      <w:proofErr w:type="spellEnd"/>
      <w:r w:rsidRPr="008F3D9F">
        <w:rPr>
          <w:rFonts w:ascii="Courier New" w:eastAsia="Courier New" w:hAnsi="Courier New" w:cs="Courier New"/>
          <w:color w:val="D6D6DD"/>
          <w:sz w:val="18"/>
          <w:szCs w:val="18"/>
          <w:lang w:val="fr-FR"/>
          <w:rPrChange w:id="87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72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721" w:author="Hayfa ZGAYA-BIAU" w:date="2025-06-12T18:32:00Z" w16du:dateUtc="2025-06-12T16:32:00Z">
            <w:rPr>
              <w:rFonts w:ascii="Courier New" w:eastAsia="Courier New" w:hAnsi="Courier New" w:cs="Courier New"/>
              <w:color w:val="94C1FA"/>
              <w:sz w:val="18"/>
              <w:szCs w:val="18"/>
            </w:rPr>
          </w:rPrChange>
        </w:rPr>
        <w:t>val_loss</w:t>
      </w:r>
      <w:proofErr w:type="spellEnd"/>
      <w:r w:rsidRPr="008F3D9F">
        <w:rPr>
          <w:rFonts w:ascii="Courier New" w:eastAsia="Courier New" w:hAnsi="Courier New" w:cs="Courier New"/>
          <w:color w:val="D6D6DD"/>
          <w:sz w:val="18"/>
          <w:szCs w:val="18"/>
          <w:lang w:val="fr-FR"/>
          <w:rPrChange w:id="87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7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724" w:author="Hayfa ZGAYA-BIAU" w:date="2025-06-12T18:32:00Z" w16du:dateUtc="2025-06-12T16:32:00Z">
            <w:rPr>
              <w:rFonts w:ascii="Courier New" w:eastAsia="Courier New" w:hAnsi="Courier New" w:cs="Courier New"/>
              <w:color w:val="E394DC"/>
              <w:sz w:val="18"/>
              <w:szCs w:val="18"/>
            </w:rPr>
          </w:rPrChange>
        </w:rPr>
        <w:t>'r'</w:t>
      </w:r>
      <w:r w:rsidRPr="008F3D9F">
        <w:rPr>
          <w:rFonts w:ascii="Courier New" w:eastAsia="Courier New" w:hAnsi="Courier New" w:cs="Courier New"/>
          <w:color w:val="D6D6DD"/>
          <w:sz w:val="18"/>
          <w:szCs w:val="18"/>
          <w:lang w:val="fr-FR"/>
          <w:rPrChange w:id="87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72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727" w:author="Hayfa ZGAYA-BIAU" w:date="2025-06-12T18:32:00Z" w16du:dateUtc="2025-06-12T16:32:00Z">
            <w:rPr>
              <w:rFonts w:ascii="Courier New" w:eastAsia="Courier New" w:hAnsi="Courier New" w:cs="Courier New"/>
              <w:i/>
              <w:color w:val="D6D6DD"/>
              <w:sz w:val="18"/>
              <w:szCs w:val="18"/>
            </w:rPr>
          </w:rPrChange>
        </w:rPr>
        <w:t>label</w:t>
      </w:r>
      <w:r w:rsidRPr="008F3D9F">
        <w:rPr>
          <w:rFonts w:ascii="Courier New" w:eastAsia="Courier New" w:hAnsi="Courier New" w:cs="Courier New"/>
          <w:color w:val="D6D6DD"/>
          <w:sz w:val="18"/>
          <w:szCs w:val="18"/>
          <w:lang w:val="fr-FR"/>
          <w:rPrChange w:id="87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729" w:author="Hayfa ZGAYA-BIAU" w:date="2025-06-12T18:32:00Z" w16du:dateUtc="2025-06-12T16:32:00Z">
            <w:rPr>
              <w:rFonts w:ascii="Courier New" w:eastAsia="Courier New" w:hAnsi="Courier New" w:cs="Courier New"/>
              <w:color w:val="E394DC"/>
              <w:sz w:val="18"/>
              <w:szCs w:val="18"/>
            </w:rPr>
          </w:rPrChange>
        </w:rPr>
        <w:t xml:space="preserve">'Validation </w:t>
      </w:r>
      <w:proofErr w:type="spellStart"/>
      <w:r w:rsidRPr="008F3D9F">
        <w:rPr>
          <w:rFonts w:ascii="Courier New" w:eastAsia="Courier New" w:hAnsi="Courier New" w:cs="Courier New"/>
          <w:color w:val="E394DC"/>
          <w:sz w:val="18"/>
          <w:szCs w:val="18"/>
          <w:lang w:val="fr-FR"/>
          <w:rPrChange w:id="8730"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73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732" w:author="Hayfa ZGAYA-BIAU" w:date="2025-06-12T18:32:00Z" w16du:dateUtc="2025-06-12T16:32:00Z">
            <w:rPr>
              <w:rFonts w:ascii="Courier New" w:eastAsia="Courier New" w:hAnsi="Courier New" w:cs="Courier New"/>
              <w:color w:val="D6D6DD"/>
              <w:sz w:val="18"/>
              <w:szCs w:val="18"/>
            </w:rPr>
          </w:rPrChange>
        </w:rPr>
        <w:t>)</w:t>
      </w:r>
    </w:p>
    <w:p w14:paraId="5FA3D26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35"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37" w:author="Hayfa ZGAYA-BIAU" w:date="2025-06-12T18:32:00Z" w16du:dateUtc="2025-06-12T16:32:00Z">
            <w:rPr>
              <w:rFonts w:ascii="Courier New" w:eastAsia="Courier New" w:hAnsi="Courier New" w:cs="Courier New"/>
              <w:color w:val="EBC88D"/>
              <w:sz w:val="18"/>
              <w:szCs w:val="18"/>
            </w:rPr>
          </w:rPrChange>
        </w:rPr>
        <w:t>title</w:t>
      </w:r>
      <w:proofErr w:type="spellEnd"/>
      <w:proofErr w:type="gramEnd"/>
      <w:r w:rsidRPr="008F3D9F">
        <w:rPr>
          <w:rFonts w:ascii="Courier New" w:eastAsia="Courier New" w:hAnsi="Courier New" w:cs="Courier New"/>
          <w:color w:val="D6D6DD"/>
          <w:sz w:val="18"/>
          <w:szCs w:val="18"/>
          <w:lang w:val="fr-FR"/>
          <w:rPrChange w:id="87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739" w:author="Hayfa ZGAYA-BIAU" w:date="2025-06-12T18:32:00Z" w16du:dateUtc="2025-06-12T16:32:00Z">
            <w:rPr>
              <w:rFonts w:ascii="Courier New" w:eastAsia="Courier New" w:hAnsi="Courier New" w:cs="Courier New"/>
              <w:color w:val="E394DC"/>
              <w:sz w:val="18"/>
              <w:szCs w:val="18"/>
            </w:rPr>
          </w:rPrChange>
        </w:rPr>
        <w:t xml:space="preserve">'Training and Validation </w:t>
      </w:r>
      <w:proofErr w:type="spellStart"/>
      <w:r w:rsidRPr="008F3D9F">
        <w:rPr>
          <w:rFonts w:ascii="Courier New" w:eastAsia="Courier New" w:hAnsi="Courier New" w:cs="Courier New"/>
          <w:color w:val="E394DC"/>
          <w:sz w:val="18"/>
          <w:szCs w:val="18"/>
          <w:lang w:val="fr-FR"/>
          <w:rPrChange w:id="8740"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74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742" w:author="Hayfa ZGAYA-BIAU" w:date="2025-06-12T18:32:00Z" w16du:dateUtc="2025-06-12T16:32:00Z">
            <w:rPr>
              <w:rFonts w:ascii="Courier New" w:eastAsia="Courier New" w:hAnsi="Courier New" w:cs="Courier New"/>
              <w:color w:val="D6D6DD"/>
              <w:sz w:val="18"/>
              <w:szCs w:val="18"/>
            </w:rPr>
          </w:rPrChange>
        </w:rPr>
        <w:t>)</w:t>
      </w:r>
    </w:p>
    <w:p w14:paraId="2ACBF01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4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45"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47" w:author="Hayfa ZGAYA-BIAU" w:date="2025-06-12T18:32:00Z" w16du:dateUtc="2025-06-12T16:32:00Z">
            <w:rPr>
              <w:rFonts w:ascii="Courier New" w:eastAsia="Courier New" w:hAnsi="Courier New" w:cs="Courier New"/>
              <w:color w:val="EBC88D"/>
              <w:sz w:val="18"/>
              <w:szCs w:val="18"/>
            </w:rPr>
          </w:rPrChange>
        </w:rPr>
        <w:t>xlabel</w:t>
      </w:r>
      <w:proofErr w:type="spellEnd"/>
      <w:proofErr w:type="gramEnd"/>
      <w:r w:rsidRPr="008F3D9F">
        <w:rPr>
          <w:rFonts w:ascii="Courier New" w:eastAsia="Courier New" w:hAnsi="Courier New" w:cs="Courier New"/>
          <w:color w:val="D6D6DD"/>
          <w:sz w:val="18"/>
          <w:szCs w:val="18"/>
          <w:lang w:val="fr-FR"/>
          <w:rPrChange w:id="87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74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750" w:author="Hayfa ZGAYA-BIAU" w:date="2025-06-12T18:32:00Z" w16du:dateUtc="2025-06-12T16:32:00Z">
            <w:rPr>
              <w:rFonts w:ascii="Courier New" w:eastAsia="Courier New" w:hAnsi="Courier New" w:cs="Courier New"/>
              <w:color w:val="E394DC"/>
              <w:sz w:val="18"/>
              <w:szCs w:val="18"/>
            </w:rPr>
          </w:rPrChange>
        </w:rPr>
        <w:t>Epochs</w:t>
      </w:r>
      <w:proofErr w:type="spellEnd"/>
      <w:r w:rsidRPr="008F3D9F">
        <w:rPr>
          <w:rFonts w:ascii="Courier New" w:eastAsia="Courier New" w:hAnsi="Courier New" w:cs="Courier New"/>
          <w:color w:val="E394DC"/>
          <w:sz w:val="18"/>
          <w:szCs w:val="18"/>
          <w:lang w:val="fr-FR"/>
          <w:rPrChange w:id="875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752" w:author="Hayfa ZGAYA-BIAU" w:date="2025-06-12T18:32:00Z" w16du:dateUtc="2025-06-12T16:32:00Z">
            <w:rPr>
              <w:rFonts w:ascii="Courier New" w:eastAsia="Courier New" w:hAnsi="Courier New" w:cs="Courier New"/>
              <w:color w:val="D6D6DD"/>
              <w:sz w:val="18"/>
              <w:szCs w:val="18"/>
            </w:rPr>
          </w:rPrChange>
        </w:rPr>
        <w:t>)</w:t>
      </w:r>
    </w:p>
    <w:p w14:paraId="6CC69C6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5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5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55"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57" w:author="Hayfa ZGAYA-BIAU" w:date="2025-06-12T18:32:00Z" w16du:dateUtc="2025-06-12T16:32:00Z">
            <w:rPr>
              <w:rFonts w:ascii="Courier New" w:eastAsia="Courier New" w:hAnsi="Courier New" w:cs="Courier New"/>
              <w:color w:val="EBC88D"/>
              <w:sz w:val="18"/>
              <w:szCs w:val="18"/>
            </w:rPr>
          </w:rPrChange>
        </w:rPr>
        <w:t>ylabel</w:t>
      </w:r>
      <w:proofErr w:type="spellEnd"/>
      <w:proofErr w:type="gramEnd"/>
      <w:r w:rsidRPr="008F3D9F">
        <w:rPr>
          <w:rFonts w:ascii="Courier New" w:eastAsia="Courier New" w:hAnsi="Courier New" w:cs="Courier New"/>
          <w:color w:val="D6D6DD"/>
          <w:sz w:val="18"/>
          <w:szCs w:val="18"/>
          <w:lang w:val="fr-FR"/>
          <w:rPrChange w:id="87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875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8760"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76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762" w:author="Hayfa ZGAYA-BIAU" w:date="2025-06-12T18:32:00Z" w16du:dateUtc="2025-06-12T16:32:00Z">
            <w:rPr>
              <w:rFonts w:ascii="Courier New" w:eastAsia="Courier New" w:hAnsi="Courier New" w:cs="Courier New"/>
              <w:color w:val="D6D6DD"/>
              <w:sz w:val="18"/>
              <w:szCs w:val="18"/>
            </w:rPr>
          </w:rPrChange>
        </w:rPr>
        <w:t>)</w:t>
      </w:r>
    </w:p>
    <w:p w14:paraId="1A6B643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6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65"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67" w:author="Hayfa ZGAYA-BIAU" w:date="2025-06-12T18:32:00Z" w16du:dateUtc="2025-06-12T16:32:00Z">
            <w:rPr>
              <w:rFonts w:ascii="Courier New" w:eastAsia="Courier New" w:hAnsi="Courier New" w:cs="Courier New"/>
              <w:color w:val="EBC88D"/>
              <w:sz w:val="18"/>
              <w:szCs w:val="18"/>
            </w:rPr>
          </w:rPrChange>
        </w:rPr>
        <w:t>legend</w:t>
      </w:r>
      <w:proofErr w:type="spellEnd"/>
      <w:proofErr w:type="gramEnd"/>
      <w:r w:rsidRPr="008F3D9F">
        <w:rPr>
          <w:rFonts w:ascii="Courier New" w:eastAsia="Courier New" w:hAnsi="Courier New" w:cs="Courier New"/>
          <w:color w:val="D6D6DD"/>
          <w:sz w:val="18"/>
          <w:szCs w:val="18"/>
          <w:lang w:val="fr-FR"/>
          <w:rPrChange w:id="8768" w:author="Hayfa ZGAYA-BIAU" w:date="2025-06-12T18:32:00Z" w16du:dateUtc="2025-06-12T16:32:00Z">
            <w:rPr>
              <w:rFonts w:ascii="Courier New" w:eastAsia="Courier New" w:hAnsi="Courier New" w:cs="Courier New"/>
              <w:color w:val="D6D6DD"/>
              <w:sz w:val="18"/>
              <w:szCs w:val="18"/>
            </w:rPr>
          </w:rPrChange>
        </w:rPr>
        <w:t>()</w:t>
      </w:r>
    </w:p>
    <w:p w14:paraId="24F0D71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76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770" w:author="Hayfa ZGAYA-BIAU" w:date="2025-06-12T18:32:00Z" w16du:dateUtc="2025-06-12T16:32:00Z">
            <w:rPr>
              <w:rFonts w:ascii="Courier New" w:eastAsia="Courier New" w:hAnsi="Courier New" w:cs="Courier New"/>
              <w:color w:val="D8DEE9"/>
              <w:sz w:val="18"/>
              <w:szCs w:val="18"/>
            </w:rPr>
          </w:rPrChange>
        </w:rPr>
        <w:t xml:space="preserve">  </w:t>
      </w:r>
    </w:p>
    <w:p w14:paraId="46796FC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7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7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77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7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775" w:author="Hayfa ZGAYA-BIAU" w:date="2025-06-12T18:32:00Z" w16du:dateUtc="2025-06-12T16:32:00Z">
            <w:rPr>
              <w:rFonts w:ascii="Courier New" w:eastAsia="Courier New" w:hAnsi="Courier New" w:cs="Courier New"/>
              <w:color w:val="EBC88D"/>
              <w:sz w:val="18"/>
              <w:szCs w:val="18"/>
            </w:rPr>
          </w:rPrChange>
        </w:rPr>
        <w:t>show</w:t>
      </w:r>
      <w:proofErr w:type="spellEnd"/>
      <w:proofErr w:type="gramEnd"/>
      <w:r w:rsidRPr="008F3D9F">
        <w:rPr>
          <w:rFonts w:ascii="Courier New" w:eastAsia="Courier New" w:hAnsi="Courier New" w:cs="Courier New"/>
          <w:color w:val="D6D6DD"/>
          <w:sz w:val="18"/>
          <w:szCs w:val="18"/>
          <w:lang w:val="fr-FR"/>
          <w:rPrChange w:id="8776" w:author="Hayfa ZGAYA-BIAU" w:date="2025-06-12T18:32:00Z" w16du:dateUtc="2025-06-12T16:32:00Z">
            <w:rPr>
              <w:rFonts w:ascii="Courier New" w:eastAsia="Courier New" w:hAnsi="Courier New" w:cs="Courier New"/>
              <w:color w:val="D6D6DD"/>
              <w:sz w:val="18"/>
              <w:szCs w:val="18"/>
            </w:rPr>
          </w:rPrChange>
        </w:rPr>
        <w:t>()</w:t>
      </w:r>
    </w:p>
    <w:p w14:paraId="3BC19230"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777" w:author="Hayfa ZGAYA-BIAU" w:date="2025-06-12T18:32:00Z" w16du:dateUtc="2025-06-12T16:32:00Z">
            <w:rPr>
              <w:rFonts w:ascii="Courier New" w:eastAsia="Courier New" w:hAnsi="Courier New" w:cs="Courier New"/>
              <w:color w:val="D8DEE9"/>
              <w:sz w:val="18"/>
              <w:szCs w:val="18"/>
            </w:rPr>
          </w:rPrChange>
        </w:rPr>
      </w:pPr>
    </w:p>
    <w:p w14:paraId="0C12091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778"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8779"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878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8781" w:author="Hayfa ZGAYA-BIAU" w:date="2025-06-12T18:32:00Z" w16du:dateUtc="2025-06-12T16:32:00Z">
            <w:rPr>
              <w:rFonts w:ascii="Courier New" w:eastAsia="Courier New" w:hAnsi="Courier New" w:cs="Courier New"/>
              <w:b/>
              <w:color w:val="EFB080"/>
              <w:sz w:val="18"/>
              <w:szCs w:val="18"/>
            </w:rPr>
          </w:rPrChange>
        </w:rPr>
        <w:t>evaluate_</w:t>
      </w:r>
      <w:proofErr w:type="gramStart"/>
      <w:r w:rsidRPr="008F3D9F">
        <w:rPr>
          <w:rFonts w:ascii="Courier New" w:eastAsia="Courier New" w:hAnsi="Courier New" w:cs="Courier New"/>
          <w:b/>
          <w:color w:val="EFB080"/>
          <w:sz w:val="18"/>
          <w:szCs w:val="18"/>
          <w:lang w:val="fr-FR"/>
          <w:rPrChange w:id="8782" w:author="Hayfa ZGAYA-BIAU" w:date="2025-06-12T18:32:00Z" w16du:dateUtc="2025-06-12T16:32:00Z">
            <w:rPr>
              <w:rFonts w:ascii="Courier New" w:eastAsia="Courier New" w:hAnsi="Courier New" w:cs="Courier New"/>
              <w:b/>
              <w:color w:val="EFB080"/>
              <w:sz w:val="18"/>
              <w:szCs w:val="18"/>
            </w:rPr>
          </w:rPrChange>
        </w:rPr>
        <w:t>model</w:t>
      </w:r>
      <w:proofErr w:type="spellEnd"/>
      <w:r w:rsidRPr="008F3D9F">
        <w:rPr>
          <w:rFonts w:ascii="Courier New" w:eastAsia="Courier New" w:hAnsi="Courier New" w:cs="Courier New"/>
          <w:color w:val="D8DEE9"/>
          <w:sz w:val="18"/>
          <w:szCs w:val="18"/>
          <w:lang w:val="fr-FR"/>
          <w:rPrChange w:id="878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8784"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8DEE9"/>
          <w:sz w:val="18"/>
          <w:szCs w:val="18"/>
          <w:lang w:val="fr-FR"/>
          <w:rPrChange w:id="878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786"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8DEE9"/>
          <w:sz w:val="18"/>
          <w:szCs w:val="18"/>
          <w:lang w:val="fr-FR"/>
          <w:rPrChange w:id="878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788"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8DEE9"/>
          <w:sz w:val="18"/>
          <w:szCs w:val="18"/>
          <w:lang w:val="fr-FR"/>
          <w:rPrChange w:id="878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790" w:author="Hayfa ZGAYA-BIAU" w:date="2025-06-12T18:32:00Z" w16du:dateUtc="2025-06-12T16:32:00Z">
            <w:rPr>
              <w:rFonts w:ascii="Courier New" w:eastAsia="Courier New" w:hAnsi="Courier New" w:cs="Courier New"/>
              <w:i/>
              <w:color w:val="D6D6DD"/>
              <w:sz w:val="18"/>
              <w:szCs w:val="18"/>
            </w:rPr>
          </w:rPrChange>
        </w:rPr>
        <w:t>label_map</w:t>
      </w:r>
      <w:proofErr w:type="spellEnd"/>
      <w:proofErr w:type="gramStart"/>
      <w:r w:rsidRPr="008F3D9F">
        <w:rPr>
          <w:rFonts w:ascii="Courier New" w:eastAsia="Courier New" w:hAnsi="Courier New" w:cs="Courier New"/>
          <w:color w:val="D8DEE9"/>
          <w:sz w:val="18"/>
          <w:szCs w:val="18"/>
          <w:lang w:val="fr-FR"/>
          <w:rPrChange w:id="8791" w:author="Hayfa ZGAYA-BIAU" w:date="2025-06-12T18:32:00Z" w16du:dateUtc="2025-06-12T16:32:00Z">
            <w:rPr>
              <w:rFonts w:ascii="Courier New" w:eastAsia="Courier New" w:hAnsi="Courier New" w:cs="Courier New"/>
              <w:color w:val="D8DEE9"/>
              <w:sz w:val="18"/>
              <w:szCs w:val="18"/>
            </w:rPr>
          </w:rPrChange>
        </w:rPr>
        <w:t>):</w:t>
      </w:r>
      <w:proofErr w:type="gramEnd"/>
    </w:p>
    <w:p w14:paraId="2AF28B8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79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87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8794" w:author="Hayfa ZGAYA-BIAU" w:date="2025-06-12T18:32:00Z" w16du:dateUtc="2025-06-12T16:32:00Z">
            <w:rPr>
              <w:rFonts w:ascii="Courier New" w:eastAsia="Courier New" w:hAnsi="Courier New" w:cs="Courier New"/>
              <w:color w:val="E394DC"/>
              <w:sz w:val="18"/>
              <w:szCs w:val="18"/>
            </w:rPr>
          </w:rPrChange>
        </w:rPr>
        <w:t>"""</w:t>
      </w:r>
    </w:p>
    <w:p w14:paraId="35E0407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79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79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797" w:author="Hayfa ZGAYA-BIAU" w:date="2025-06-12T18:32:00Z" w16du:dateUtc="2025-06-12T16:32:00Z">
            <w:rPr>
              <w:rFonts w:ascii="Courier New" w:eastAsia="Courier New" w:hAnsi="Courier New" w:cs="Courier New"/>
              <w:color w:val="E394DC"/>
              <w:sz w:val="18"/>
              <w:szCs w:val="18"/>
            </w:rPr>
          </w:rPrChange>
        </w:rPr>
        <w:t>Evaluates</w:t>
      </w:r>
      <w:proofErr w:type="spellEnd"/>
      <w:r w:rsidRPr="008F3D9F">
        <w:rPr>
          <w:rFonts w:ascii="Courier New" w:eastAsia="Courier New" w:hAnsi="Courier New" w:cs="Courier New"/>
          <w:color w:val="E394DC"/>
          <w:sz w:val="18"/>
          <w:szCs w:val="18"/>
          <w:lang w:val="fr-FR"/>
          <w:rPrChange w:id="8798" w:author="Hayfa ZGAYA-BIAU" w:date="2025-06-12T18:32:00Z" w16du:dateUtc="2025-06-12T16:32:00Z">
            <w:rPr>
              <w:rFonts w:ascii="Courier New" w:eastAsia="Courier New" w:hAnsi="Courier New" w:cs="Courier New"/>
              <w:color w:val="E394DC"/>
              <w:sz w:val="18"/>
              <w:szCs w:val="18"/>
            </w:rPr>
          </w:rPrChange>
        </w:rPr>
        <w:t xml:space="preserve"> the model on the test set.</w:t>
      </w:r>
    </w:p>
    <w:p w14:paraId="77150CE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8799" w:author="Hayfa ZGAYA-BIAU" w:date="2025-06-12T18:32:00Z" w16du:dateUtc="2025-06-12T16:32:00Z">
            <w:rPr>
              <w:rFonts w:ascii="Courier New" w:eastAsia="Courier New" w:hAnsi="Courier New" w:cs="Courier New"/>
              <w:color w:val="D8DEE9"/>
              <w:sz w:val="18"/>
              <w:szCs w:val="18"/>
            </w:rPr>
          </w:rPrChange>
        </w:rPr>
      </w:pPr>
    </w:p>
    <w:p w14:paraId="7D9E1D8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0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01"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802" w:author="Hayfa ZGAYA-BIAU" w:date="2025-06-12T18:32:00Z" w16du:dateUtc="2025-06-12T16:32:00Z">
            <w:rPr>
              <w:rFonts w:ascii="Courier New" w:eastAsia="Courier New" w:hAnsi="Courier New" w:cs="Courier New"/>
              <w:color w:val="E394DC"/>
              <w:sz w:val="18"/>
              <w:szCs w:val="18"/>
            </w:rPr>
          </w:rPrChange>
        </w:rPr>
        <w:t>Args:</w:t>
      </w:r>
      <w:proofErr w:type="gramEnd"/>
    </w:p>
    <w:p w14:paraId="35DF31F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0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04"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8805"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880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07"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8808" w:author="Hayfa ZGAYA-BIAU" w:date="2025-06-12T18:32:00Z" w16du:dateUtc="2025-06-12T16:32:00Z">
            <w:rPr>
              <w:rFonts w:ascii="Courier New" w:eastAsia="Courier New" w:hAnsi="Courier New" w:cs="Courier New"/>
              <w:color w:val="E394DC"/>
              <w:sz w:val="18"/>
              <w:szCs w:val="18"/>
            </w:rPr>
          </w:rPrChange>
        </w:rPr>
        <w:t>.Model</w:t>
      </w:r>
      <w:proofErr w:type="spellEnd"/>
      <w:proofErr w:type="gramStart"/>
      <w:r w:rsidRPr="008F3D9F">
        <w:rPr>
          <w:rFonts w:ascii="Courier New" w:eastAsia="Courier New" w:hAnsi="Courier New" w:cs="Courier New"/>
          <w:color w:val="E394DC"/>
          <w:sz w:val="18"/>
          <w:szCs w:val="18"/>
          <w:lang w:val="fr-FR"/>
          <w:rPrChange w:id="880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1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811" w:author="Hayfa ZGAYA-BIAU" w:date="2025-06-12T18:32:00Z" w16du:dateUtc="2025-06-12T16:32:00Z">
            <w:rPr>
              <w:rFonts w:ascii="Courier New" w:eastAsia="Courier New" w:hAnsi="Courier New" w:cs="Courier New"/>
              <w:color w:val="E394DC"/>
              <w:sz w:val="18"/>
              <w:szCs w:val="18"/>
            </w:rPr>
          </w:rPrChange>
        </w:rPr>
        <w:t>Trained</w:t>
      </w:r>
      <w:proofErr w:type="spellEnd"/>
      <w:r w:rsidRPr="008F3D9F">
        <w:rPr>
          <w:rFonts w:ascii="Courier New" w:eastAsia="Courier New" w:hAnsi="Courier New" w:cs="Courier New"/>
          <w:color w:val="E394DC"/>
          <w:sz w:val="18"/>
          <w:szCs w:val="18"/>
          <w:lang w:val="fr-FR"/>
          <w:rPrChange w:id="8812" w:author="Hayfa ZGAYA-BIAU" w:date="2025-06-12T18:32:00Z" w16du:dateUtc="2025-06-12T16:32:00Z">
            <w:rPr>
              <w:rFonts w:ascii="Courier New" w:eastAsia="Courier New" w:hAnsi="Courier New" w:cs="Courier New"/>
              <w:color w:val="E394DC"/>
              <w:sz w:val="18"/>
              <w:szCs w:val="18"/>
            </w:rPr>
          </w:rPrChange>
        </w:rPr>
        <w:t xml:space="preserve"> model.</w:t>
      </w:r>
    </w:p>
    <w:p w14:paraId="4E8D731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1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1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8815"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881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17"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881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19" w:author="Hayfa ZGAYA-BIAU" w:date="2025-06-12T18:32:00Z" w16du:dateUtc="2025-06-12T16:32:00Z">
            <w:rPr>
              <w:rFonts w:ascii="Courier New" w:eastAsia="Courier New" w:hAnsi="Courier New" w:cs="Courier New"/>
              <w:color w:val="E394DC"/>
              <w:sz w:val="18"/>
              <w:szCs w:val="18"/>
            </w:rPr>
          </w:rPrChange>
        </w:rPr>
        <w:t xml:space="preserve"> Test </w:t>
      </w:r>
      <w:proofErr w:type="spellStart"/>
      <w:r w:rsidRPr="008F3D9F">
        <w:rPr>
          <w:rFonts w:ascii="Courier New" w:eastAsia="Courier New" w:hAnsi="Courier New" w:cs="Courier New"/>
          <w:color w:val="E394DC"/>
          <w:sz w:val="18"/>
          <w:szCs w:val="18"/>
          <w:lang w:val="fr-FR"/>
          <w:rPrChange w:id="8820"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8821" w:author="Hayfa ZGAYA-BIAU" w:date="2025-06-12T18:32:00Z" w16du:dateUtc="2025-06-12T16:32:00Z">
            <w:rPr>
              <w:rFonts w:ascii="Courier New" w:eastAsia="Courier New" w:hAnsi="Courier New" w:cs="Courier New"/>
              <w:color w:val="E394DC"/>
              <w:sz w:val="18"/>
              <w:szCs w:val="18"/>
            </w:rPr>
          </w:rPrChange>
        </w:rPr>
        <w:t>.</w:t>
      </w:r>
    </w:p>
    <w:p w14:paraId="23849AA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2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2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24" w:author="Hayfa ZGAYA-BIAU" w:date="2025-06-12T18:32:00Z" w16du:dateUtc="2025-06-12T16:32:00Z">
            <w:rPr>
              <w:rFonts w:ascii="Courier New" w:eastAsia="Courier New" w:hAnsi="Courier New" w:cs="Courier New"/>
              <w:color w:val="E394DC"/>
              <w:sz w:val="18"/>
              <w:szCs w:val="18"/>
            </w:rPr>
          </w:rPrChange>
        </w:rPr>
        <w:t>y</w:t>
      </w:r>
      <w:proofErr w:type="gramEnd"/>
      <w:r w:rsidRPr="008F3D9F">
        <w:rPr>
          <w:rFonts w:ascii="Courier New" w:eastAsia="Courier New" w:hAnsi="Courier New" w:cs="Courier New"/>
          <w:color w:val="E394DC"/>
          <w:sz w:val="18"/>
          <w:szCs w:val="18"/>
          <w:lang w:val="fr-FR"/>
          <w:rPrChange w:id="8825" w:author="Hayfa ZGAYA-BIAU" w:date="2025-06-12T18:32:00Z" w16du:dateUtc="2025-06-12T16:32:00Z">
            <w:rPr>
              <w:rFonts w:ascii="Courier New" w:eastAsia="Courier New" w:hAnsi="Courier New" w:cs="Courier New"/>
              <w:color w:val="E394DC"/>
              <w:sz w:val="18"/>
              <w:szCs w:val="18"/>
            </w:rPr>
          </w:rPrChange>
        </w:rPr>
        <w:t>_test</w:t>
      </w:r>
      <w:proofErr w:type="spellEnd"/>
      <w:r w:rsidRPr="008F3D9F">
        <w:rPr>
          <w:rFonts w:ascii="Courier New" w:eastAsia="Courier New" w:hAnsi="Courier New" w:cs="Courier New"/>
          <w:color w:val="E394DC"/>
          <w:sz w:val="18"/>
          <w:szCs w:val="18"/>
          <w:lang w:val="fr-FR"/>
          <w:rPrChange w:id="882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27"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882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29" w:author="Hayfa ZGAYA-BIAU" w:date="2025-06-12T18:32:00Z" w16du:dateUtc="2025-06-12T16:32:00Z">
            <w:rPr>
              <w:rFonts w:ascii="Courier New" w:eastAsia="Courier New" w:hAnsi="Courier New" w:cs="Courier New"/>
              <w:color w:val="E394DC"/>
              <w:sz w:val="18"/>
              <w:szCs w:val="18"/>
            </w:rPr>
          </w:rPrChange>
        </w:rPr>
        <w:t xml:space="preserve"> Test labels.</w:t>
      </w:r>
    </w:p>
    <w:p w14:paraId="312D26E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3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3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32" w:author="Hayfa ZGAYA-BIAU" w:date="2025-06-12T18:32:00Z" w16du:dateUtc="2025-06-12T16:32:00Z">
            <w:rPr>
              <w:rFonts w:ascii="Courier New" w:eastAsia="Courier New" w:hAnsi="Courier New" w:cs="Courier New"/>
              <w:color w:val="E394DC"/>
              <w:sz w:val="18"/>
              <w:szCs w:val="18"/>
            </w:rPr>
          </w:rPrChange>
        </w:rPr>
        <w:t>label</w:t>
      </w:r>
      <w:proofErr w:type="gramEnd"/>
      <w:r w:rsidRPr="008F3D9F">
        <w:rPr>
          <w:rFonts w:ascii="Courier New" w:eastAsia="Courier New" w:hAnsi="Courier New" w:cs="Courier New"/>
          <w:color w:val="E394DC"/>
          <w:sz w:val="18"/>
          <w:szCs w:val="18"/>
          <w:lang w:val="fr-FR"/>
          <w:rPrChange w:id="8833" w:author="Hayfa ZGAYA-BIAU" w:date="2025-06-12T18:32:00Z" w16du:dateUtc="2025-06-12T16:32:00Z">
            <w:rPr>
              <w:rFonts w:ascii="Courier New" w:eastAsia="Courier New" w:hAnsi="Courier New" w:cs="Courier New"/>
              <w:color w:val="E394DC"/>
              <w:sz w:val="18"/>
              <w:szCs w:val="18"/>
            </w:rPr>
          </w:rPrChange>
        </w:rPr>
        <w:t>_map</w:t>
      </w:r>
      <w:proofErr w:type="spellEnd"/>
      <w:r w:rsidRPr="008F3D9F">
        <w:rPr>
          <w:rFonts w:ascii="Courier New" w:eastAsia="Courier New" w:hAnsi="Courier New" w:cs="Courier New"/>
          <w:color w:val="E394DC"/>
          <w:sz w:val="18"/>
          <w:szCs w:val="18"/>
          <w:lang w:val="fr-FR"/>
          <w:rPrChange w:id="8834"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883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36" w:author="Hayfa ZGAYA-BIAU" w:date="2025-06-12T18:32:00Z" w16du:dateUtc="2025-06-12T16:32:00Z">
            <w:rPr>
              <w:rFonts w:ascii="Courier New" w:eastAsia="Courier New" w:hAnsi="Courier New" w:cs="Courier New"/>
              <w:color w:val="E394DC"/>
              <w:sz w:val="18"/>
              <w:szCs w:val="18"/>
            </w:rPr>
          </w:rPrChange>
        </w:rPr>
        <w:t xml:space="preserve"> Mapping </w:t>
      </w:r>
      <w:proofErr w:type="spellStart"/>
      <w:r w:rsidRPr="008F3D9F">
        <w:rPr>
          <w:rFonts w:ascii="Courier New" w:eastAsia="Courier New" w:hAnsi="Courier New" w:cs="Courier New"/>
          <w:color w:val="E394DC"/>
          <w:sz w:val="18"/>
          <w:szCs w:val="18"/>
          <w:lang w:val="fr-FR"/>
          <w:rPrChange w:id="8837"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8838" w:author="Hayfa ZGAYA-BIAU" w:date="2025-06-12T18:32:00Z" w16du:dateUtc="2025-06-12T16:32:00Z">
            <w:rPr>
              <w:rFonts w:ascii="Courier New" w:eastAsia="Courier New" w:hAnsi="Courier New" w:cs="Courier New"/>
              <w:color w:val="E394DC"/>
              <w:sz w:val="18"/>
              <w:szCs w:val="18"/>
            </w:rPr>
          </w:rPrChange>
        </w:rPr>
        <w:t xml:space="preserve"> class </w:t>
      </w:r>
      <w:proofErr w:type="spellStart"/>
      <w:r w:rsidRPr="008F3D9F">
        <w:rPr>
          <w:rFonts w:ascii="Courier New" w:eastAsia="Courier New" w:hAnsi="Courier New" w:cs="Courier New"/>
          <w:color w:val="E394DC"/>
          <w:sz w:val="18"/>
          <w:szCs w:val="18"/>
          <w:lang w:val="fr-FR"/>
          <w:rPrChange w:id="8839" w:author="Hayfa ZGAYA-BIAU" w:date="2025-06-12T18:32:00Z" w16du:dateUtc="2025-06-12T16:32:00Z">
            <w:rPr>
              <w:rFonts w:ascii="Courier New" w:eastAsia="Courier New" w:hAnsi="Courier New" w:cs="Courier New"/>
              <w:color w:val="E394DC"/>
              <w:sz w:val="18"/>
              <w:szCs w:val="18"/>
            </w:rPr>
          </w:rPrChange>
        </w:rPr>
        <w:t>names</w:t>
      </w:r>
      <w:proofErr w:type="spellEnd"/>
      <w:r w:rsidRPr="008F3D9F">
        <w:rPr>
          <w:rFonts w:ascii="Courier New" w:eastAsia="Courier New" w:hAnsi="Courier New" w:cs="Courier New"/>
          <w:color w:val="E394DC"/>
          <w:sz w:val="18"/>
          <w:szCs w:val="18"/>
          <w:lang w:val="fr-FR"/>
          <w:rPrChange w:id="8840" w:author="Hayfa ZGAYA-BIAU" w:date="2025-06-12T18:32:00Z" w16du:dateUtc="2025-06-12T16:32:00Z">
            <w:rPr>
              <w:rFonts w:ascii="Courier New" w:eastAsia="Courier New" w:hAnsi="Courier New" w:cs="Courier New"/>
              <w:color w:val="E394DC"/>
              <w:sz w:val="18"/>
              <w:szCs w:val="18"/>
            </w:rPr>
          </w:rPrChange>
        </w:rPr>
        <w:t xml:space="preserve"> to indices.</w:t>
      </w:r>
    </w:p>
    <w:p w14:paraId="2C3AFF0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884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8842" w:author="Hayfa ZGAYA-BIAU" w:date="2025-06-12T18:32:00Z" w16du:dateUtc="2025-06-12T16:32:00Z">
            <w:rPr>
              <w:rFonts w:ascii="Courier New" w:eastAsia="Courier New" w:hAnsi="Courier New" w:cs="Courier New"/>
              <w:color w:val="E394DC"/>
              <w:sz w:val="18"/>
              <w:szCs w:val="18"/>
            </w:rPr>
          </w:rPrChange>
        </w:rPr>
        <w:t xml:space="preserve">   """</w:t>
      </w:r>
    </w:p>
    <w:p w14:paraId="6E57955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8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84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845" w:author="Hayfa ZGAYA-BIAU" w:date="2025-06-12T18:32:00Z" w16du:dateUtc="2025-06-12T16:32:00Z">
            <w:rPr>
              <w:rFonts w:ascii="Courier New" w:eastAsia="Courier New" w:hAnsi="Courier New" w:cs="Courier New"/>
              <w:color w:val="94C1FA"/>
              <w:sz w:val="18"/>
              <w:szCs w:val="18"/>
            </w:rPr>
          </w:rPrChange>
        </w:rPr>
        <w:t>loss</w:t>
      </w:r>
      <w:proofErr w:type="spellEnd"/>
      <w:proofErr w:type="gramEnd"/>
      <w:r w:rsidRPr="008F3D9F">
        <w:rPr>
          <w:rFonts w:ascii="Courier New" w:eastAsia="Courier New" w:hAnsi="Courier New" w:cs="Courier New"/>
          <w:color w:val="D6D6DD"/>
          <w:sz w:val="18"/>
          <w:szCs w:val="18"/>
          <w:lang w:val="fr-FR"/>
          <w:rPrChange w:id="88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84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848" w:author="Hayfa ZGAYA-BIAU" w:date="2025-06-12T18:32:00Z" w16du:dateUtc="2025-06-12T16:32:00Z">
            <w:rPr>
              <w:rFonts w:ascii="Courier New" w:eastAsia="Courier New" w:hAnsi="Courier New" w:cs="Courier New"/>
              <w:color w:val="94C1FA"/>
              <w:sz w:val="18"/>
              <w:szCs w:val="18"/>
            </w:rPr>
          </w:rPrChange>
        </w:rPr>
        <w:t>accuracy</w:t>
      </w:r>
      <w:proofErr w:type="spellEnd"/>
      <w:r w:rsidRPr="008F3D9F">
        <w:rPr>
          <w:rFonts w:ascii="Courier New" w:eastAsia="Courier New" w:hAnsi="Courier New" w:cs="Courier New"/>
          <w:color w:val="D8DEE9"/>
          <w:sz w:val="18"/>
          <w:szCs w:val="18"/>
          <w:lang w:val="fr-FR"/>
          <w:rPrChange w:id="88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8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8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852"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88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854" w:author="Hayfa ZGAYA-BIAU" w:date="2025-06-12T18:32:00Z" w16du:dateUtc="2025-06-12T16:32:00Z">
            <w:rPr>
              <w:rFonts w:ascii="Courier New" w:eastAsia="Courier New" w:hAnsi="Courier New" w:cs="Courier New"/>
              <w:color w:val="AAA0FA"/>
              <w:sz w:val="18"/>
              <w:szCs w:val="18"/>
            </w:rPr>
          </w:rPrChange>
        </w:rPr>
        <w:t>evaluate</w:t>
      </w:r>
      <w:proofErr w:type="spellEnd"/>
      <w:proofErr w:type="gramEnd"/>
      <w:r w:rsidRPr="008F3D9F">
        <w:rPr>
          <w:rFonts w:ascii="Courier New" w:eastAsia="Courier New" w:hAnsi="Courier New" w:cs="Courier New"/>
          <w:color w:val="D6D6DD"/>
          <w:sz w:val="18"/>
          <w:szCs w:val="18"/>
          <w:lang w:val="fr-FR"/>
          <w:rPrChange w:id="885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856"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6D6DD"/>
          <w:sz w:val="18"/>
          <w:szCs w:val="18"/>
          <w:lang w:val="fr-FR"/>
          <w:rPrChange w:id="88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85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859"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6D6DD"/>
          <w:sz w:val="18"/>
          <w:szCs w:val="18"/>
          <w:lang w:val="fr-FR"/>
          <w:rPrChange w:id="88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8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8862" w:author="Hayfa ZGAYA-BIAU" w:date="2025-06-12T18:32:00Z" w16du:dateUtc="2025-06-12T16:32:00Z">
            <w:rPr>
              <w:rFonts w:ascii="Courier New" w:eastAsia="Courier New" w:hAnsi="Courier New" w:cs="Courier New"/>
              <w:i/>
              <w:color w:val="D6D6DD"/>
              <w:sz w:val="18"/>
              <w:szCs w:val="18"/>
            </w:rPr>
          </w:rPrChange>
        </w:rPr>
        <w:t>verbose</w:t>
      </w:r>
      <w:proofErr w:type="spellEnd"/>
      <w:r w:rsidRPr="008F3D9F">
        <w:rPr>
          <w:rFonts w:ascii="Courier New" w:eastAsia="Courier New" w:hAnsi="Courier New" w:cs="Courier New"/>
          <w:color w:val="D6D6DD"/>
          <w:sz w:val="18"/>
          <w:szCs w:val="18"/>
          <w:lang w:val="fr-FR"/>
          <w:rPrChange w:id="88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864"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8865" w:author="Hayfa ZGAYA-BIAU" w:date="2025-06-12T18:32:00Z" w16du:dateUtc="2025-06-12T16:32:00Z">
            <w:rPr>
              <w:rFonts w:ascii="Courier New" w:eastAsia="Courier New" w:hAnsi="Courier New" w:cs="Courier New"/>
              <w:color w:val="D6D6DD"/>
              <w:sz w:val="18"/>
              <w:szCs w:val="18"/>
            </w:rPr>
          </w:rPrChange>
        </w:rPr>
        <w:t>)</w:t>
      </w:r>
    </w:p>
    <w:p w14:paraId="310877C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86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86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8868"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886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8870"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8871" w:author="Hayfa ZGAYA-BIAU" w:date="2025-06-12T18:32:00Z" w16du:dateUtc="2025-06-12T16:32:00Z">
            <w:rPr>
              <w:rFonts w:ascii="Courier New" w:eastAsia="Courier New" w:hAnsi="Courier New" w:cs="Courier New"/>
              <w:color w:val="E394DC"/>
              <w:sz w:val="18"/>
              <w:szCs w:val="18"/>
            </w:rPr>
          </w:rPrChange>
        </w:rPr>
        <w:t>"Test</w:t>
      </w:r>
      <w:proofErr w:type="spellEnd"/>
      <w:r w:rsidRPr="008F3D9F">
        <w:rPr>
          <w:rFonts w:ascii="Courier New" w:eastAsia="Courier New" w:hAnsi="Courier New" w:cs="Courier New"/>
          <w:color w:val="E394DC"/>
          <w:sz w:val="18"/>
          <w:szCs w:val="18"/>
          <w:lang w:val="fr-FR"/>
          <w:rPrChange w:id="887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73"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887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75"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8876"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8877" w:author="Hayfa ZGAYA-BIAU" w:date="2025-06-12T18:32:00Z" w16du:dateUtc="2025-06-12T16:32:00Z">
            <w:rPr>
              <w:rFonts w:ascii="Courier New" w:eastAsia="Courier New" w:hAnsi="Courier New" w:cs="Courier New"/>
              <w:color w:val="94C1FA"/>
              <w:sz w:val="18"/>
              <w:szCs w:val="18"/>
            </w:rPr>
          </w:rPrChange>
        </w:rPr>
        <w:t>accuracy</w:t>
      </w:r>
      <w:proofErr w:type="spellEnd"/>
      <w:r w:rsidRPr="008F3D9F">
        <w:rPr>
          <w:rFonts w:ascii="Courier New" w:eastAsia="Courier New" w:hAnsi="Courier New" w:cs="Courier New"/>
          <w:color w:val="D8DEE9"/>
          <w:sz w:val="18"/>
          <w:szCs w:val="18"/>
          <w:lang w:val="fr-FR"/>
          <w:rPrChange w:id="88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8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88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8881" w:author="Hayfa ZGAYA-BIAU" w:date="2025-06-12T18:32:00Z" w16du:dateUtc="2025-06-12T16:32:00Z">
            <w:rPr>
              <w:rFonts w:ascii="Courier New" w:eastAsia="Courier New" w:hAnsi="Courier New" w:cs="Courier New"/>
              <w:color w:val="EBC88D"/>
              <w:sz w:val="18"/>
              <w:szCs w:val="18"/>
            </w:rPr>
          </w:rPrChange>
        </w:rPr>
        <w:t>100</w:t>
      </w:r>
      <w:r w:rsidRPr="008F3D9F">
        <w:rPr>
          <w:rFonts w:ascii="Courier New" w:eastAsia="Courier New" w:hAnsi="Courier New" w:cs="Courier New"/>
          <w:color w:val="82D2CE"/>
          <w:sz w:val="18"/>
          <w:szCs w:val="18"/>
          <w:lang w:val="fr-FR"/>
          <w:rPrChange w:id="8882" w:author="Hayfa ZGAYA-BIAU" w:date="2025-06-12T18:32:00Z" w16du:dateUtc="2025-06-12T16:32:00Z">
            <w:rPr>
              <w:rFonts w:ascii="Courier New" w:eastAsia="Courier New" w:hAnsi="Courier New" w:cs="Courier New"/>
              <w:color w:val="82D2CE"/>
              <w:sz w:val="18"/>
              <w:szCs w:val="18"/>
            </w:rPr>
          </w:rPrChange>
        </w:rPr>
        <w:t>:.</w:t>
      </w:r>
      <w:proofErr w:type="gramEnd"/>
      <w:r w:rsidRPr="008F3D9F">
        <w:rPr>
          <w:rFonts w:ascii="Courier New" w:eastAsia="Courier New" w:hAnsi="Courier New" w:cs="Courier New"/>
          <w:color w:val="82D2CE"/>
          <w:sz w:val="18"/>
          <w:szCs w:val="18"/>
          <w:lang w:val="fr-FR"/>
          <w:rPrChange w:id="8883" w:author="Hayfa ZGAYA-BIAU" w:date="2025-06-12T18:32:00Z" w16du:dateUtc="2025-06-12T16:32:00Z">
            <w:rPr>
              <w:rFonts w:ascii="Courier New" w:eastAsia="Courier New" w:hAnsi="Courier New" w:cs="Courier New"/>
              <w:color w:val="82D2CE"/>
              <w:sz w:val="18"/>
              <w:szCs w:val="18"/>
            </w:rPr>
          </w:rPrChange>
        </w:rPr>
        <w:t>2</w:t>
      </w:r>
      <w:proofErr w:type="gramStart"/>
      <w:r w:rsidRPr="008F3D9F">
        <w:rPr>
          <w:rFonts w:ascii="Courier New" w:eastAsia="Courier New" w:hAnsi="Courier New" w:cs="Courier New"/>
          <w:color w:val="82D2CE"/>
          <w:sz w:val="18"/>
          <w:szCs w:val="18"/>
          <w:lang w:val="fr-FR"/>
          <w:rPrChange w:id="8884"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F8C762"/>
          <w:sz w:val="18"/>
          <w:szCs w:val="18"/>
          <w:lang w:val="fr-FR"/>
          <w:rPrChange w:id="8885"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888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8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888" w:author="Hayfa ZGAYA-BIAU" w:date="2025-06-12T18:32:00Z" w16du:dateUtc="2025-06-12T16:32:00Z">
            <w:rPr>
              <w:rFonts w:ascii="Courier New" w:eastAsia="Courier New" w:hAnsi="Courier New" w:cs="Courier New"/>
              <w:color w:val="D6D6DD"/>
              <w:sz w:val="18"/>
              <w:szCs w:val="18"/>
            </w:rPr>
          </w:rPrChange>
        </w:rPr>
        <w:t>)</w:t>
      </w:r>
    </w:p>
    <w:p w14:paraId="2CE8EDD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88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89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8891"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889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8893"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8894" w:author="Hayfa ZGAYA-BIAU" w:date="2025-06-12T18:32:00Z" w16du:dateUtc="2025-06-12T16:32:00Z">
            <w:rPr>
              <w:rFonts w:ascii="Courier New" w:eastAsia="Courier New" w:hAnsi="Courier New" w:cs="Courier New"/>
              <w:color w:val="E394DC"/>
              <w:sz w:val="18"/>
              <w:szCs w:val="18"/>
            </w:rPr>
          </w:rPrChange>
        </w:rPr>
        <w:t>"Test</w:t>
      </w:r>
      <w:proofErr w:type="spellEnd"/>
      <w:r w:rsidRPr="008F3D9F">
        <w:rPr>
          <w:rFonts w:ascii="Courier New" w:eastAsia="Courier New" w:hAnsi="Courier New" w:cs="Courier New"/>
          <w:color w:val="E394DC"/>
          <w:sz w:val="18"/>
          <w:szCs w:val="18"/>
          <w:lang w:val="fr-FR"/>
          <w:rPrChange w:id="889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8896" w:author="Hayfa ZGAYA-BIAU" w:date="2025-06-12T18:32:00Z" w16du:dateUtc="2025-06-12T16:32:00Z">
            <w:rPr>
              <w:rFonts w:ascii="Courier New" w:eastAsia="Courier New" w:hAnsi="Courier New" w:cs="Courier New"/>
              <w:color w:val="E394DC"/>
              <w:sz w:val="18"/>
              <w:szCs w:val="18"/>
            </w:rPr>
          </w:rPrChange>
        </w:rPr>
        <w:t>Loss</w:t>
      </w:r>
      <w:proofErr w:type="spellEnd"/>
      <w:r w:rsidRPr="008F3D9F">
        <w:rPr>
          <w:rFonts w:ascii="Courier New" w:eastAsia="Courier New" w:hAnsi="Courier New" w:cs="Courier New"/>
          <w:color w:val="E394DC"/>
          <w:sz w:val="18"/>
          <w:szCs w:val="18"/>
          <w:lang w:val="fr-FR"/>
          <w:rPrChange w:id="889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8898"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8899" w:author="Hayfa ZGAYA-BIAU" w:date="2025-06-12T18:32:00Z" w16du:dateUtc="2025-06-12T16:32:00Z">
            <w:rPr>
              <w:rFonts w:ascii="Courier New" w:eastAsia="Courier New" w:hAnsi="Courier New" w:cs="Courier New"/>
              <w:color w:val="F8C762"/>
              <w:sz w:val="18"/>
              <w:szCs w:val="18"/>
            </w:rPr>
          </w:rPrChange>
        </w:rPr>
        <w:t>{</w:t>
      </w:r>
      <w:proofErr w:type="gramStart"/>
      <w:r w:rsidRPr="008F3D9F">
        <w:rPr>
          <w:rFonts w:ascii="Courier New" w:eastAsia="Courier New" w:hAnsi="Courier New" w:cs="Courier New"/>
          <w:color w:val="94C1FA"/>
          <w:sz w:val="18"/>
          <w:szCs w:val="18"/>
          <w:lang w:val="fr-FR"/>
          <w:rPrChange w:id="8900" w:author="Hayfa ZGAYA-BIAU" w:date="2025-06-12T18:32:00Z" w16du:dateUtc="2025-06-12T16:32:00Z">
            <w:rPr>
              <w:rFonts w:ascii="Courier New" w:eastAsia="Courier New" w:hAnsi="Courier New" w:cs="Courier New"/>
              <w:color w:val="94C1FA"/>
              <w:sz w:val="18"/>
              <w:szCs w:val="18"/>
            </w:rPr>
          </w:rPrChange>
        </w:rPr>
        <w:t>loss</w:t>
      </w:r>
      <w:r w:rsidRPr="008F3D9F">
        <w:rPr>
          <w:rFonts w:ascii="Courier New" w:eastAsia="Courier New" w:hAnsi="Courier New" w:cs="Courier New"/>
          <w:color w:val="82D2CE"/>
          <w:sz w:val="18"/>
          <w:szCs w:val="18"/>
          <w:lang w:val="fr-FR"/>
          <w:rPrChange w:id="8901" w:author="Hayfa ZGAYA-BIAU" w:date="2025-06-12T18:32:00Z" w16du:dateUtc="2025-06-12T16:32:00Z">
            <w:rPr>
              <w:rFonts w:ascii="Courier New" w:eastAsia="Courier New" w:hAnsi="Courier New" w:cs="Courier New"/>
              <w:color w:val="82D2CE"/>
              <w:sz w:val="18"/>
              <w:szCs w:val="18"/>
            </w:rPr>
          </w:rPrChange>
        </w:rPr>
        <w:t>:.</w:t>
      </w:r>
      <w:proofErr w:type="gramEnd"/>
      <w:r w:rsidRPr="008F3D9F">
        <w:rPr>
          <w:rFonts w:ascii="Courier New" w:eastAsia="Courier New" w:hAnsi="Courier New" w:cs="Courier New"/>
          <w:color w:val="82D2CE"/>
          <w:sz w:val="18"/>
          <w:szCs w:val="18"/>
          <w:lang w:val="fr-FR"/>
          <w:rPrChange w:id="8902" w:author="Hayfa ZGAYA-BIAU" w:date="2025-06-12T18:32:00Z" w16du:dateUtc="2025-06-12T16:32:00Z">
            <w:rPr>
              <w:rFonts w:ascii="Courier New" w:eastAsia="Courier New" w:hAnsi="Courier New" w:cs="Courier New"/>
              <w:color w:val="82D2CE"/>
              <w:sz w:val="18"/>
              <w:szCs w:val="18"/>
            </w:rPr>
          </w:rPrChange>
        </w:rPr>
        <w:t>4f</w:t>
      </w:r>
      <w:r w:rsidRPr="008F3D9F">
        <w:rPr>
          <w:rFonts w:ascii="Courier New" w:eastAsia="Courier New" w:hAnsi="Courier New" w:cs="Courier New"/>
          <w:color w:val="F8C762"/>
          <w:sz w:val="18"/>
          <w:szCs w:val="18"/>
          <w:lang w:val="fr-FR"/>
          <w:rPrChange w:id="8903"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890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8905" w:author="Hayfa ZGAYA-BIAU" w:date="2025-06-12T18:32:00Z" w16du:dateUtc="2025-06-12T16:32:00Z">
            <w:rPr>
              <w:rFonts w:ascii="Courier New" w:eastAsia="Courier New" w:hAnsi="Courier New" w:cs="Courier New"/>
              <w:color w:val="D6D6DD"/>
              <w:sz w:val="18"/>
              <w:szCs w:val="18"/>
            </w:rPr>
          </w:rPrChange>
        </w:rPr>
        <w:t>)</w:t>
      </w:r>
    </w:p>
    <w:p w14:paraId="7EF8CF9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90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907" w:author="Hayfa ZGAYA-BIAU" w:date="2025-06-12T18:32:00Z" w16du:dateUtc="2025-06-12T16:32:00Z">
            <w:rPr>
              <w:rFonts w:ascii="Courier New" w:eastAsia="Courier New" w:hAnsi="Courier New" w:cs="Courier New"/>
              <w:color w:val="D8DEE9"/>
              <w:sz w:val="18"/>
              <w:szCs w:val="18"/>
            </w:rPr>
          </w:rPrChange>
        </w:rPr>
        <w:t xml:space="preserve">  </w:t>
      </w:r>
    </w:p>
    <w:p w14:paraId="2A41553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90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9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91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8911" w:author="Hayfa ZGAYA-BIAU" w:date="2025-06-12T18:32:00Z" w16du:dateUtc="2025-06-12T16:32:00Z">
            <w:rPr>
              <w:rFonts w:ascii="Courier New" w:eastAsia="Courier New" w:hAnsi="Courier New" w:cs="Courier New"/>
              <w:i/>
              <w:color w:val="FFFFFF"/>
              <w:sz w:val="18"/>
              <w:szCs w:val="18"/>
            </w:rPr>
          </w:rPrChange>
        </w:rPr>
        <w:t>Predictions</w:t>
      </w:r>
      <w:proofErr w:type="spellEnd"/>
    </w:p>
    <w:p w14:paraId="276FB63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1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914"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94C1FA"/>
          <w:sz w:val="18"/>
          <w:szCs w:val="18"/>
          <w:lang w:val="fr-FR"/>
          <w:rPrChange w:id="8915" w:author="Hayfa ZGAYA-BIAU" w:date="2025-06-12T18:32:00Z" w16du:dateUtc="2025-06-12T16:32:00Z">
            <w:rPr>
              <w:rFonts w:ascii="Courier New" w:eastAsia="Courier New" w:hAnsi="Courier New" w:cs="Courier New"/>
              <w:color w:val="94C1FA"/>
              <w:sz w:val="18"/>
              <w:szCs w:val="18"/>
            </w:rPr>
          </w:rPrChange>
        </w:rPr>
        <w:t>_pred</w:t>
      </w:r>
      <w:proofErr w:type="spellEnd"/>
      <w:r w:rsidRPr="008F3D9F">
        <w:rPr>
          <w:rFonts w:ascii="Courier New" w:eastAsia="Courier New" w:hAnsi="Courier New" w:cs="Courier New"/>
          <w:color w:val="D8DEE9"/>
          <w:sz w:val="18"/>
          <w:szCs w:val="18"/>
          <w:lang w:val="fr-FR"/>
          <w:rPrChange w:id="891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9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8919"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89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8921" w:author="Hayfa ZGAYA-BIAU" w:date="2025-06-12T18:32:00Z" w16du:dateUtc="2025-06-12T16:32:00Z">
            <w:rPr>
              <w:rFonts w:ascii="Courier New" w:eastAsia="Courier New" w:hAnsi="Courier New" w:cs="Courier New"/>
              <w:color w:val="AAA0FA"/>
              <w:sz w:val="18"/>
              <w:szCs w:val="18"/>
            </w:rPr>
          </w:rPrChange>
        </w:rPr>
        <w:t>predict</w:t>
      </w:r>
      <w:proofErr w:type="spellEnd"/>
      <w:proofErr w:type="gramEnd"/>
      <w:r w:rsidRPr="008F3D9F">
        <w:rPr>
          <w:rFonts w:ascii="Courier New" w:eastAsia="Courier New" w:hAnsi="Courier New" w:cs="Courier New"/>
          <w:color w:val="D6D6DD"/>
          <w:sz w:val="18"/>
          <w:szCs w:val="18"/>
          <w:lang w:val="fr-FR"/>
          <w:rPrChange w:id="892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923"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6D6DD"/>
          <w:sz w:val="18"/>
          <w:szCs w:val="18"/>
          <w:lang w:val="fr-FR"/>
          <w:rPrChange w:id="8924" w:author="Hayfa ZGAYA-BIAU" w:date="2025-06-12T18:32:00Z" w16du:dateUtc="2025-06-12T16:32:00Z">
            <w:rPr>
              <w:rFonts w:ascii="Courier New" w:eastAsia="Courier New" w:hAnsi="Courier New" w:cs="Courier New"/>
              <w:color w:val="D6D6DD"/>
              <w:sz w:val="18"/>
              <w:szCs w:val="18"/>
            </w:rPr>
          </w:rPrChange>
        </w:rPr>
        <w:t>)</w:t>
      </w:r>
    </w:p>
    <w:p w14:paraId="03AF1B0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2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2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927"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94C1FA"/>
          <w:sz w:val="18"/>
          <w:szCs w:val="18"/>
          <w:lang w:val="fr-FR"/>
          <w:rPrChange w:id="8928" w:author="Hayfa ZGAYA-BIAU" w:date="2025-06-12T18:32:00Z" w16du:dateUtc="2025-06-12T16:32:00Z">
            <w:rPr>
              <w:rFonts w:ascii="Courier New" w:eastAsia="Courier New" w:hAnsi="Courier New" w:cs="Courier New"/>
              <w:color w:val="94C1FA"/>
              <w:sz w:val="18"/>
              <w:szCs w:val="18"/>
            </w:rPr>
          </w:rPrChange>
        </w:rPr>
        <w:t>_pred_classes</w:t>
      </w:r>
      <w:proofErr w:type="spellEnd"/>
      <w:r w:rsidRPr="008F3D9F">
        <w:rPr>
          <w:rFonts w:ascii="Courier New" w:eastAsia="Courier New" w:hAnsi="Courier New" w:cs="Courier New"/>
          <w:color w:val="D8DEE9"/>
          <w:sz w:val="18"/>
          <w:szCs w:val="18"/>
          <w:lang w:val="fr-FR"/>
          <w:rPrChange w:id="89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9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3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932"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89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34" w:author="Hayfa ZGAYA-BIAU" w:date="2025-06-12T18:32:00Z" w16du:dateUtc="2025-06-12T16:32:00Z">
            <w:rPr>
              <w:rFonts w:ascii="Courier New" w:eastAsia="Courier New" w:hAnsi="Courier New" w:cs="Courier New"/>
              <w:color w:val="EBC88D"/>
              <w:sz w:val="18"/>
              <w:szCs w:val="18"/>
            </w:rPr>
          </w:rPrChange>
        </w:rPr>
        <w:t>argmax</w:t>
      </w:r>
      <w:proofErr w:type="spellEnd"/>
      <w:proofErr w:type="gramEnd"/>
      <w:r w:rsidRPr="008F3D9F">
        <w:rPr>
          <w:rFonts w:ascii="Courier New" w:eastAsia="Courier New" w:hAnsi="Courier New" w:cs="Courier New"/>
          <w:color w:val="D6D6DD"/>
          <w:sz w:val="18"/>
          <w:szCs w:val="18"/>
          <w:lang w:val="fr-FR"/>
          <w:rPrChange w:id="893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8936" w:author="Hayfa ZGAYA-BIAU" w:date="2025-06-12T18:32:00Z" w16du:dateUtc="2025-06-12T16:32:00Z">
            <w:rPr>
              <w:rFonts w:ascii="Courier New" w:eastAsia="Courier New" w:hAnsi="Courier New" w:cs="Courier New"/>
              <w:color w:val="94C1FA"/>
              <w:sz w:val="18"/>
              <w:szCs w:val="18"/>
            </w:rPr>
          </w:rPrChange>
        </w:rPr>
        <w:t>y_pred</w:t>
      </w:r>
      <w:proofErr w:type="spellEnd"/>
      <w:r w:rsidRPr="008F3D9F">
        <w:rPr>
          <w:rFonts w:ascii="Courier New" w:eastAsia="Courier New" w:hAnsi="Courier New" w:cs="Courier New"/>
          <w:color w:val="D6D6DD"/>
          <w:sz w:val="18"/>
          <w:szCs w:val="18"/>
          <w:lang w:val="fr-FR"/>
          <w:rPrChange w:id="89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939"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89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41"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942" w:author="Hayfa ZGAYA-BIAU" w:date="2025-06-12T18:32:00Z" w16du:dateUtc="2025-06-12T16:32:00Z">
            <w:rPr>
              <w:rFonts w:ascii="Courier New" w:eastAsia="Courier New" w:hAnsi="Courier New" w:cs="Courier New"/>
              <w:color w:val="D6D6DD"/>
              <w:sz w:val="18"/>
              <w:szCs w:val="18"/>
            </w:rPr>
          </w:rPrChange>
        </w:rPr>
        <w:t>)</w:t>
      </w:r>
    </w:p>
    <w:p w14:paraId="6FAC9F5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4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4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8945"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94C1FA"/>
          <w:sz w:val="18"/>
          <w:szCs w:val="18"/>
          <w:lang w:val="fr-FR"/>
          <w:rPrChange w:id="8946" w:author="Hayfa ZGAYA-BIAU" w:date="2025-06-12T18:32:00Z" w16du:dateUtc="2025-06-12T16:32:00Z">
            <w:rPr>
              <w:rFonts w:ascii="Courier New" w:eastAsia="Courier New" w:hAnsi="Courier New" w:cs="Courier New"/>
              <w:color w:val="94C1FA"/>
              <w:sz w:val="18"/>
              <w:szCs w:val="18"/>
            </w:rPr>
          </w:rPrChange>
        </w:rPr>
        <w:t>_true</w:t>
      </w:r>
      <w:proofErr w:type="spellEnd"/>
      <w:r w:rsidRPr="008F3D9F">
        <w:rPr>
          <w:rFonts w:ascii="Courier New" w:eastAsia="Courier New" w:hAnsi="Courier New" w:cs="Courier New"/>
          <w:color w:val="D8DEE9"/>
          <w:sz w:val="18"/>
          <w:szCs w:val="18"/>
          <w:lang w:val="fr-FR"/>
          <w:rPrChange w:id="89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9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95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89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52" w:author="Hayfa ZGAYA-BIAU" w:date="2025-06-12T18:32:00Z" w16du:dateUtc="2025-06-12T16:32:00Z">
            <w:rPr>
              <w:rFonts w:ascii="Courier New" w:eastAsia="Courier New" w:hAnsi="Courier New" w:cs="Courier New"/>
              <w:color w:val="EBC88D"/>
              <w:sz w:val="18"/>
              <w:szCs w:val="18"/>
            </w:rPr>
          </w:rPrChange>
        </w:rPr>
        <w:t>argmax</w:t>
      </w:r>
      <w:proofErr w:type="spellEnd"/>
      <w:proofErr w:type="gramEnd"/>
      <w:r w:rsidRPr="008F3D9F">
        <w:rPr>
          <w:rFonts w:ascii="Courier New" w:eastAsia="Courier New" w:hAnsi="Courier New" w:cs="Courier New"/>
          <w:color w:val="D6D6DD"/>
          <w:sz w:val="18"/>
          <w:szCs w:val="18"/>
          <w:lang w:val="fr-FR"/>
          <w:rPrChange w:id="895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954"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6D6DD"/>
          <w:sz w:val="18"/>
          <w:szCs w:val="18"/>
          <w:lang w:val="fr-FR"/>
          <w:rPrChange w:id="89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8957"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89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59"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8960" w:author="Hayfa ZGAYA-BIAU" w:date="2025-06-12T18:32:00Z" w16du:dateUtc="2025-06-12T16:32:00Z">
            <w:rPr>
              <w:rFonts w:ascii="Courier New" w:eastAsia="Courier New" w:hAnsi="Courier New" w:cs="Courier New"/>
              <w:color w:val="D6D6DD"/>
              <w:sz w:val="18"/>
              <w:szCs w:val="18"/>
            </w:rPr>
          </w:rPrChange>
        </w:rPr>
        <w:t>)</w:t>
      </w:r>
    </w:p>
    <w:p w14:paraId="4C6A284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896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8962" w:author="Hayfa ZGAYA-BIAU" w:date="2025-06-12T18:32:00Z" w16du:dateUtc="2025-06-12T16:32:00Z">
            <w:rPr>
              <w:rFonts w:ascii="Courier New" w:eastAsia="Courier New" w:hAnsi="Courier New" w:cs="Courier New"/>
              <w:color w:val="D8DEE9"/>
              <w:sz w:val="18"/>
              <w:szCs w:val="18"/>
            </w:rPr>
          </w:rPrChange>
        </w:rPr>
        <w:t xml:space="preserve">  </w:t>
      </w:r>
    </w:p>
    <w:p w14:paraId="1F98B4F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896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89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8965" w:author="Hayfa ZGAYA-BIAU" w:date="2025-06-12T18:32:00Z" w16du:dateUtc="2025-06-12T16:32:00Z">
            <w:rPr>
              <w:rFonts w:ascii="Courier New" w:eastAsia="Courier New" w:hAnsi="Courier New" w:cs="Courier New"/>
              <w:i/>
              <w:color w:val="FFFFFF"/>
              <w:sz w:val="18"/>
              <w:szCs w:val="18"/>
            </w:rPr>
          </w:rPrChange>
        </w:rPr>
        <w:t># Confusion Matrix</w:t>
      </w:r>
    </w:p>
    <w:p w14:paraId="40633AE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6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6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8968" w:author="Hayfa ZGAYA-BIAU" w:date="2025-06-12T18:32:00Z" w16du:dateUtc="2025-06-12T16:32:00Z">
            <w:rPr>
              <w:rFonts w:ascii="Courier New" w:eastAsia="Courier New" w:hAnsi="Courier New" w:cs="Courier New"/>
              <w:color w:val="94C1FA"/>
              <w:sz w:val="18"/>
              <w:szCs w:val="18"/>
            </w:rPr>
          </w:rPrChange>
        </w:rPr>
        <w:t>cm</w:t>
      </w:r>
      <w:proofErr w:type="gramEnd"/>
      <w:r w:rsidRPr="008F3D9F">
        <w:rPr>
          <w:rFonts w:ascii="Courier New" w:eastAsia="Courier New" w:hAnsi="Courier New" w:cs="Courier New"/>
          <w:color w:val="D8DEE9"/>
          <w:sz w:val="18"/>
          <w:szCs w:val="18"/>
          <w:lang w:val="fr-FR"/>
          <w:rPrChange w:id="89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89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8972" w:author="Hayfa ZGAYA-BIAU" w:date="2025-06-12T18:32:00Z" w16du:dateUtc="2025-06-12T16:32:00Z">
            <w:rPr>
              <w:rFonts w:ascii="Courier New" w:eastAsia="Courier New" w:hAnsi="Courier New" w:cs="Courier New"/>
              <w:color w:val="EBC88D"/>
              <w:sz w:val="18"/>
              <w:szCs w:val="18"/>
            </w:rPr>
          </w:rPrChange>
        </w:rPr>
        <w:t>confusion_</w:t>
      </w:r>
      <w:proofErr w:type="gramStart"/>
      <w:r w:rsidRPr="008F3D9F">
        <w:rPr>
          <w:rFonts w:ascii="Courier New" w:eastAsia="Courier New" w:hAnsi="Courier New" w:cs="Courier New"/>
          <w:color w:val="EBC88D"/>
          <w:sz w:val="18"/>
          <w:szCs w:val="18"/>
          <w:lang w:val="fr-FR"/>
          <w:rPrChange w:id="8973" w:author="Hayfa ZGAYA-BIAU" w:date="2025-06-12T18:32:00Z" w16du:dateUtc="2025-06-12T16:32:00Z">
            <w:rPr>
              <w:rFonts w:ascii="Courier New" w:eastAsia="Courier New" w:hAnsi="Courier New" w:cs="Courier New"/>
              <w:color w:val="EBC88D"/>
              <w:sz w:val="18"/>
              <w:szCs w:val="18"/>
            </w:rPr>
          </w:rPrChange>
        </w:rPr>
        <w:t>matrix</w:t>
      </w:r>
      <w:proofErr w:type="spellEnd"/>
      <w:r w:rsidRPr="008F3D9F">
        <w:rPr>
          <w:rFonts w:ascii="Courier New" w:eastAsia="Courier New" w:hAnsi="Courier New" w:cs="Courier New"/>
          <w:color w:val="D6D6DD"/>
          <w:sz w:val="18"/>
          <w:szCs w:val="18"/>
          <w:lang w:val="fr-FR"/>
          <w:rPrChange w:id="897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8975" w:author="Hayfa ZGAYA-BIAU" w:date="2025-06-12T18:32:00Z" w16du:dateUtc="2025-06-12T16:32:00Z">
            <w:rPr>
              <w:rFonts w:ascii="Courier New" w:eastAsia="Courier New" w:hAnsi="Courier New" w:cs="Courier New"/>
              <w:color w:val="94C1FA"/>
              <w:sz w:val="18"/>
              <w:szCs w:val="18"/>
            </w:rPr>
          </w:rPrChange>
        </w:rPr>
        <w:t>y_true</w:t>
      </w:r>
      <w:proofErr w:type="spellEnd"/>
      <w:r w:rsidRPr="008F3D9F">
        <w:rPr>
          <w:rFonts w:ascii="Courier New" w:eastAsia="Courier New" w:hAnsi="Courier New" w:cs="Courier New"/>
          <w:color w:val="D6D6DD"/>
          <w:sz w:val="18"/>
          <w:szCs w:val="18"/>
          <w:lang w:val="fr-FR"/>
          <w:rPrChange w:id="89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89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8978" w:author="Hayfa ZGAYA-BIAU" w:date="2025-06-12T18:32:00Z" w16du:dateUtc="2025-06-12T16:32:00Z">
            <w:rPr>
              <w:rFonts w:ascii="Courier New" w:eastAsia="Courier New" w:hAnsi="Courier New" w:cs="Courier New"/>
              <w:color w:val="94C1FA"/>
              <w:sz w:val="18"/>
              <w:szCs w:val="18"/>
            </w:rPr>
          </w:rPrChange>
        </w:rPr>
        <w:t>y_pred_classes</w:t>
      </w:r>
      <w:proofErr w:type="spellEnd"/>
      <w:r w:rsidRPr="008F3D9F">
        <w:rPr>
          <w:rFonts w:ascii="Courier New" w:eastAsia="Courier New" w:hAnsi="Courier New" w:cs="Courier New"/>
          <w:color w:val="D6D6DD"/>
          <w:sz w:val="18"/>
          <w:szCs w:val="18"/>
          <w:lang w:val="fr-FR"/>
          <w:rPrChange w:id="8979" w:author="Hayfa ZGAYA-BIAU" w:date="2025-06-12T18:32:00Z" w16du:dateUtc="2025-06-12T16:32:00Z">
            <w:rPr>
              <w:rFonts w:ascii="Courier New" w:eastAsia="Courier New" w:hAnsi="Courier New" w:cs="Courier New"/>
              <w:color w:val="D6D6DD"/>
              <w:sz w:val="18"/>
              <w:szCs w:val="18"/>
            </w:rPr>
          </w:rPrChange>
        </w:rPr>
        <w:t>)</w:t>
      </w:r>
    </w:p>
    <w:p w14:paraId="39D77B3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982"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89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84" w:author="Hayfa ZGAYA-BIAU" w:date="2025-06-12T18:32:00Z" w16du:dateUtc="2025-06-12T16:32:00Z">
            <w:rPr>
              <w:rFonts w:ascii="Courier New" w:eastAsia="Courier New" w:hAnsi="Courier New" w:cs="Courier New"/>
              <w:color w:val="EBC88D"/>
              <w:sz w:val="18"/>
              <w:szCs w:val="18"/>
            </w:rPr>
          </w:rPrChange>
        </w:rPr>
        <w:t>figure</w:t>
      </w:r>
      <w:proofErr w:type="spellEnd"/>
      <w:proofErr w:type="gramEnd"/>
      <w:r w:rsidRPr="008F3D9F">
        <w:rPr>
          <w:rFonts w:ascii="Courier New" w:eastAsia="Courier New" w:hAnsi="Courier New" w:cs="Courier New"/>
          <w:color w:val="D6D6DD"/>
          <w:sz w:val="18"/>
          <w:szCs w:val="18"/>
          <w:lang w:val="fr-FR"/>
          <w:rPrChange w:id="89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8986" w:author="Hayfa ZGAYA-BIAU" w:date="2025-06-12T18:32:00Z" w16du:dateUtc="2025-06-12T16:32:00Z">
            <w:rPr>
              <w:rFonts w:ascii="Courier New" w:eastAsia="Courier New" w:hAnsi="Courier New" w:cs="Courier New"/>
              <w:i/>
              <w:color w:val="D6D6DD"/>
              <w:sz w:val="18"/>
              <w:szCs w:val="18"/>
            </w:rPr>
          </w:rPrChange>
        </w:rPr>
        <w:t>figsize</w:t>
      </w:r>
      <w:proofErr w:type="spellEnd"/>
      <w:proofErr w:type="gramStart"/>
      <w:r w:rsidRPr="008F3D9F">
        <w:rPr>
          <w:rFonts w:ascii="Courier New" w:eastAsia="Courier New" w:hAnsi="Courier New" w:cs="Courier New"/>
          <w:color w:val="D6D6DD"/>
          <w:sz w:val="18"/>
          <w:szCs w:val="18"/>
          <w:lang w:val="fr-FR"/>
          <w:rPrChange w:id="898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8988" w:author="Hayfa ZGAYA-BIAU" w:date="2025-06-12T18:32:00Z" w16du:dateUtc="2025-06-12T16:32:00Z">
            <w:rPr>
              <w:rFonts w:ascii="Courier New" w:eastAsia="Courier New" w:hAnsi="Courier New" w:cs="Courier New"/>
              <w:color w:val="EBC88D"/>
              <w:sz w:val="18"/>
              <w:szCs w:val="18"/>
            </w:rPr>
          </w:rPrChange>
        </w:rPr>
        <w:t>10</w:t>
      </w:r>
      <w:r w:rsidRPr="008F3D9F">
        <w:rPr>
          <w:rFonts w:ascii="Courier New" w:eastAsia="Courier New" w:hAnsi="Courier New" w:cs="Courier New"/>
          <w:color w:val="D6D6DD"/>
          <w:sz w:val="18"/>
          <w:szCs w:val="18"/>
          <w:lang w:val="fr-FR"/>
          <w:rPrChange w:id="89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90" w:author="Hayfa ZGAYA-BIAU" w:date="2025-06-12T18:32:00Z" w16du:dateUtc="2025-06-12T16:32:00Z">
            <w:rPr>
              <w:rFonts w:ascii="Courier New" w:eastAsia="Courier New" w:hAnsi="Courier New" w:cs="Courier New"/>
              <w:color w:val="EBC88D"/>
              <w:sz w:val="18"/>
              <w:szCs w:val="18"/>
            </w:rPr>
          </w:rPrChange>
        </w:rPr>
        <w:t>8</w:t>
      </w:r>
      <w:r w:rsidRPr="008F3D9F">
        <w:rPr>
          <w:rFonts w:ascii="Courier New" w:eastAsia="Courier New" w:hAnsi="Courier New" w:cs="Courier New"/>
          <w:color w:val="D6D6DD"/>
          <w:sz w:val="18"/>
          <w:szCs w:val="18"/>
          <w:lang w:val="fr-FR"/>
          <w:rPrChange w:id="8991" w:author="Hayfa ZGAYA-BIAU" w:date="2025-06-12T18:32:00Z" w16du:dateUtc="2025-06-12T16:32:00Z">
            <w:rPr>
              <w:rFonts w:ascii="Courier New" w:eastAsia="Courier New" w:hAnsi="Courier New" w:cs="Courier New"/>
              <w:color w:val="D6D6DD"/>
              <w:sz w:val="18"/>
              <w:szCs w:val="18"/>
            </w:rPr>
          </w:rPrChange>
        </w:rPr>
        <w:t>))</w:t>
      </w:r>
    </w:p>
    <w:p w14:paraId="1A9F023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899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899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8994" w:author="Hayfa ZGAYA-BIAU" w:date="2025-06-12T18:32:00Z" w16du:dateUtc="2025-06-12T16:32:00Z">
            <w:rPr>
              <w:rFonts w:ascii="Courier New" w:eastAsia="Courier New" w:hAnsi="Courier New" w:cs="Courier New"/>
              <w:color w:val="D1D1D1"/>
              <w:sz w:val="18"/>
              <w:szCs w:val="18"/>
            </w:rPr>
          </w:rPrChange>
        </w:rPr>
        <w:t>sns</w:t>
      </w:r>
      <w:r w:rsidRPr="008F3D9F">
        <w:rPr>
          <w:rFonts w:ascii="Courier New" w:eastAsia="Courier New" w:hAnsi="Courier New" w:cs="Courier New"/>
          <w:color w:val="D6D6DD"/>
          <w:sz w:val="18"/>
          <w:szCs w:val="18"/>
          <w:lang w:val="fr-FR"/>
          <w:rPrChange w:id="89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8996" w:author="Hayfa ZGAYA-BIAU" w:date="2025-06-12T18:32:00Z" w16du:dateUtc="2025-06-12T16:32:00Z">
            <w:rPr>
              <w:rFonts w:ascii="Courier New" w:eastAsia="Courier New" w:hAnsi="Courier New" w:cs="Courier New"/>
              <w:color w:val="EBC88D"/>
              <w:sz w:val="18"/>
              <w:szCs w:val="18"/>
            </w:rPr>
          </w:rPrChange>
        </w:rPr>
        <w:t>heatmap</w:t>
      </w:r>
      <w:proofErr w:type="spellEnd"/>
      <w:proofErr w:type="gramEnd"/>
      <w:r w:rsidRPr="008F3D9F">
        <w:rPr>
          <w:rFonts w:ascii="Courier New" w:eastAsia="Courier New" w:hAnsi="Courier New" w:cs="Courier New"/>
          <w:color w:val="D6D6DD"/>
          <w:sz w:val="18"/>
          <w:szCs w:val="18"/>
          <w:lang w:val="fr-FR"/>
          <w:rPrChange w:id="89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8998" w:author="Hayfa ZGAYA-BIAU" w:date="2025-06-12T18:32:00Z" w16du:dateUtc="2025-06-12T16:32:00Z">
            <w:rPr>
              <w:rFonts w:ascii="Courier New" w:eastAsia="Courier New" w:hAnsi="Courier New" w:cs="Courier New"/>
              <w:color w:val="94C1FA"/>
              <w:sz w:val="18"/>
              <w:szCs w:val="18"/>
            </w:rPr>
          </w:rPrChange>
        </w:rPr>
        <w:t>cm</w:t>
      </w:r>
      <w:r w:rsidRPr="008F3D9F">
        <w:rPr>
          <w:rFonts w:ascii="Courier New" w:eastAsia="Courier New" w:hAnsi="Courier New" w:cs="Courier New"/>
          <w:color w:val="D6D6DD"/>
          <w:sz w:val="18"/>
          <w:szCs w:val="18"/>
          <w:lang w:val="fr-FR"/>
          <w:rPrChange w:id="89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0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01" w:author="Hayfa ZGAYA-BIAU" w:date="2025-06-12T18:32:00Z" w16du:dateUtc="2025-06-12T16:32:00Z">
            <w:rPr>
              <w:rFonts w:ascii="Courier New" w:eastAsia="Courier New" w:hAnsi="Courier New" w:cs="Courier New"/>
              <w:i/>
              <w:color w:val="D6D6DD"/>
              <w:sz w:val="18"/>
              <w:szCs w:val="18"/>
            </w:rPr>
          </w:rPrChange>
        </w:rPr>
        <w:t>annot</w:t>
      </w:r>
      <w:proofErr w:type="spellEnd"/>
      <w:r w:rsidRPr="008F3D9F">
        <w:rPr>
          <w:rFonts w:ascii="Courier New" w:eastAsia="Courier New" w:hAnsi="Courier New" w:cs="Courier New"/>
          <w:color w:val="D6D6DD"/>
          <w:sz w:val="18"/>
          <w:szCs w:val="18"/>
          <w:lang w:val="fr-FR"/>
          <w:rPrChange w:id="900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9003"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6D6DD"/>
          <w:sz w:val="18"/>
          <w:szCs w:val="18"/>
          <w:lang w:val="fr-FR"/>
          <w:rPrChange w:id="90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0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06" w:author="Hayfa ZGAYA-BIAU" w:date="2025-06-12T18:32:00Z" w16du:dateUtc="2025-06-12T16:32:00Z">
            <w:rPr>
              <w:rFonts w:ascii="Courier New" w:eastAsia="Courier New" w:hAnsi="Courier New" w:cs="Courier New"/>
              <w:i/>
              <w:color w:val="D6D6DD"/>
              <w:sz w:val="18"/>
              <w:szCs w:val="18"/>
            </w:rPr>
          </w:rPrChange>
        </w:rPr>
        <w:t>fmt</w:t>
      </w:r>
      <w:proofErr w:type="spellEnd"/>
      <w:r w:rsidRPr="008F3D9F">
        <w:rPr>
          <w:rFonts w:ascii="Courier New" w:eastAsia="Courier New" w:hAnsi="Courier New" w:cs="Courier New"/>
          <w:color w:val="D6D6DD"/>
          <w:sz w:val="18"/>
          <w:szCs w:val="18"/>
          <w:lang w:val="fr-FR"/>
          <w:rPrChange w:id="90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008" w:author="Hayfa ZGAYA-BIAU" w:date="2025-06-12T18:32:00Z" w16du:dateUtc="2025-06-12T16:32:00Z">
            <w:rPr>
              <w:rFonts w:ascii="Courier New" w:eastAsia="Courier New" w:hAnsi="Courier New" w:cs="Courier New"/>
              <w:color w:val="E394DC"/>
              <w:sz w:val="18"/>
              <w:szCs w:val="18"/>
            </w:rPr>
          </w:rPrChange>
        </w:rPr>
        <w:t>'d'</w:t>
      </w:r>
      <w:r w:rsidRPr="008F3D9F">
        <w:rPr>
          <w:rFonts w:ascii="Courier New" w:eastAsia="Courier New" w:hAnsi="Courier New" w:cs="Courier New"/>
          <w:color w:val="D6D6DD"/>
          <w:sz w:val="18"/>
          <w:szCs w:val="18"/>
          <w:lang w:val="fr-FR"/>
          <w:rPrChange w:id="90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1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11" w:author="Hayfa ZGAYA-BIAU" w:date="2025-06-12T18:32:00Z" w16du:dateUtc="2025-06-12T16:32:00Z">
            <w:rPr>
              <w:rFonts w:ascii="Courier New" w:eastAsia="Courier New" w:hAnsi="Courier New" w:cs="Courier New"/>
              <w:i/>
              <w:color w:val="D6D6DD"/>
              <w:sz w:val="18"/>
              <w:szCs w:val="18"/>
            </w:rPr>
          </w:rPrChange>
        </w:rPr>
        <w:t>xticklabels</w:t>
      </w:r>
      <w:proofErr w:type="spellEnd"/>
      <w:r w:rsidRPr="008F3D9F">
        <w:rPr>
          <w:rFonts w:ascii="Courier New" w:eastAsia="Courier New" w:hAnsi="Courier New" w:cs="Courier New"/>
          <w:color w:val="D6D6DD"/>
          <w:sz w:val="18"/>
          <w:szCs w:val="18"/>
          <w:lang w:val="fr-FR"/>
          <w:rPrChange w:id="901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9013" w:author="Hayfa ZGAYA-BIAU" w:date="2025-06-12T18:32:00Z" w16du:dateUtc="2025-06-12T16:32:00Z">
            <w:rPr>
              <w:rFonts w:ascii="Courier New" w:eastAsia="Courier New" w:hAnsi="Courier New" w:cs="Courier New"/>
              <w:i/>
              <w:color w:val="D6D6DD"/>
              <w:sz w:val="18"/>
              <w:szCs w:val="18"/>
            </w:rPr>
          </w:rPrChange>
        </w:rPr>
        <w:t>label_</w:t>
      </w:r>
      <w:proofErr w:type="gramStart"/>
      <w:r w:rsidRPr="008F3D9F">
        <w:rPr>
          <w:rFonts w:ascii="Courier New" w:eastAsia="Courier New" w:hAnsi="Courier New" w:cs="Courier New"/>
          <w:i/>
          <w:color w:val="D6D6DD"/>
          <w:sz w:val="18"/>
          <w:szCs w:val="18"/>
          <w:lang w:val="fr-FR"/>
          <w:rPrChange w:id="9014" w:author="Hayfa ZGAYA-BIAU" w:date="2025-06-12T18:32:00Z" w16du:dateUtc="2025-06-12T16:32:00Z">
            <w:rPr>
              <w:rFonts w:ascii="Courier New" w:eastAsia="Courier New" w:hAnsi="Courier New" w:cs="Courier New"/>
              <w:i/>
              <w:color w:val="D6D6DD"/>
              <w:sz w:val="18"/>
              <w:szCs w:val="18"/>
            </w:rPr>
          </w:rPrChange>
        </w:rPr>
        <w:t>map</w:t>
      </w:r>
      <w:r w:rsidRPr="008F3D9F">
        <w:rPr>
          <w:rFonts w:ascii="Courier New" w:eastAsia="Courier New" w:hAnsi="Courier New" w:cs="Courier New"/>
          <w:color w:val="D6D6DD"/>
          <w:sz w:val="18"/>
          <w:szCs w:val="18"/>
          <w:lang w:val="fr-FR"/>
          <w:rPrChange w:id="90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9016" w:author="Hayfa ZGAYA-BIAU" w:date="2025-06-12T18:32:00Z" w16du:dateUtc="2025-06-12T16:32:00Z">
            <w:rPr>
              <w:rFonts w:ascii="Courier New" w:eastAsia="Courier New" w:hAnsi="Courier New" w:cs="Courier New"/>
              <w:color w:val="AAA0FA"/>
              <w:sz w:val="18"/>
              <w:szCs w:val="18"/>
            </w:rPr>
          </w:rPrChange>
        </w:rPr>
        <w:t>keys</w:t>
      </w:r>
      <w:proofErr w:type="spellEnd"/>
      <w:proofErr w:type="gramEnd"/>
      <w:r w:rsidRPr="008F3D9F">
        <w:rPr>
          <w:rFonts w:ascii="Courier New" w:eastAsia="Courier New" w:hAnsi="Courier New" w:cs="Courier New"/>
          <w:color w:val="D6D6DD"/>
          <w:sz w:val="18"/>
          <w:szCs w:val="18"/>
          <w:lang w:val="fr-FR"/>
          <w:rPrChange w:id="90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1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19" w:author="Hayfa ZGAYA-BIAU" w:date="2025-06-12T18:32:00Z" w16du:dateUtc="2025-06-12T16:32:00Z">
            <w:rPr>
              <w:rFonts w:ascii="Courier New" w:eastAsia="Courier New" w:hAnsi="Courier New" w:cs="Courier New"/>
              <w:i/>
              <w:color w:val="D6D6DD"/>
              <w:sz w:val="18"/>
              <w:szCs w:val="18"/>
            </w:rPr>
          </w:rPrChange>
        </w:rPr>
        <w:t>yticklabels</w:t>
      </w:r>
      <w:proofErr w:type="spellEnd"/>
      <w:r w:rsidRPr="008F3D9F">
        <w:rPr>
          <w:rFonts w:ascii="Courier New" w:eastAsia="Courier New" w:hAnsi="Courier New" w:cs="Courier New"/>
          <w:color w:val="D6D6DD"/>
          <w:sz w:val="18"/>
          <w:szCs w:val="18"/>
          <w:lang w:val="fr-FR"/>
          <w:rPrChange w:id="902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9021" w:author="Hayfa ZGAYA-BIAU" w:date="2025-06-12T18:32:00Z" w16du:dateUtc="2025-06-12T16:32:00Z">
            <w:rPr>
              <w:rFonts w:ascii="Courier New" w:eastAsia="Courier New" w:hAnsi="Courier New" w:cs="Courier New"/>
              <w:i/>
              <w:color w:val="D6D6DD"/>
              <w:sz w:val="18"/>
              <w:szCs w:val="18"/>
            </w:rPr>
          </w:rPrChange>
        </w:rPr>
        <w:t>label_</w:t>
      </w:r>
      <w:proofErr w:type="gramStart"/>
      <w:r w:rsidRPr="008F3D9F">
        <w:rPr>
          <w:rFonts w:ascii="Courier New" w:eastAsia="Courier New" w:hAnsi="Courier New" w:cs="Courier New"/>
          <w:i/>
          <w:color w:val="D6D6DD"/>
          <w:sz w:val="18"/>
          <w:szCs w:val="18"/>
          <w:lang w:val="fr-FR"/>
          <w:rPrChange w:id="9022" w:author="Hayfa ZGAYA-BIAU" w:date="2025-06-12T18:32:00Z" w16du:dateUtc="2025-06-12T16:32:00Z">
            <w:rPr>
              <w:rFonts w:ascii="Courier New" w:eastAsia="Courier New" w:hAnsi="Courier New" w:cs="Courier New"/>
              <w:i/>
              <w:color w:val="D6D6DD"/>
              <w:sz w:val="18"/>
              <w:szCs w:val="18"/>
            </w:rPr>
          </w:rPrChange>
        </w:rPr>
        <w:t>map</w:t>
      </w:r>
      <w:r w:rsidRPr="008F3D9F">
        <w:rPr>
          <w:rFonts w:ascii="Courier New" w:eastAsia="Courier New" w:hAnsi="Courier New" w:cs="Courier New"/>
          <w:color w:val="D6D6DD"/>
          <w:sz w:val="18"/>
          <w:szCs w:val="18"/>
          <w:lang w:val="fr-FR"/>
          <w:rPrChange w:id="90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9024" w:author="Hayfa ZGAYA-BIAU" w:date="2025-06-12T18:32:00Z" w16du:dateUtc="2025-06-12T16:32:00Z">
            <w:rPr>
              <w:rFonts w:ascii="Courier New" w:eastAsia="Courier New" w:hAnsi="Courier New" w:cs="Courier New"/>
              <w:color w:val="AAA0FA"/>
              <w:sz w:val="18"/>
              <w:szCs w:val="18"/>
            </w:rPr>
          </w:rPrChange>
        </w:rPr>
        <w:t>keys</w:t>
      </w:r>
      <w:proofErr w:type="spellEnd"/>
      <w:proofErr w:type="gramEnd"/>
      <w:r w:rsidRPr="008F3D9F">
        <w:rPr>
          <w:rFonts w:ascii="Courier New" w:eastAsia="Courier New" w:hAnsi="Courier New" w:cs="Courier New"/>
          <w:color w:val="D6D6DD"/>
          <w:sz w:val="18"/>
          <w:szCs w:val="18"/>
          <w:lang w:val="fr-FR"/>
          <w:rPrChange w:id="90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2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27" w:author="Hayfa ZGAYA-BIAU" w:date="2025-06-12T18:32:00Z" w16du:dateUtc="2025-06-12T16:32:00Z">
            <w:rPr>
              <w:rFonts w:ascii="Courier New" w:eastAsia="Courier New" w:hAnsi="Courier New" w:cs="Courier New"/>
              <w:i/>
              <w:color w:val="D6D6DD"/>
              <w:sz w:val="18"/>
              <w:szCs w:val="18"/>
            </w:rPr>
          </w:rPrChange>
        </w:rPr>
        <w:t>cmap</w:t>
      </w:r>
      <w:proofErr w:type="spellEnd"/>
      <w:r w:rsidRPr="008F3D9F">
        <w:rPr>
          <w:rFonts w:ascii="Courier New" w:eastAsia="Courier New" w:hAnsi="Courier New" w:cs="Courier New"/>
          <w:color w:val="D6D6DD"/>
          <w:sz w:val="18"/>
          <w:szCs w:val="18"/>
          <w:lang w:val="fr-FR"/>
          <w:rPrChange w:id="90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029" w:author="Hayfa ZGAYA-BIAU" w:date="2025-06-12T18:32:00Z" w16du:dateUtc="2025-06-12T16:32:00Z">
            <w:rPr>
              <w:rFonts w:ascii="Courier New" w:eastAsia="Courier New" w:hAnsi="Courier New" w:cs="Courier New"/>
              <w:color w:val="E394DC"/>
              <w:sz w:val="18"/>
              <w:szCs w:val="18"/>
            </w:rPr>
          </w:rPrChange>
        </w:rPr>
        <w:t>'Blues'</w:t>
      </w:r>
      <w:r w:rsidRPr="008F3D9F">
        <w:rPr>
          <w:rFonts w:ascii="Courier New" w:eastAsia="Courier New" w:hAnsi="Courier New" w:cs="Courier New"/>
          <w:color w:val="D6D6DD"/>
          <w:sz w:val="18"/>
          <w:szCs w:val="18"/>
          <w:lang w:val="fr-FR"/>
          <w:rPrChange w:id="9030" w:author="Hayfa ZGAYA-BIAU" w:date="2025-06-12T18:32:00Z" w16du:dateUtc="2025-06-12T16:32:00Z">
            <w:rPr>
              <w:rFonts w:ascii="Courier New" w:eastAsia="Courier New" w:hAnsi="Courier New" w:cs="Courier New"/>
              <w:color w:val="D6D6DD"/>
              <w:sz w:val="18"/>
              <w:szCs w:val="18"/>
            </w:rPr>
          </w:rPrChange>
        </w:rPr>
        <w:t>)</w:t>
      </w:r>
    </w:p>
    <w:p w14:paraId="6125B16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3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3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03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90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035" w:author="Hayfa ZGAYA-BIAU" w:date="2025-06-12T18:32:00Z" w16du:dateUtc="2025-06-12T16:32:00Z">
            <w:rPr>
              <w:rFonts w:ascii="Courier New" w:eastAsia="Courier New" w:hAnsi="Courier New" w:cs="Courier New"/>
              <w:color w:val="EBC88D"/>
              <w:sz w:val="18"/>
              <w:szCs w:val="18"/>
            </w:rPr>
          </w:rPrChange>
        </w:rPr>
        <w:t>xlabel</w:t>
      </w:r>
      <w:proofErr w:type="spellEnd"/>
      <w:proofErr w:type="gramEnd"/>
      <w:r w:rsidRPr="008F3D9F">
        <w:rPr>
          <w:rFonts w:ascii="Courier New" w:eastAsia="Courier New" w:hAnsi="Courier New" w:cs="Courier New"/>
          <w:color w:val="D6D6DD"/>
          <w:sz w:val="18"/>
          <w:szCs w:val="18"/>
          <w:lang w:val="fr-FR"/>
          <w:rPrChange w:id="90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03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038" w:author="Hayfa ZGAYA-BIAU" w:date="2025-06-12T18:32:00Z" w16du:dateUtc="2025-06-12T16:32:00Z">
            <w:rPr>
              <w:rFonts w:ascii="Courier New" w:eastAsia="Courier New" w:hAnsi="Courier New" w:cs="Courier New"/>
              <w:color w:val="E394DC"/>
              <w:sz w:val="18"/>
              <w:szCs w:val="18"/>
            </w:rPr>
          </w:rPrChange>
        </w:rPr>
        <w:t>Predicted</w:t>
      </w:r>
      <w:proofErr w:type="spellEnd"/>
      <w:r w:rsidRPr="008F3D9F">
        <w:rPr>
          <w:rFonts w:ascii="Courier New" w:eastAsia="Courier New" w:hAnsi="Courier New" w:cs="Courier New"/>
          <w:color w:val="E394DC"/>
          <w:sz w:val="18"/>
          <w:szCs w:val="18"/>
          <w:lang w:val="fr-FR"/>
          <w:rPrChange w:id="903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040" w:author="Hayfa ZGAYA-BIAU" w:date="2025-06-12T18:32:00Z" w16du:dateUtc="2025-06-12T16:32:00Z">
            <w:rPr>
              <w:rFonts w:ascii="Courier New" w:eastAsia="Courier New" w:hAnsi="Courier New" w:cs="Courier New"/>
              <w:color w:val="D6D6DD"/>
              <w:sz w:val="18"/>
              <w:szCs w:val="18"/>
            </w:rPr>
          </w:rPrChange>
        </w:rPr>
        <w:t>)</w:t>
      </w:r>
    </w:p>
    <w:p w14:paraId="7E13B50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4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4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04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90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045" w:author="Hayfa ZGAYA-BIAU" w:date="2025-06-12T18:32:00Z" w16du:dateUtc="2025-06-12T16:32:00Z">
            <w:rPr>
              <w:rFonts w:ascii="Courier New" w:eastAsia="Courier New" w:hAnsi="Courier New" w:cs="Courier New"/>
              <w:color w:val="EBC88D"/>
              <w:sz w:val="18"/>
              <w:szCs w:val="18"/>
            </w:rPr>
          </w:rPrChange>
        </w:rPr>
        <w:t>ylabel</w:t>
      </w:r>
      <w:proofErr w:type="spellEnd"/>
      <w:proofErr w:type="gramEnd"/>
      <w:r w:rsidRPr="008F3D9F">
        <w:rPr>
          <w:rFonts w:ascii="Courier New" w:eastAsia="Courier New" w:hAnsi="Courier New" w:cs="Courier New"/>
          <w:color w:val="D6D6DD"/>
          <w:sz w:val="18"/>
          <w:szCs w:val="18"/>
          <w:lang w:val="fr-FR"/>
          <w:rPrChange w:id="90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04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048" w:author="Hayfa ZGAYA-BIAU" w:date="2025-06-12T18:32:00Z" w16du:dateUtc="2025-06-12T16:32:00Z">
            <w:rPr>
              <w:rFonts w:ascii="Courier New" w:eastAsia="Courier New" w:hAnsi="Courier New" w:cs="Courier New"/>
              <w:color w:val="E394DC"/>
              <w:sz w:val="18"/>
              <w:szCs w:val="18"/>
            </w:rPr>
          </w:rPrChange>
        </w:rPr>
        <w:t>True</w:t>
      </w:r>
      <w:proofErr w:type="spellEnd"/>
      <w:r w:rsidRPr="008F3D9F">
        <w:rPr>
          <w:rFonts w:ascii="Courier New" w:eastAsia="Courier New" w:hAnsi="Courier New" w:cs="Courier New"/>
          <w:color w:val="E394DC"/>
          <w:sz w:val="18"/>
          <w:szCs w:val="18"/>
          <w:lang w:val="fr-FR"/>
          <w:rPrChange w:id="904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050" w:author="Hayfa ZGAYA-BIAU" w:date="2025-06-12T18:32:00Z" w16du:dateUtc="2025-06-12T16:32:00Z">
            <w:rPr>
              <w:rFonts w:ascii="Courier New" w:eastAsia="Courier New" w:hAnsi="Courier New" w:cs="Courier New"/>
              <w:color w:val="D6D6DD"/>
              <w:sz w:val="18"/>
              <w:szCs w:val="18"/>
            </w:rPr>
          </w:rPrChange>
        </w:rPr>
        <w:t>)</w:t>
      </w:r>
    </w:p>
    <w:p w14:paraId="55159E7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5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5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053"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90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055" w:author="Hayfa ZGAYA-BIAU" w:date="2025-06-12T18:32:00Z" w16du:dateUtc="2025-06-12T16:32:00Z">
            <w:rPr>
              <w:rFonts w:ascii="Courier New" w:eastAsia="Courier New" w:hAnsi="Courier New" w:cs="Courier New"/>
              <w:color w:val="EBC88D"/>
              <w:sz w:val="18"/>
              <w:szCs w:val="18"/>
            </w:rPr>
          </w:rPrChange>
        </w:rPr>
        <w:t>title</w:t>
      </w:r>
      <w:proofErr w:type="spellEnd"/>
      <w:proofErr w:type="gramEnd"/>
      <w:r w:rsidRPr="008F3D9F">
        <w:rPr>
          <w:rFonts w:ascii="Courier New" w:eastAsia="Courier New" w:hAnsi="Courier New" w:cs="Courier New"/>
          <w:color w:val="D6D6DD"/>
          <w:sz w:val="18"/>
          <w:szCs w:val="18"/>
          <w:lang w:val="fr-FR"/>
          <w:rPrChange w:id="90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057" w:author="Hayfa ZGAYA-BIAU" w:date="2025-06-12T18:32:00Z" w16du:dateUtc="2025-06-12T16:32:00Z">
            <w:rPr>
              <w:rFonts w:ascii="Courier New" w:eastAsia="Courier New" w:hAnsi="Courier New" w:cs="Courier New"/>
              <w:color w:val="E394DC"/>
              <w:sz w:val="18"/>
              <w:szCs w:val="18"/>
            </w:rPr>
          </w:rPrChange>
        </w:rPr>
        <w:t>'Confusion Matrix'</w:t>
      </w:r>
      <w:r w:rsidRPr="008F3D9F">
        <w:rPr>
          <w:rFonts w:ascii="Courier New" w:eastAsia="Courier New" w:hAnsi="Courier New" w:cs="Courier New"/>
          <w:color w:val="D6D6DD"/>
          <w:sz w:val="18"/>
          <w:szCs w:val="18"/>
          <w:lang w:val="fr-FR"/>
          <w:rPrChange w:id="9058" w:author="Hayfa ZGAYA-BIAU" w:date="2025-06-12T18:32:00Z" w16du:dateUtc="2025-06-12T16:32:00Z">
            <w:rPr>
              <w:rFonts w:ascii="Courier New" w:eastAsia="Courier New" w:hAnsi="Courier New" w:cs="Courier New"/>
              <w:color w:val="D6D6DD"/>
              <w:sz w:val="18"/>
              <w:szCs w:val="18"/>
            </w:rPr>
          </w:rPrChange>
        </w:rPr>
        <w:t>)</w:t>
      </w:r>
    </w:p>
    <w:p w14:paraId="396E41D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061" w:author="Hayfa ZGAYA-BIAU" w:date="2025-06-12T18:32:00Z" w16du:dateUtc="2025-06-12T16:32:00Z">
            <w:rPr>
              <w:rFonts w:ascii="Courier New" w:eastAsia="Courier New" w:hAnsi="Courier New" w:cs="Courier New"/>
              <w:color w:val="D1D1D1"/>
              <w:sz w:val="18"/>
              <w:szCs w:val="18"/>
            </w:rPr>
          </w:rPrChange>
        </w:rPr>
        <w:t>plt</w:t>
      </w:r>
      <w:r w:rsidRPr="008F3D9F">
        <w:rPr>
          <w:rFonts w:ascii="Courier New" w:eastAsia="Courier New" w:hAnsi="Courier New" w:cs="Courier New"/>
          <w:color w:val="D6D6DD"/>
          <w:sz w:val="18"/>
          <w:szCs w:val="18"/>
          <w:lang w:val="fr-FR"/>
          <w:rPrChange w:id="90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063" w:author="Hayfa ZGAYA-BIAU" w:date="2025-06-12T18:32:00Z" w16du:dateUtc="2025-06-12T16:32:00Z">
            <w:rPr>
              <w:rFonts w:ascii="Courier New" w:eastAsia="Courier New" w:hAnsi="Courier New" w:cs="Courier New"/>
              <w:color w:val="EBC88D"/>
              <w:sz w:val="18"/>
              <w:szCs w:val="18"/>
            </w:rPr>
          </w:rPrChange>
        </w:rPr>
        <w:t>show</w:t>
      </w:r>
      <w:proofErr w:type="spellEnd"/>
      <w:proofErr w:type="gramEnd"/>
      <w:r w:rsidRPr="008F3D9F">
        <w:rPr>
          <w:rFonts w:ascii="Courier New" w:eastAsia="Courier New" w:hAnsi="Courier New" w:cs="Courier New"/>
          <w:color w:val="D6D6DD"/>
          <w:sz w:val="18"/>
          <w:szCs w:val="18"/>
          <w:lang w:val="fr-FR"/>
          <w:rPrChange w:id="9064" w:author="Hayfa ZGAYA-BIAU" w:date="2025-06-12T18:32:00Z" w16du:dateUtc="2025-06-12T16:32:00Z">
            <w:rPr>
              <w:rFonts w:ascii="Courier New" w:eastAsia="Courier New" w:hAnsi="Courier New" w:cs="Courier New"/>
              <w:color w:val="D6D6DD"/>
              <w:sz w:val="18"/>
              <w:szCs w:val="18"/>
            </w:rPr>
          </w:rPrChange>
        </w:rPr>
        <w:t>()</w:t>
      </w:r>
    </w:p>
    <w:p w14:paraId="55E05E1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06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066" w:author="Hayfa ZGAYA-BIAU" w:date="2025-06-12T18:32:00Z" w16du:dateUtc="2025-06-12T16:32:00Z">
            <w:rPr>
              <w:rFonts w:ascii="Courier New" w:eastAsia="Courier New" w:hAnsi="Courier New" w:cs="Courier New"/>
              <w:color w:val="D8DEE9"/>
              <w:sz w:val="18"/>
              <w:szCs w:val="18"/>
            </w:rPr>
          </w:rPrChange>
        </w:rPr>
        <w:t xml:space="preserve">  </w:t>
      </w:r>
    </w:p>
    <w:p w14:paraId="1B86B72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06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0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069" w:author="Hayfa ZGAYA-BIAU" w:date="2025-06-12T18:32:00Z" w16du:dateUtc="2025-06-12T16:32:00Z">
            <w:rPr>
              <w:rFonts w:ascii="Courier New" w:eastAsia="Courier New" w:hAnsi="Courier New" w:cs="Courier New"/>
              <w:i/>
              <w:color w:val="FFFFFF"/>
              <w:sz w:val="18"/>
              <w:szCs w:val="18"/>
            </w:rPr>
          </w:rPrChange>
        </w:rPr>
        <w:t># Classification Report</w:t>
      </w:r>
    </w:p>
    <w:p w14:paraId="1A2C42D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7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7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9072"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907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9074" w:author="Hayfa ZGAYA-BIAU" w:date="2025-06-12T18:32:00Z" w16du:dateUtc="2025-06-12T16:32:00Z">
            <w:rPr>
              <w:rFonts w:ascii="Courier New" w:eastAsia="Courier New" w:hAnsi="Courier New" w:cs="Courier New"/>
              <w:color w:val="E394DC"/>
              <w:sz w:val="18"/>
              <w:szCs w:val="18"/>
            </w:rPr>
          </w:rPrChange>
        </w:rPr>
        <w:t xml:space="preserve">"Classification </w:t>
      </w:r>
      <w:proofErr w:type="gramStart"/>
      <w:r w:rsidRPr="008F3D9F">
        <w:rPr>
          <w:rFonts w:ascii="Courier New" w:eastAsia="Courier New" w:hAnsi="Courier New" w:cs="Courier New"/>
          <w:color w:val="E394DC"/>
          <w:sz w:val="18"/>
          <w:szCs w:val="18"/>
          <w:lang w:val="fr-FR"/>
          <w:rPrChange w:id="9075" w:author="Hayfa ZGAYA-BIAU" w:date="2025-06-12T18:32:00Z" w16du:dateUtc="2025-06-12T16:32:00Z">
            <w:rPr>
              <w:rFonts w:ascii="Courier New" w:eastAsia="Courier New" w:hAnsi="Courier New" w:cs="Courier New"/>
              <w:color w:val="E394DC"/>
              <w:sz w:val="18"/>
              <w:szCs w:val="18"/>
            </w:rPr>
          </w:rPrChange>
        </w:rPr>
        <w:t>Report:</w:t>
      </w:r>
      <w:proofErr w:type="gramEnd"/>
      <w:r w:rsidRPr="008F3D9F">
        <w:rPr>
          <w:rFonts w:ascii="Courier New" w:eastAsia="Courier New" w:hAnsi="Courier New" w:cs="Courier New"/>
          <w:color w:val="E394DC"/>
          <w:sz w:val="18"/>
          <w:szCs w:val="18"/>
          <w:lang w:val="fr-FR"/>
          <w:rPrChange w:id="907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077" w:author="Hayfa ZGAYA-BIAU" w:date="2025-06-12T18:32:00Z" w16du:dateUtc="2025-06-12T16:32:00Z">
            <w:rPr>
              <w:rFonts w:ascii="Courier New" w:eastAsia="Courier New" w:hAnsi="Courier New" w:cs="Courier New"/>
              <w:color w:val="D6D6DD"/>
              <w:sz w:val="18"/>
              <w:szCs w:val="18"/>
            </w:rPr>
          </w:rPrChange>
        </w:rPr>
        <w:t>)</w:t>
      </w:r>
    </w:p>
    <w:p w14:paraId="2F0DAB8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07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07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908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9081"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EBC88D"/>
          <w:sz w:val="18"/>
          <w:szCs w:val="18"/>
          <w:lang w:val="fr-FR"/>
          <w:rPrChange w:id="9082" w:author="Hayfa ZGAYA-BIAU" w:date="2025-06-12T18:32:00Z" w16du:dateUtc="2025-06-12T16:32:00Z">
            <w:rPr>
              <w:rFonts w:ascii="Courier New" w:eastAsia="Courier New" w:hAnsi="Courier New" w:cs="Courier New"/>
              <w:color w:val="EBC88D"/>
              <w:sz w:val="18"/>
              <w:szCs w:val="18"/>
            </w:rPr>
          </w:rPrChange>
        </w:rPr>
        <w:t>classification_</w:t>
      </w:r>
      <w:proofErr w:type="gramStart"/>
      <w:r w:rsidRPr="008F3D9F">
        <w:rPr>
          <w:rFonts w:ascii="Courier New" w:eastAsia="Courier New" w:hAnsi="Courier New" w:cs="Courier New"/>
          <w:color w:val="EBC88D"/>
          <w:sz w:val="18"/>
          <w:szCs w:val="18"/>
          <w:lang w:val="fr-FR"/>
          <w:rPrChange w:id="9083" w:author="Hayfa ZGAYA-BIAU" w:date="2025-06-12T18:32:00Z" w16du:dateUtc="2025-06-12T16:32:00Z">
            <w:rPr>
              <w:rFonts w:ascii="Courier New" w:eastAsia="Courier New" w:hAnsi="Courier New" w:cs="Courier New"/>
              <w:color w:val="EBC88D"/>
              <w:sz w:val="18"/>
              <w:szCs w:val="18"/>
            </w:rPr>
          </w:rPrChange>
        </w:rPr>
        <w:t>report</w:t>
      </w:r>
      <w:proofErr w:type="spellEnd"/>
      <w:r w:rsidRPr="008F3D9F">
        <w:rPr>
          <w:rFonts w:ascii="Courier New" w:eastAsia="Courier New" w:hAnsi="Courier New" w:cs="Courier New"/>
          <w:color w:val="D6D6DD"/>
          <w:sz w:val="18"/>
          <w:szCs w:val="18"/>
          <w:lang w:val="fr-FR"/>
          <w:rPrChange w:id="9084"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9085" w:author="Hayfa ZGAYA-BIAU" w:date="2025-06-12T18:32:00Z" w16du:dateUtc="2025-06-12T16:32:00Z">
            <w:rPr>
              <w:rFonts w:ascii="Courier New" w:eastAsia="Courier New" w:hAnsi="Courier New" w:cs="Courier New"/>
              <w:color w:val="94C1FA"/>
              <w:sz w:val="18"/>
              <w:szCs w:val="18"/>
            </w:rPr>
          </w:rPrChange>
        </w:rPr>
        <w:t>y_true</w:t>
      </w:r>
      <w:proofErr w:type="spellEnd"/>
      <w:r w:rsidRPr="008F3D9F">
        <w:rPr>
          <w:rFonts w:ascii="Courier New" w:eastAsia="Courier New" w:hAnsi="Courier New" w:cs="Courier New"/>
          <w:color w:val="D6D6DD"/>
          <w:sz w:val="18"/>
          <w:szCs w:val="18"/>
          <w:lang w:val="fr-FR"/>
          <w:rPrChange w:id="90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8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088" w:author="Hayfa ZGAYA-BIAU" w:date="2025-06-12T18:32:00Z" w16du:dateUtc="2025-06-12T16:32:00Z">
            <w:rPr>
              <w:rFonts w:ascii="Courier New" w:eastAsia="Courier New" w:hAnsi="Courier New" w:cs="Courier New"/>
              <w:color w:val="94C1FA"/>
              <w:sz w:val="18"/>
              <w:szCs w:val="18"/>
            </w:rPr>
          </w:rPrChange>
        </w:rPr>
        <w:t>y_pred_classes</w:t>
      </w:r>
      <w:proofErr w:type="spellEnd"/>
      <w:r w:rsidRPr="008F3D9F">
        <w:rPr>
          <w:rFonts w:ascii="Courier New" w:eastAsia="Courier New" w:hAnsi="Courier New" w:cs="Courier New"/>
          <w:color w:val="D6D6DD"/>
          <w:sz w:val="18"/>
          <w:szCs w:val="18"/>
          <w:lang w:val="fr-FR"/>
          <w:rPrChange w:id="90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09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091" w:author="Hayfa ZGAYA-BIAU" w:date="2025-06-12T18:32:00Z" w16du:dateUtc="2025-06-12T16:32:00Z">
            <w:rPr>
              <w:rFonts w:ascii="Courier New" w:eastAsia="Courier New" w:hAnsi="Courier New" w:cs="Courier New"/>
              <w:i/>
              <w:color w:val="D6D6DD"/>
              <w:sz w:val="18"/>
              <w:szCs w:val="18"/>
            </w:rPr>
          </w:rPrChange>
        </w:rPr>
        <w:t>target_names</w:t>
      </w:r>
      <w:proofErr w:type="spellEnd"/>
      <w:r w:rsidRPr="008F3D9F">
        <w:rPr>
          <w:rFonts w:ascii="Courier New" w:eastAsia="Courier New" w:hAnsi="Courier New" w:cs="Courier New"/>
          <w:color w:val="D6D6DD"/>
          <w:sz w:val="18"/>
          <w:szCs w:val="18"/>
          <w:lang w:val="fr-FR"/>
          <w:rPrChange w:id="909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9093" w:author="Hayfa ZGAYA-BIAU" w:date="2025-06-12T18:32:00Z" w16du:dateUtc="2025-06-12T16:32:00Z">
            <w:rPr>
              <w:rFonts w:ascii="Courier New" w:eastAsia="Courier New" w:hAnsi="Courier New" w:cs="Courier New"/>
              <w:i/>
              <w:color w:val="D6D6DD"/>
              <w:sz w:val="18"/>
              <w:szCs w:val="18"/>
            </w:rPr>
          </w:rPrChange>
        </w:rPr>
        <w:t>label_</w:t>
      </w:r>
      <w:proofErr w:type="gramStart"/>
      <w:r w:rsidRPr="008F3D9F">
        <w:rPr>
          <w:rFonts w:ascii="Courier New" w:eastAsia="Courier New" w:hAnsi="Courier New" w:cs="Courier New"/>
          <w:i/>
          <w:color w:val="D6D6DD"/>
          <w:sz w:val="18"/>
          <w:szCs w:val="18"/>
          <w:lang w:val="fr-FR"/>
          <w:rPrChange w:id="9094" w:author="Hayfa ZGAYA-BIAU" w:date="2025-06-12T18:32:00Z" w16du:dateUtc="2025-06-12T16:32:00Z">
            <w:rPr>
              <w:rFonts w:ascii="Courier New" w:eastAsia="Courier New" w:hAnsi="Courier New" w:cs="Courier New"/>
              <w:i/>
              <w:color w:val="D6D6DD"/>
              <w:sz w:val="18"/>
              <w:szCs w:val="18"/>
            </w:rPr>
          </w:rPrChange>
        </w:rPr>
        <w:t>map</w:t>
      </w:r>
      <w:r w:rsidRPr="008F3D9F">
        <w:rPr>
          <w:rFonts w:ascii="Courier New" w:eastAsia="Courier New" w:hAnsi="Courier New" w:cs="Courier New"/>
          <w:color w:val="D6D6DD"/>
          <w:sz w:val="18"/>
          <w:szCs w:val="18"/>
          <w:lang w:val="fr-FR"/>
          <w:rPrChange w:id="90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9096" w:author="Hayfa ZGAYA-BIAU" w:date="2025-06-12T18:32:00Z" w16du:dateUtc="2025-06-12T16:32:00Z">
            <w:rPr>
              <w:rFonts w:ascii="Courier New" w:eastAsia="Courier New" w:hAnsi="Courier New" w:cs="Courier New"/>
              <w:color w:val="AAA0FA"/>
              <w:sz w:val="18"/>
              <w:szCs w:val="18"/>
            </w:rPr>
          </w:rPrChange>
        </w:rPr>
        <w:t>keys</w:t>
      </w:r>
      <w:proofErr w:type="spellEnd"/>
      <w:proofErr w:type="gramEnd"/>
      <w:r w:rsidRPr="008F3D9F">
        <w:rPr>
          <w:rFonts w:ascii="Courier New" w:eastAsia="Courier New" w:hAnsi="Courier New" w:cs="Courier New"/>
          <w:color w:val="D6D6DD"/>
          <w:sz w:val="18"/>
          <w:szCs w:val="18"/>
          <w:lang w:val="fr-FR"/>
          <w:rPrChange w:id="9097" w:author="Hayfa ZGAYA-BIAU" w:date="2025-06-12T18:32:00Z" w16du:dateUtc="2025-06-12T16:32:00Z">
            <w:rPr>
              <w:rFonts w:ascii="Courier New" w:eastAsia="Courier New" w:hAnsi="Courier New" w:cs="Courier New"/>
              <w:color w:val="D6D6DD"/>
              <w:sz w:val="18"/>
              <w:szCs w:val="18"/>
            </w:rPr>
          </w:rPrChange>
        </w:rPr>
        <w:t>()))</w:t>
      </w:r>
    </w:p>
    <w:p w14:paraId="3A7AC11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098" w:author="Hayfa ZGAYA-BIAU" w:date="2025-06-12T18:32:00Z" w16du:dateUtc="2025-06-12T16:32:00Z">
            <w:rPr>
              <w:rFonts w:ascii="Courier New" w:eastAsia="Courier New" w:hAnsi="Courier New" w:cs="Courier New"/>
              <w:color w:val="D8DEE9"/>
              <w:sz w:val="18"/>
              <w:szCs w:val="18"/>
            </w:rPr>
          </w:rPrChange>
        </w:rPr>
      </w:pPr>
    </w:p>
    <w:p w14:paraId="124FA2F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099"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9100"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910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b/>
          <w:color w:val="EFB080"/>
          <w:sz w:val="18"/>
          <w:szCs w:val="18"/>
          <w:lang w:val="fr-FR"/>
          <w:rPrChange w:id="9102" w:author="Hayfa ZGAYA-BIAU" w:date="2025-06-12T18:32:00Z" w16du:dateUtc="2025-06-12T16:32:00Z">
            <w:rPr>
              <w:rFonts w:ascii="Courier New" w:eastAsia="Courier New" w:hAnsi="Courier New" w:cs="Courier New"/>
              <w:b/>
              <w:color w:val="EFB080"/>
              <w:sz w:val="18"/>
              <w:szCs w:val="18"/>
            </w:rPr>
          </w:rPrChange>
        </w:rPr>
        <w:t>main</w:t>
      </w:r>
      <w:r w:rsidRPr="008F3D9F">
        <w:rPr>
          <w:rFonts w:ascii="Courier New" w:eastAsia="Courier New" w:hAnsi="Courier New" w:cs="Courier New"/>
          <w:color w:val="D8DEE9"/>
          <w:sz w:val="18"/>
          <w:szCs w:val="18"/>
          <w:lang w:val="fr-FR"/>
          <w:rPrChange w:id="9103" w:author="Hayfa ZGAYA-BIAU" w:date="2025-06-12T18:32:00Z" w16du:dateUtc="2025-06-12T16:32:00Z">
            <w:rPr>
              <w:rFonts w:ascii="Courier New" w:eastAsia="Courier New" w:hAnsi="Courier New" w:cs="Courier New"/>
              <w:color w:val="D8DEE9"/>
              <w:sz w:val="18"/>
              <w:szCs w:val="18"/>
            </w:rPr>
          </w:rPrChange>
        </w:rPr>
        <w:t>():</w:t>
      </w:r>
      <w:proofErr w:type="gramEnd"/>
    </w:p>
    <w:p w14:paraId="142CD73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10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1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10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107"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9108"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9109" w:author="Hayfa ZGAYA-BIAU" w:date="2025-06-12T18:32:00Z" w16du:dateUtc="2025-06-12T16:32:00Z">
            <w:rPr>
              <w:rFonts w:ascii="Courier New" w:eastAsia="Courier New" w:hAnsi="Courier New" w:cs="Courier New"/>
              <w:i/>
              <w:color w:val="FFFFFF"/>
              <w:sz w:val="18"/>
              <w:szCs w:val="18"/>
            </w:rPr>
          </w:rPrChange>
        </w:rPr>
        <w:t>trained</w:t>
      </w:r>
      <w:proofErr w:type="spellEnd"/>
      <w:r w:rsidRPr="008F3D9F">
        <w:rPr>
          <w:rFonts w:ascii="Courier New" w:eastAsia="Courier New" w:hAnsi="Courier New" w:cs="Courier New"/>
          <w:i/>
          <w:color w:val="FFFFFF"/>
          <w:sz w:val="18"/>
          <w:szCs w:val="18"/>
          <w:lang w:val="fr-FR"/>
          <w:rPrChange w:id="9110" w:author="Hayfa ZGAYA-BIAU" w:date="2025-06-12T18:32:00Z" w16du:dateUtc="2025-06-12T16:32:00Z">
            <w:rPr>
              <w:rFonts w:ascii="Courier New" w:eastAsia="Courier New" w:hAnsi="Courier New" w:cs="Courier New"/>
              <w:i/>
              <w:color w:val="FFFFFF"/>
              <w:sz w:val="18"/>
              <w:szCs w:val="18"/>
            </w:rPr>
          </w:rPrChange>
        </w:rPr>
        <w:t xml:space="preserve"> model</w:t>
      </w:r>
    </w:p>
    <w:p w14:paraId="17495D3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11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1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113"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91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1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9117" w:author="Hayfa ZGAYA-BIAU" w:date="2025-06-12T18:32:00Z" w16du:dateUtc="2025-06-12T16:32:00Z">
            <w:rPr>
              <w:rFonts w:ascii="Courier New" w:eastAsia="Courier New" w:hAnsi="Courier New" w:cs="Courier New"/>
              <w:color w:val="EBC88D"/>
              <w:sz w:val="18"/>
              <w:szCs w:val="18"/>
            </w:rPr>
          </w:rPrChange>
        </w:rPr>
        <w:t>load_model</w:t>
      </w:r>
      <w:proofErr w:type="spellEnd"/>
      <w:r w:rsidRPr="008F3D9F">
        <w:rPr>
          <w:rFonts w:ascii="Courier New" w:eastAsia="Courier New" w:hAnsi="Courier New" w:cs="Courier New"/>
          <w:color w:val="D6D6DD"/>
          <w:sz w:val="18"/>
          <w:szCs w:val="18"/>
          <w:lang w:val="fr-FR"/>
          <w:rPrChange w:id="91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11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120" w:author="Hayfa ZGAYA-BIAU" w:date="2025-06-12T18:32:00Z" w16du:dateUtc="2025-06-12T16:32:00Z">
            <w:rPr>
              <w:rFonts w:ascii="Courier New" w:eastAsia="Courier New" w:hAnsi="Courier New" w:cs="Courier New"/>
              <w:color w:val="E394DC"/>
              <w:sz w:val="18"/>
              <w:szCs w:val="18"/>
            </w:rPr>
          </w:rPrChange>
        </w:rPr>
        <w:t>best_model_</w:t>
      </w:r>
      <w:proofErr w:type="gramStart"/>
      <w:r w:rsidRPr="008F3D9F">
        <w:rPr>
          <w:rFonts w:ascii="Courier New" w:eastAsia="Courier New" w:hAnsi="Courier New" w:cs="Courier New"/>
          <w:color w:val="E394DC"/>
          <w:sz w:val="18"/>
          <w:szCs w:val="18"/>
          <w:lang w:val="fr-FR"/>
          <w:rPrChange w:id="9121"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912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123" w:author="Hayfa ZGAYA-BIAU" w:date="2025-06-12T18:32:00Z" w16du:dateUtc="2025-06-12T16:32:00Z">
            <w:rPr>
              <w:rFonts w:ascii="Courier New" w:eastAsia="Courier New" w:hAnsi="Courier New" w:cs="Courier New"/>
              <w:color w:val="D6D6DD"/>
              <w:sz w:val="18"/>
              <w:szCs w:val="18"/>
            </w:rPr>
          </w:rPrChange>
        </w:rPr>
        <w:t>)</w:t>
      </w:r>
    </w:p>
    <w:p w14:paraId="748A6AC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12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125" w:author="Hayfa ZGAYA-BIAU" w:date="2025-06-12T18:32:00Z" w16du:dateUtc="2025-06-12T16:32:00Z">
            <w:rPr>
              <w:rFonts w:ascii="Courier New" w:eastAsia="Courier New" w:hAnsi="Courier New" w:cs="Courier New"/>
              <w:color w:val="D8DEE9"/>
              <w:sz w:val="18"/>
              <w:szCs w:val="18"/>
            </w:rPr>
          </w:rPrChange>
        </w:rPr>
        <w:t xml:space="preserve">  </w:t>
      </w:r>
    </w:p>
    <w:p w14:paraId="7D2E9BD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12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1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12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129"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9130"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9131" w:author="Hayfa ZGAYA-BIAU" w:date="2025-06-12T18:32:00Z" w16du:dateUtc="2025-06-12T16:32:00Z">
            <w:rPr>
              <w:rFonts w:ascii="Courier New" w:eastAsia="Courier New" w:hAnsi="Courier New" w:cs="Courier New"/>
              <w:i/>
              <w:color w:val="FFFFFF"/>
              <w:sz w:val="18"/>
              <w:szCs w:val="18"/>
            </w:rPr>
          </w:rPrChange>
        </w:rPr>
        <w:t>dataset</w:t>
      </w:r>
      <w:proofErr w:type="spellEnd"/>
    </w:p>
    <w:p w14:paraId="001E9C8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13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13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34"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91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3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37"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91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3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40"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91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4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43"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91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46"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8DEE9"/>
          <w:sz w:val="18"/>
          <w:szCs w:val="18"/>
          <w:lang w:val="fr-FR"/>
          <w:rPrChange w:id="91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1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9150" w:author="Hayfa ZGAYA-BIAU" w:date="2025-06-12T18:32:00Z" w16du:dateUtc="2025-06-12T16:32:00Z">
            <w:rPr>
              <w:rFonts w:ascii="Courier New" w:eastAsia="Courier New" w:hAnsi="Courier New" w:cs="Courier New"/>
              <w:color w:val="EBC88D"/>
              <w:sz w:val="18"/>
              <w:szCs w:val="18"/>
            </w:rPr>
          </w:rPrChange>
        </w:rPr>
        <w:t>load_dataset_pickle</w:t>
      </w:r>
      <w:proofErr w:type="spellEnd"/>
      <w:r w:rsidRPr="008F3D9F">
        <w:rPr>
          <w:rFonts w:ascii="Courier New" w:eastAsia="Courier New" w:hAnsi="Courier New" w:cs="Courier New"/>
          <w:color w:val="D6D6DD"/>
          <w:sz w:val="18"/>
          <w:szCs w:val="18"/>
          <w:lang w:val="fr-FR"/>
          <w:rPrChange w:id="91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15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153"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915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155" w:author="Hayfa ZGAYA-BIAU" w:date="2025-06-12T18:32:00Z" w16du:dateUtc="2025-06-12T16:32:00Z">
            <w:rPr>
              <w:rFonts w:ascii="Courier New" w:eastAsia="Courier New" w:hAnsi="Courier New" w:cs="Courier New"/>
              <w:color w:val="D6D6DD"/>
              <w:sz w:val="18"/>
              <w:szCs w:val="18"/>
            </w:rPr>
          </w:rPrChange>
        </w:rPr>
        <w:t>)</w:t>
      </w:r>
    </w:p>
    <w:p w14:paraId="316854F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15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157" w:author="Hayfa ZGAYA-BIAU" w:date="2025-06-12T18:32:00Z" w16du:dateUtc="2025-06-12T16:32:00Z">
            <w:rPr>
              <w:rFonts w:ascii="Courier New" w:eastAsia="Courier New" w:hAnsi="Courier New" w:cs="Courier New"/>
              <w:color w:val="D8DEE9"/>
              <w:sz w:val="18"/>
              <w:szCs w:val="18"/>
            </w:rPr>
          </w:rPrChange>
        </w:rPr>
        <w:t xml:space="preserve">  </w:t>
      </w:r>
    </w:p>
    <w:p w14:paraId="0A8F703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15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1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16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161" w:author="Hayfa ZGAYA-BIAU" w:date="2025-06-12T18:32:00Z" w16du:dateUtc="2025-06-12T16:32:00Z">
            <w:rPr>
              <w:rFonts w:ascii="Courier New" w:eastAsia="Courier New" w:hAnsi="Courier New" w:cs="Courier New"/>
              <w:i/>
              <w:color w:val="FFFFFF"/>
              <w:sz w:val="18"/>
              <w:szCs w:val="18"/>
            </w:rPr>
          </w:rPrChange>
        </w:rPr>
        <w:t>Evaluate</w:t>
      </w:r>
      <w:proofErr w:type="spellEnd"/>
      <w:r w:rsidRPr="008F3D9F">
        <w:rPr>
          <w:rFonts w:ascii="Courier New" w:eastAsia="Courier New" w:hAnsi="Courier New" w:cs="Courier New"/>
          <w:i/>
          <w:color w:val="FFFFFF"/>
          <w:sz w:val="18"/>
          <w:szCs w:val="18"/>
          <w:lang w:val="fr-FR"/>
          <w:rPrChange w:id="9162" w:author="Hayfa ZGAYA-BIAU" w:date="2025-06-12T18:32:00Z" w16du:dateUtc="2025-06-12T16:32:00Z">
            <w:rPr>
              <w:rFonts w:ascii="Courier New" w:eastAsia="Courier New" w:hAnsi="Courier New" w:cs="Courier New"/>
              <w:i/>
              <w:color w:val="FFFFFF"/>
              <w:sz w:val="18"/>
              <w:szCs w:val="18"/>
            </w:rPr>
          </w:rPrChange>
        </w:rPr>
        <w:t xml:space="preserve"> the model</w:t>
      </w:r>
    </w:p>
    <w:p w14:paraId="3BD13EA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16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1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9165" w:author="Hayfa ZGAYA-BIAU" w:date="2025-06-12T18:32:00Z" w16du:dateUtc="2025-06-12T16:32:00Z">
            <w:rPr>
              <w:rFonts w:ascii="Courier New" w:eastAsia="Courier New" w:hAnsi="Courier New" w:cs="Courier New"/>
              <w:color w:val="EBC88D"/>
              <w:sz w:val="18"/>
              <w:szCs w:val="18"/>
            </w:rPr>
          </w:rPrChange>
        </w:rPr>
        <w:t>evaluate</w:t>
      </w:r>
      <w:proofErr w:type="gramEnd"/>
      <w:r w:rsidRPr="008F3D9F">
        <w:rPr>
          <w:rFonts w:ascii="Courier New" w:eastAsia="Courier New" w:hAnsi="Courier New" w:cs="Courier New"/>
          <w:color w:val="EBC88D"/>
          <w:sz w:val="18"/>
          <w:szCs w:val="18"/>
          <w:lang w:val="fr-FR"/>
          <w:rPrChange w:id="9166"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9167" w:author="Hayfa ZGAYA-BIAU" w:date="2025-06-12T18:32:00Z" w16du:dateUtc="2025-06-12T16:32:00Z">
            <w:rPr>
              <w:rFonts w:ascii="Courier New" w:eastAsia="Courier New" w:hAnsi="Courier New" w:cs="Courier New"/>
              <w:color w:val="EBC88D"/>
              <w:sz w:val="18"/>
              <w:szCs w:val="18"/>
            </w:rPr>
          </w:rPrChange>
        </w:rPr>
        <w:t>model</w:t>
      </w:r>
      <w:proofErr w:type="spellEnd"/>
      <w:r w:rsidRPr="008F3D9F">
        <w:rPr>
          <w:rFonts w:ascii="Courier New" w:eastAsia="Courier New" w:hAnsi="Courier New" w:cs="Courier New"/>
          <w:color w:val="D6D6DD"/>
          <w:sz w:val="18"/>
          <w:szCs w:val="18"/>
          <w:lang w:val="fr-FR"/>
          <w:rPrChange w:id="916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9169"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91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72"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91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75"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91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1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178"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6D6DD"/>
          <w:sz w:val="18"/>
          <w:szCs w:val="18"/>
          <w:lang w:val="fr-FR"/>
          <w:rPrChange w:id="9179" w:author="Hayfa ZGAYA-BIAU" w:date="2025-06-12T18:32:00Z" w16du:dateUtc="2025-06-12T16:32:00Z">
            <w:rPr>
              <w:rFonts w:ascii="Courier New" w:eastAsia="Courier New" w:hAnsi="Courier New" w:cs="Courier New"/>
              <w:color w:val="D6D6DD"/>
              <w:sz w:val="18"/>
              <w:szCs w:val="18"/>
            </w:rPr>
          </w:rPrChange>
        </w:rPr>
        <w:t>)</w:t>
      </w:r>
    </w:p>
    <w:p w14:paraId="655D87D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18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181" w:author="Hayfa ZGAYA-BIAU" w:date="2025-06-12T18:32:00Z" w16du:dateUtc="2025-06-12T16:32:00Z">
            <w:rPr>
              <w:rFonts w:ascii="Courier New" w:eastAsia="Courier New" w:hAnsi="Courier New" w:cs="Courier New"/>
              <w:color w:val="D8DEE9"/>
              <w:sz w:val="18"/>
              <w:szCs w:val="18"/>
            </w:rPr>
          </w:rPrChange>
        </w:rPr>
        <w:t xml:space="preserve">  </w:t>
      </w:r>
    </w:p>
    <w:p w14:paraId="5031815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18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1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18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185"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9186" w:author="Hayfa ZGAYA-BIAU" w:date="2025-06-12T18:32:00Z" w16du:dateUtc="2025-06-12T16:32:00Z">
            <w:rPr>
              <w:rFonts w:ascii="Courier New" w:eastAsia="Courier New" w:hAnsi="Courier New" w:cs="Courier New"/>
              <w:i/>
              <w:color w:val="FFFFFF"/>
              <w:sz w:val="18"/>
              <w:szCs w:val="18"/>
            </w:rPr>
          </w:rPrChange>
        </w:rPr>
        <w:t xml:space="preserve"> and plot training </w:t>
      </w:r>
      <w:proofErr w:type="spellStart"/>
      <w:r w:rsidRPr="008F3D9F">
        <w:rPr>
          <w:rFonts w:ascii="Courier New" w:eastAsia="Courier New" w:hAnsi="Courier New" w:cs="Courier New"/>
          <w:i/>
          <w:color w:val="FFFFFF"/>
          <w:sz w:val="18"/>
          <w:szCs w:val="18"/>
          <w:lang w:val="fr-FR"/>
          <w:rPrChange w:id="9187" w:author="Hayfa ZGAYA-BIAU" w:date="2025-06-12T18:32:00Z" w16du:dateUtc="2025-06-12T16:32:00Z">
            <w:rPr>
              <w:rFonts w:ascii="Courier New" w:eastAsia="Courier New" w:hAnsi="Courier New" w:cs="Courier New"/>
              <w:i/>
              <w:color w:val="FFFFFF"/>
              <w:sz w:val="18"/>
              <w:szCs w:val="18"/>
            </w:rPr>
          </w:rPrChange>
        </w:rPr>
        <w:t>history</w:t>
      </w:r>
      <w:proofErr w:type="spellEnd"/>
    </w:p>
    <w:p w14:paraId="163C144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18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1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9190" w:author="Hayfa ZGAYA-BIAU" w:date="2025-06-12T18:32:00Z" w16du:dateUtc="2025-06-12T16:32:00Z">
            <w:rPr>
              <w:rFonts w:ascii="Courier New" w:eastAsia="Courier New" w:hAnsi="Courier New" w:cs="Courier New"/>
              <w:i/>
              <w:color w:val="83D6C5"/>
              <w:sz w:val="18"/>
              <w:szCs w:val="18"/>
            </w:rPr>
          </w:rPrChange>
        </w:rPr>
        <w:t>try</w:t>
      </w:r>
      <w:proofErr w:type="spellEnd"/>
      <w:r w:rsidRPr="008F3D9F">
        <w:rPr>
          <w:rFonts w:ascii="Courier New" w:eastAsia="Courier New" w:hAnsi="Courier New" w:cs="Courier New"/>
          <w:color w:val="D8DEE9"/>
          <w:sz w:val="18"/>
          <w:szCs w:val="18"/>
          <w:lang w:val="fr-FR"/>
          <w:rPrChange w:id="9191" w:author="Hayfa ZGAYA-BIAU" w:date="2025-06-12T18:32:00Z" w16du:dateUtc="2025-06-12T16:32:00Z">
            <w:rPr>
              <w:rFonts w:ascii="Courier New" w:eastAsia="Courier New" w:hAnsi="Courier New" w:cs="Courier New"/>
              <w:color w:val="D8DEE9"/>
              <w:sz w:val="18"/>
              <w:szCs w:val="18"/>
            </w:rPr>
          </w:rPrChange>
        </w:rPr>
        <w:t>:</w:t>
      </w:r>
      <w:proofErr w:type="gramEnd"/>
    </w:p>
    <w:p w14:paraId="19E3365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19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19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9194"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919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9196"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919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919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199" w:author="Hayfa ZGAYA-BIAU" w:date="2025-06-12T18:32:00Z" w16du:dateUtc="2025-06-12T16:32:00Z">
            <w:rPr>
              <w:rFonts w:ascii="Courier New" w:eastAsia="Courier New" w:hAnsi="Courier New" w:cs="Courier New"/>
              <w:color w:val="E394DC"/>
              <w:sz w:val="18"/>
              <w:szCs w:val="18"/>
            </w:rPr>
          </w:rPrChange>
        </w:rPr>
        <w:t>history_sequences.pkl</w:t>
      </w:r>
      <w:proofErr w:type="spellEnd"/>
      <w:r w:rsidRPr="008F3D9F">
        <w:rPr>
          <w:rFonts w:ascii="Courier New" w:eastAsia="Courier New" w:hAnsi="Courier New" w:cs="Courier New"/>
          <w:color w:val="E394DC"/>
          <w:sz w:val="18"/>
          <w:szCs w:val="18"/>
          <w:lang w:val="fr-FR"/>
          <w:rPrChange w:id="920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2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2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920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204"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920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2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2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9208"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920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210"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9211" w:author="Hayfa ZGAYA-BIAU" w:date="2025-06-12T18:32:00Z" w16du:dateUtc="2025-06-12T16:32:00Z">
            <w:rPr>
              <w:rFonts w:ascii="Courier New" w:eastAsia="Courier New" w:hAnsi="Courier New" w:cs="Courier New"/>
              <w:color w:val="D8DEE9"/>
              <w:sz w:val="18"/>
              <w:szCs w:val="18"/>
            </w:rPr>
          </w:rPrChange>
        </w:rPr>
        <w:t>:</w:t>
      </w:r>
      <w:proofErr w:type="gramEnd"/>
    </w:p>
    <w:p w14:paraId="3CA9AC0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2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21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214" w:author="Hayfa ZGAYA-BIAU" w:date="2025-06-12T18:32:00Z" w16du:dateUtc="2025-06-12T16:32:00Z">
            <w:rPr>
              <w:rFonts w:ascii="Courier New" w:eastAsia="Courier New" w:hAnsi="Courier New" w:cs="Courier New"/>
              <w:color w:val="94C1FA"/>
              <w:sz w:val="18"/>
              <w:szCs w:val="18"/>
            </w:rPr>
          </w:rPrChange>
        </w:rPr>
        <w:t>history</w:t>
      </w:r>
      <w:proofErr w:type="spellEnd"/>
      <w:proofErr w:type="gramEnd"/>
      <w:r w:rsidRPr="008F3D9F">
        <w:rPr>
          <w:rFonts w:ascii="Courier New" w:eastAsia="Courier New" w:hAnsi="Courier New" w:cs="Courier New"/>
          <w:color w:val="D8DEE9"/>
          <w:sz w:val="18"/>
          <w:szCs w:val="18"/>
          <w:lang w:val="fr-FR"/>
          <w:rPrChange w:id="92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2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21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218"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92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220"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92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9222"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9223" w:author="Hayfa ZGAYA-BIAU" w:date="2025-06-12T18:32:00Z" w16du:dateUtc="2025-06-12T16:32:00Z">
            <w:rPr>
              <w:rFonts w:ascii="Courier New" w:eastAsia="Courier New" w:hAnsi="Courier New" w:cs="Courier New"/>
              <w:color w:val="D6D6DD"/>
              <w:sz w:val="18"/>
              <w:szCs w:val="18"/>
            </w:rPr>
          </w:rPrChange>
        </w:rPr>
        <w:t>)</w:t>
      </w:r>
    </w:p>
    <w:p w14:paraId="5439A0B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22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2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EBC88D"/>
          <w:sz w:val="18"/>
          <w:szCs w:val="18"/>
          <w:lang w:val="fr-FR"/>
          <w:rPrChange w:id="9226" w:author="Hayfa ZGAYA-BIAU" w:date="2025-06-12T18:32:00Z" w16du:dateUtc="2025-06-12T16:32:00Z">
            <w:rPr>
              <w:rFonts w:ascii="Courier New" w:eastAsia="Courier New" w:hAnsi="Courier New" w:cs="Courier New"/>
              <w:color w:val="EBC88D"/>
              <w:sz w:val="18"/>
              <w:szCs w:val="18"/>
            </w:rPr>
          </w:rPrChange>
        </w:rPr>
        <w:t>plot</w:t>
      </w:r>
      <w:proofErr w:type="gramEnd"/>
      <w:r w:rsidRPr="008F3D9F">
        <w:rPr>
          <w:rFonts w:ascii="Courier New" w:eastAsia="Courier New" w:hAnsi="Courier New" w:cs="Courier New"/>
          <w:color w:val="EBC88D"/>
          <w:sz w:val="18"/>
          <w:szCs w:val="18"/>
          <w:lang w:val="fr-FR"/>
          <w:rPrChange w:id="9227" w:author="Hayfa ZGAYA-BIAU" w:date="2025-06-12T18:32:00Z" w16du:dateUtc="2025-06-12T16:32:00Z">
            <w:rPr>
              <w:rFonts w:ascii="Courier New" w:eastAsia="Courier New" w:hAnsi="Courier New" w:cs="Courier New"/>
              <w:color w:val="EBC88D"/>
              <w:sz w:val="18"/>
              <w:szCs w:val="18"/>
            </w:rPr>
          </w:rPrChange>
        </w:rPr>
        <w:t>_history</w:t>
      </w:r>
      <w:proofErr w:type="spellEnd"/>
      <w:r w:rsidRPr="008F3D9F">
        <w:rPr>
          <w:rFonts w:ascii="Courier New" w:eastAsia="Courier New" w:hAnsi="Courier New" w:cs="Courier New"/>
          <w:color w:val="D6D6DD"/>
          <w:sz w:val="18"/>
          <w:szCs w:val="18"/>
          <w:lang w:val="fr-FR"/>
          <w:rPrChange w:id="922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9229" w:author="Hayfa ZGAYA-BIAU" w:date="2025-06-12T18:32:00Z" w16du:dateUtc="2025-06-12T16:32:00Z">
            <w:rPr>
              <w:rFonts w:ascii="Courier New" w:eastAsia="Courier New" w:hAnsi="Courier New" w:cs="Courier New"/>
              <w:color w:val="94C1FA"/>
              <w:sz w:val="18"/>
              <w:szCs w:val="18"/>
            </w:rPr>
          </w:rPrChange>
        </w:rPr>
        <w:t>history</w:t>
      </w:r>
      <w:proofErr w:type="spellEnd"/>
      <w:r w:rsidRPr="008F3D9F">
        <w:rPr>
          <w:rFonts w:ascii="Courier New" w:eastAsia="Courier New" w:hAnsi="Courier New" w:cs="Courier New"/>
          <w:color w:val="D6D6DD"/>
          <w:sz w:val="18"/>
          <w:szCs w:val="18"/>
          <w:lang w:val="fr-FR"/>
          <w:rPrChange w:id="9230" w:author="Hayfa ZGAYA-BIAU" w:date="2025-06-12T18:32:00Z" w16du:dateUtc="2025-06-12T16:32:00Z">
            <w:rPr>
              <w:rFonts w:ascii="Courier New" w:eastAsia="Courier New" w:hAnsi="Courier New" w:cs="Courier New"/>
              <w:color w:val="D6D6DD"/>
              <w:sz w:val="18"/>
              <w:szCs w:val="18"/>
            </w:rPr>
          </w:rPrChange>
        </w:rPr>
        <w:t>)</w:t>
      </w:r>
    </w:p>
    <w:p w14:paraId="41D7AFA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23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23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9233" w:author="Hayfa ZGAYA-BIAU" w:date="2025-06-12T18:32:00Z" w16du:dateUtc="2025-06-12T16:32:00Z">
            <w:rPr>
              <w:rFonts w:ascii="Courier New" w:eastAsia="Courier New" w:hAnsi="Courier New" w:cs="Courier New"/>
              <w:i/>
              <w:color w:val="83D6C5"/>
              <w:sz w:val="18"/>
              <w:szCs w:val="18"/>
            </w:rPr>
          </w:rPrChange>
        </w:rPr>
        <w:t>except</w:t>
      </w:r>
      <w:proofErr w:type="spellEnd"/>
      <w:proofErr w:type="gramEnd"/>
      <w:r w:rsidRPr="008F3D9F">
        <w:rPr>
          <w:rFonts w:ascii="Courier New" w:eastAsia="Courier New" w:hAnsi="Courier New" w:cs="Courier New"/>
          <w:color w:val="D8DEE9"/>
          <w:sz w:val="18"/>
          <w:szCs w:val="18"/>
          <w:lang w:val="fr-FR"/>
          <w:rPrChange w:id="92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9235" w:author="Hayfa ZGAYA-BIAU" w:date="2025-06-12T18:32:00Z" w16du:dateUtc="2025-06-12T16:32:00Z">
            <w:rPr>
              <w:rFonts w:ascii="Courier New" w:eastAsia="Courier New" w:hAnsi="Courier New" w:cs="Courier New"/>
              <w:color w:val="82D2CE"/>
              <w:sz w:val="18"/>
              <w:szCs w:val="18"/>
            </w:rPr>
          </w:rPrChange>
        </w:rPr>
        <w:t>FileNotFoundError</w:t>
      </w:r>
      <w:proofErr w:type="spellEnd"/>
      <w:r w:rsidRPr="008F3D9F">
        <w:rPr>
          <w:rFonts w:ascii="Courier New" w:eastAsia="Courier New" w:hAnsi="Courier New" w:cs="Courier New"/>
          <w:color w:val="D8DEE9"/>
          <w:sz w:val="18"/>
          <w:szCs w:val="18"/>
          <w:lang w:val="fr-FR"/>
          <w:rPrChange w:id="9236" w:author="Hayfa ZGAYA-BIAU" w:date="2025-06-12T18:32:00Z" w16du:dateUtc="2025-06-12T16:32:00Z">
            <w:rPr>
              <w:rFonts w:ascii="Courier New" w:eastAsia="Courier New" w:hAnsi="Courier New" w:cs="Courier New"/>
              <w:color w:val="D8DEE9"/>
              <w:sz w:val="18"/>
              <w:szCs w:val="18"/>
            </w:rPr>
          </w:rPrChange>
        </w:rPr>
        <w:t>:</w:t>
      </w:r>
      <w:proofErr w:type="gramEnd"/>
    </w:p>
    <w:p w14:paraId="0A7B4AD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23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23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9239"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924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9241" w:author="Hayfa ZGAYA-BIAU" w:date="2025-06-12T18:32:00Z" w16du:dateUtc="2025-06-12T16:32:00Z">
            <w:rPr>
              <w:rFonts w:ascii="Courier New" w:eastAsia="Courier New" w:hAnsi="Courier New" w:cs="Courier New"/>
              <w:color w:val="E394DC"/>
              <w:sz w:val="18"/>
              <w:szCs w:val="18"/>
            </w:rPr>
          </w:rPrChange>
        </w:rPr>
        <w:t xml:space="preserve">"Training </w:t>
      </w:r>
      <w:proofErr w:type="spellStart"/>
      <w:r w:rsidRPr="008F3D9F">
        <w:rPr>
          <w:rFonts w:ascii="Courier New" w:eastAsia="Courier New" w:hAnsi="Courier New" w:cs="Courier New"/>
          <w:color w:val="E394DC"/>
          <w:sz w:val="18"/>
          <w:szCs w:val="18"/>
          <w:lang w:val="fr-FR"/>
          <w:rPrChange w:id="9242" w:author="Hayfa ZGAYA-BIAU" w:date="2025-06-12T18:32:00Z" w16du:dateUtc="2025-06-12T16:32:00Z">
            <w:rPr>
              <w:rFonts w:ascii="Courier New" w:eastAsia="Courier New" w:hAnsi="Courier New" w:cs="Courier New"/>
              <w:color w:val="E394DC"/>
              <w:sz w:val="18"/>
              <w:szCs w:val="18"/>
            </w:rPr>
          </w:rPrChange>
        </w:rPr>
        <w:t>history</w:t>
      </w:r>
      <w:proofErr w:type="spellEnd"/>
      <w:r w:rsidRPr="008F3D9F">
        <w:rPr>
          <w:rFonts w:ascii="Courier New" w:eastAsia="Courier New" w:hAnsi="Courier New" w:cs="Courier New"/>
          <w:color w:val="E394DC"/>
          <w:sz w:val="18"/>
          <w:szCs w:val="18"/>
          <w:lang w:val="fr-FR"/>
          <w:rPrChange w:id="9243" w:author="Hayfa ZGAYA-BIAU" w:date="2025-06-12T18:32:00Z" w16du:dateUtc="2025-06-12T16:32:00Z">
            <w:rPr>
              <w:rFonts w:ascii="Courier New" w:eastAsia="Courier New" w:hAnsi="Courier New" w:cs="Courier New"/>
              <w:color w:val="E394DC"/>
              <w:sz w:val="18"/>
              <w:szCs w:val="18"/>
            </w:rPr>
          </w:rPrChange>
        </w:rPr>
        <w:t xml:space="preserve"> not </w:t>
      </w:r>
      <w:proofErr w:type="spellStart"/>
      <w:r w:rsidRPr="008F3D9F">
        <w:rPr>
          <w:rFonts w:ascii="Courier New" w:eastAsia="Courier New" w:hAnsi="Courier New" w:cs="Courier New"/>
          <w:color w:val="E394DC"/>
          <w:sz w:val="18"/>
          <w:szCs w:val="18"/>
          <w:lang w:val="fr-FR"/>
          <w:rPrChange w:id="9244" w:author="Hayfa ZGAYA-BIAU" w:date="2025-06-12T18:32:00Z" w16du:dateUtc="2025-06-12T16:32:00Z">
            <w:rPr>
              <w:rFonts w:ascii="Courier New" w:eastAsia="Courier New" w:hAnsi="Courier New" w:cs="Courier New"/>
              <w:color w:val="E394DC"/>
              <w:sz w:val="18"/>
              <w:szCs w:val="18"/>
            </w:rPr>
          </w:rPrChange>
        </w:rPr>
        <w:t>found</w:t>
      </w:r>
      <w:proofErr w:type="spellEnd"/>
      <w:r w:rsidRPr="008F3D9F">
        <w:rPr>
          <w:rFonts w:ascii="Courier New" w:eastAsia="Courier New" w:hAnsi="Courier New" w:cs="Courier New"/>
          <w:color w:val="E394DC"/>
          <w:sz w:val="18"/>
          <w:szCs w:val="18"/>
          <w:lang w:val="fr-FR"/>
          <w:rPrChange w:id="924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246" w:author="Hayfa ZGAYA-BIAU" w:date="2025-06-12T18:32:00Z" w16du:dateUtc="2025-06-12T16:32:00Z">
            <w:rPr>
              <w:rFonts w:ascii="Courier New" w:eastAsia="Courier New" w:hAnsi="Courier New" w:cs="Courier New"/>
              <w:color w:val="E394DC"/>
              <w:sz w:val="18"/>
              <w:szCs w:val="18"/>
            </w:rPr>
          </w:rPrChange>
        </w:rPr>
        <w:t>Skipping</w:t>
      </w:r>
      <w:proofErr w:type="spellEnd"/>
      <w:r w:rsidRPr="008F3D9F">
        <w:rPr>
          <w:rFonts w:ascii="Courier New" w:eastAsia="Courier New" w:hAnsi="Courier New" w:cs="Courier New"/>
          <w:color w:val="E394DC"/>
          <w:sz w:val="18"/>
          <w:szCs w:val="18"/>
          <w:lang w:val="fr-FR"/>
          <w:rPrChange w:id="924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248" w:author="Hayfa ZGAYA-BIAU" w:date="2025-06-12T18:32:00Z" w16du:dateUtc="2025-06-12T16:32:00Z">
            <w:rPr>
              <w:rFonts w:ascii="Courier New" w:eastAsia="Courier New" w:hAnsi="Courier New" w:cs="Courier New"/>
              <w:color w:val="E394DC"/>
              <w:sz w:val="18"/>
              <w:szCs w:val="18"/>
            </w:rPr>
          </w:rPrChange>
        </w:rPr>
        <w:t>plotting</w:t>
      </w:r>
      <w:proofErr w:type="spellEnd"/>
      <w:r w:rsidRPr="008F3D9F">
        <w:rPr>
          <w:rFonts w:ascii="Courier New" w:eastAsia="Courier New" w:hAnsi="Courier New" w:cs="Courier New"/>
          <w:color w:val="E394DC"/>
          <w:sz w:val="18"/>
          <w:szCs w:val="18"/>
          <w:lang w:val="fr-FR"/>
          <w:rPrChange w:id="924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250" w:author="Hayfa ZGAYA-BIAU" w:date="2025-06-12T18:32:00Z" w16du:dateUtc="2025-06-12T16:32:00Z">
            <w:rPr>
              <w:rFonts w:ascii="Courier New" w:eastAsia="Courier New" w:hAnsi="Courier New" w:cs="Courier New"/>
              <w:color w:val="D6D6DD"/>
              <w:sz w:val="18"/>
              <w:szCs w:val="18"/>
            </w:rPr>
          </w:rPrChange>
        </w:rPr>
        <w:t>)</w:t>
      </w:r>
    </w:p>
    <w:p w14:paraId="36F3603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251" w:author="Hayfa ZGAYA-BIAU" w:date="2025-06-12T18:32:00Z" w16du:dateUtc="2025-06-12T16:32:00Z">
            <w:rPr>
              <w:rFonts w:ascii="Courier New" w:eastAsia="Courier New" w:hAnsi="Courier New" w:cs="Courier New"/>
              <w:color w:val="D8DEE9"/>
              <w:sz w:val="18"/>
              <w:szCs w:val="18"/>
            </w:rPr>
          </w:rPrChange>
        </w:rPr>
      </w:pPr>
    </w:p>
    <w:p w14:paraId="31BF01B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252"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925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92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255"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9256"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9257"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92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2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2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9261"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926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9263" w:author="Hayfa ZGAYA-BIAU" w:date="2025-06-12T18:32:00Z" w16du:dateUtc="2025-06-12T16:32:00Z">
            <w:rPr>
              <w:rFonts w:ascii="Courier New" w:eastAsia="Courier New" w:hAnsi="Courier New" w:cs="Courier New"/>
              <w:color w:val="D8DEE9"/>
              <w:sz w:val="18"/>
              <w:szCs w:val="18"/>
            </w:rPr>
          </w:rPrChange>
        </w:rPr>
        <w:t>:</w:t>
      </w:r>
      <w:proofErr w:type="gramEnd"/>
    </w:p>
    <w:p w14:paraId="07B173E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26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26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9266" w:author="Hayfa ZGAYA-BIAU" w:date="2025-06-12T18:32:00Z" w16du:dateUtc="2025-06-12T16:32:00Z">
            <w:rPr>
              <w:rFonts w:ascii="Courier New" w:eastAsia="Courier New" w:hAnsi="Courier New" w:cs="Courier New"/>
              <w:color w:val="EBC88D"/>
              <w:sz w:val="18"/>
              <w:szCs w:val="18"/>
            </w:rPr>
          </w:rPrChange>
        </w:rPr>
        <w:t>main</w:t>
      </w:r>
      <w:r w:rsidRPr="008F3D9F">
        <w:rPr>
          <w:rFonts w:ascii="Courier New" w:eastAsia="Courier New" w:hAnsi="Courier New" w:cs="Courier New"/>
          <w:color w:val="D6D6DD"/>
          <w:sz w:val="18"/>
          <w:szCs w:val="18"/>
          <w:lang w:val="fr-FR"/>
          <w:rPrChange w:id="926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9268" w:author="Hayfa ZGAYA-BIAU" w:date="2025-06-12T18:32:00Z" w16du:dateUtc="2025-06-12T16:32:00Z">
            <w:rPr>
              <w:rFonts w:ascii="Courier New" w:eastAsia="Courier New" w:hAnsi="Courier New" w:cs="Courier New"/>
              <w:color w:val="D6D6DD"/>
              <w:sz w:val="18"/>
              <w:szCs w:val="18"/>
            </w:rPr>
          </w:rPrChange>
        </w:rPr>
        <w:t>)</w:t>
      </w:r>
    </w:p>
    <w:p w14:paraId="3DB7C45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269" w:author="Hayfa ZGAYA-BIAU" w:date="2025-06-12T18:32:00Z" w16du:dateUtc="2025-06-12T16:32:00Z">
            <w:rPr>
              <w:rFonts w:ascii="Courier New" w:eastAsia="Courier New" w:hAnsi="Courier New" w:cs="Courier New"/>
              <w:color w:val="D8DEE9"/>
              <w:sz w:val="18"/>
              <w:szCs w:val="18"/>
            </w:rPr>
          </w:rPrChange>
        </w:rPr>
      </w:pPr>
    </w:p>
    <w:p w14:paraId="4DF37D77" w14:textId="77777777" w:rsidR="00F0408B" w:rsidRPr="008F3D9F" w:rsidRDefault="00F0408B">
      <w:pPr>
        <w:rPr>
          <w:sz w:val="16"/>
          <w:szCs w:val="16"/>
          <w:lang w:val="fr-FR"/>
          <w:rPrChange w:id="9270" w:author="Hayfa ZGAYA-BIAU" w:date="2025-06-12T18:32:00Z" w16du:dateUtc="2025-06-12T16:32:00Z">
            <w:rPr>
              <w:sz w:val="16"/>
              <w:szCs w:val="16"/>
            </w:rPr>
          </w:rPrChange>
        </w:rPr>
      </w:pPr>
    </w:p>
    <w:p w14:paraId="11212BDB" w14:textId="77777777" w:rsidR="00F0408B" w:rsidRPr="008F3D9F" w:rsidRDefault="00000000">
      <w:pPr>
        <w:pStyle w:val="Titre3"/>
        <w:rPr>
          <w:sz w:val="16"/>
          <w:szCs w:val="16"/>
          <w:lang w:val="fr-FR"/>
          <w:rPrChange w:id="9271" w:author="Hayfa ZGAYA-BIAU" w:date="2025-06-12T18:32:00Z" w16du:dateUtc="2025-06-12T16:32:00Z">
            <w:rPr>
              <w:sz w:val="16"/>
              <w:szCs w:val="16"/>
            </w:rPr>
          </w:rPrChange>
        </w:rPr>
      </w:pPr>
      <w:bookmarkStart w:id="9272" w:name="_di74u88tw3i7" w:colFirst="0" w:colLast="0"/>
      <w:bookmarkEnd w:id="9272"/>
      <w:r w:rsidRPr="008F3D9F">
        <w:rPr>
          <w:lang w:val="fr-FR"/>
          <w:rPrChange w:id="9273" w:author="Hayfa ZGAYA-BIAU" w:date="2025-06-12T18:32:00Z" w16du:dateUtc="2025-06-12T16:32:00Z">
            <w:rPr/>
          </w:rPrChange>
        </w:rPr>
        <w:t xml:space="preserve">16.4. Prédiction et </w:t>
      </w:r>
      <w:proofErr w:type="gramStart"/>
      <w:r w:rsidRPr="008F3D9F">
        <w:rPr>
          <w:lang w:val="fr-FR"/>
          <w:rPrChange w:id="9274" w:author="Hayfa ZGAYA-BIAU" w:date="2025-06-12T18:32:00Z" w16du:dateUtc="2025-06-12T16:32:00Z">
            <w:rPr/>
          </w:rPrChange>
        </w:rPr>
        <w:t>évaluation:</w:t>
      </w:r>
      <w:proofErr w:type="gramEnd"/>
    </w:p>
    <w:p w14:paraId="409C1A12" w14:textId="77777777" w:rsidR="00F0408B" w:rsidRPr="008F3D9F" w:rsidRDefault="00F0408B">
      <w:pPr>
        <w:rPr>
          <w:sz w:val="16"/>
          <w:szCs w:val="16"/>
          <w:lang w:val="fr-FR"/>
          <w:rPrChange w:id="9275" w:author="Hayfa ZGAYA-BIAU" w:date="2025-06-12T18:32:00Z" w16du:dateUtc="2025-06-12T16:32:00Z">
            <w:rPr>
              <w:sz w:val="16"/>
              <w:szCs w:val="16"/>
            </w:rPr>
          </w:rPrChange>
        </w:rPr>
      </w:pPr>
    </w:p>
    <w:p w14:paraId="3FA0F024"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9276"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9277" w:author="Hayfa ZGAYA-BIAU" w:date="2025-06-12T18:32:00Z" w16du:dateUtc="2025-06-12T16:32:00Z">
            <w:rPr>
              <w:rFonts w:ascii="Courier New" w:eastAsia="Courier New" w:hAnsi="Courier New" w:cs="Courier New"/>
              <w:b/>
              <w:i/>
              <w:color w:val="FFFFFF"/>
              <w:sz w:val="30"/>
              <w:szCs w:val="30"/>
            </w:rPr>
          </w:rPrChange>
        </w:rPr>
        <w:t># prediction_sequences.py</w:t>
      </w:r>
    </w:p>
    <w:p w14:paraId="1C29797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278" w:author="Hayfa ZGAYA-BIAU" w:date="2025-06-12T18:32:00Z" w16du:dateUtc="2025-06-12T16:32:00Z">
            <w:rPr>
              <w:rFonts w:ascii="Courier New" w:eastAsia="Courier New" w:hAnsi="Courier New" w:cs="Courier New"/>
              <w:color w:val="D8DEE9"/>
              <w:sz w:val="18"/>
              <w:szCs w:val="18"/>
            </w:rPr>
          </w:rPrChange>
        </w:rPr>
      </w:pPr>
    </w:p>
    <w:p w14:paraId="7E264CCE"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279"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280"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28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282" w:author="Hayfa ZGAYA-BIAU" w:date="2025-06-12T18:32:00Z" w16du:dateUtc="2025-06-12T16:32:00Z">
            <w:rPr>
              <w:rFonts w:ascii="Courier New" w:eastAsia="Courier New" w:hAnsi="Courier New" w:cs="Courier New"/>
              <w:color w:val="D1D1D1"/>
              <w:sz w:val="18"/>
              <w:szCs w:val="18"/>
            </w:rPr>
          </w:rPrChange>
        </w:rPr>
        <w:t>tensorflow</w:t>
      </w:r>
      <w:proofErr w:type="spellEnd"/>
      <w:r w:rsidRPr="008F3D9F">
        <w:rPr>
          <w:rFonts w:ascii="Courier New" w:eastAsia="Courier New" w:hAnsi="Courier New" w:cs="Courier New"/>
          <w:color w:val="D8DEE9"/>
          <w:sz w:val="18"/>
          <w:szCs w:val="18"/>
          <w:lang w:val="fr-FR"/>
          <w:rPrChange w:id="92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9284"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928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286" w:author="Hayfa ZGAYA-BIAU" w:date="2025-06-12T18:32:00Z" w16du:dateUtc="2025-06-12T16:32:00Z">
            <w:rPr>
              <w:rFonts w:ascii="Courier New" w:eastAsia="Courier New" w:hAnsi="Courier New" w:cs="Courier New"/>
              <w:color w:val="D1D1D1"/>
              <w:sz w:val="18"/>
              <w:szCs w:val="18"/>
            </w:rPr>
          </w:rPrChange>
        </w:rPr>
        <w:t>tf</w:t>
      </w:r>
      <w:proofErr w:type="spellEnd"/>
    </w:p>
    <w:p w14:paraId="1E5D74F9"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28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28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2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290" w:author="Hayfa ZGAYA-BIAU" w:date="2025-06-12T18:32:00Z" w16du:dateUtc="2025-06-12T16:32:00Z">
            <w:rPr>
              <w:rFonts w:ascii="Courier New" w:eastAsia="Courier New" w:hAnsi="Courier New" w:cs="Courier New"/>
              <w:color w:val="D1D1D1"/>
              <w:sz w:val="18"/>
              <w:szCs w:val="18"/>
            </w:rPr>
          </w:rPrChange>
        </w:rPr>
        <w:t>cv2</w:t>
      </w:r>
    </w:p>
    <w:p w14:paraId="025D2AC9"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29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29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29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294"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92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9296"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929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298" w:author="Hayfa ZGAYA-BIAU" w:date="2025-06-12T18:32:00Z" w16du:dateUtc="2025-06-12T16:32:00Z">
            <w:rPr>
              <w:rFonts w:ascii="Courier New" w:eastAsia="Courier New" w:hAnsi="Courier New" w:cs="Courier New"/>
              <w:color w:val="D1D1D1"/>
              <w:sz w:val="18"/>
              <w:szCs w:val="18"/>
            </w:rPr>
          </w:rPrChange>
        </w:rPr>
        <w:t>np</w:t>
      </w:r>
      <w:proofErr w:type="spellEnd"/>
    </w:p>
    <w:p w14:paraId="4B3F0895"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299"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00"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0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302" w:author="Hayfa ZGAYA-BIAU" w:date="2025-06-12T18:32:00Z" w16du:dateUtc="2025-06-12T16:32:00Z">
            <w:rPr>
              <w:rFonts w:ascii="Courier New" w:eastAsia="Courier New" w:hAnsi="Courier New" w:cs="Courier New"/>
              <w:color w:val="D1D1D1"/>
              <w:sz w:val="18"/>
              <w:szCs w:val="18"/>
            </w:rPr>
          </w:rPrChange>
        </w:rPr>
        <w:t>dlib</w:t>
      </w:r>
      <w:proofErr w:type="spellEnd"/>
    </w:p>
    <w:p w14:paraId="4C391260"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03" w:author="Hayfa ZGAYA-BIAU" w:date="2025-06-12T18:32:00Z" w16du:dateUtc="2025-06-12T16:32:00Z">
            <w:rPr>
              <w:rFonts w:ascii="Courier New" w:eastAsia="Courier New" w:hAnsi="Courier New" w:cs="Courier New"/>
              <w:color w:val="D1D1D1"/>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9304"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930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306" w:author="Hayfa ZGAYA-BIAU" w:date="2025-06-12T18:32:00Z" w16du:dateUtc="2025-06-12T16:32:00Z">
            <w:rPr>
              <w:rFonts w:ascii="Courier New" w:eastAsia="Courier New" w:hAnsi="Courier New" w:cs="Courier New"/>
              <w:color w:val="D1D1D1"/>
              <w:sz w:val="18"/>
              <w:szCs w:val="18"/>
            </w:rPr>
          </w:rPrChange>
        </w:rPr>
        <w:t>imutils</w:t>
      </w:r>
      <w:proofErr w:type="spellEnd"/>
      <w:r w:rsidRPr="008F3D9F">
        <w:rPr>
          <w:rFonts w:ascii="Courier New" w:eastAsia="Courier New" w:hAnsi="Courier New" w:cs="Courier New"/>
          <w:color w:val="D8DEE9"/>
          <w:sz w:val="18"/>
          <w:szCs w:val="18"/>
          <w:lang w:val="fr-FR"/>
          <w:rPrChange w:id="93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9308"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930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310" w:author="Hayfa ZGAYA-BIAU" w:date="2025-06-12T18:32:00Z" w16du:dateUtc="2025-06-12T16:32:00Z">
            <w:rPr>
              <w:rFonts w:ascii="Courier New" w:eastAsia="Courier New" w:hAnsi="Courier New" w:cs="Courier New"/>
              <w:color w:val="D1D1D1"/>
              <w:sz w:val="18"/>
              <w:szCs w:val="18"/>
            </w:rPr>
          </w:rPrChange>
        </w:rPr>
        <w:t>face_utils</w:t>
      </w:r>
      <w:proofErr w:type="spellEnd"/>
    </w:p>
    <w:p w14:paraId="4482B9FA"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1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1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14" w:author="Hayfa ZGAYA-BIAU" w:date="2025-06-12T18:32:00Z" w16du:dateUtc="2025-06-12T16:32:00Z">
            <w:rPr>
              <w:rFonts w:ascii="Courier New" w:eastAsia="Courier New" w:hAnsi="Courier New" w:cs="Courier New"/>
              <w:color w:val="D1D1D1"/>
              <w:sz w:val="18"/>
              <w:szCs w:val="18"/>
            </w:rPr>
          </w:rPrChange>
        </w:rPr>
        <w:t>os</w:t>
      </w:r>
    </w:p>
    <w:p w14:paraId="66258223"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15"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16"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18" w:author="Hayfa ZGAYA-BIAU" w:date="2025-06-12T18:32:00Z" w16du:dateUtc="2025-06-12T16:32:00Z">
            <w:rPr>
              <w:rFonts w:ascii="Courier New" w:eastAsia="Courier New" w:hAnsi="Courier New" w:cs="Courier New"/>
              <w:color w:val="D1D1D1"/>
              <w:sz w:val="18"/>
              <w:szCs w:val="18"/>
            </w:rPr>
          </w:rPrChange>
        </w:rPr>
        <w:t>pickle</w:t>
      </w:r>
    </w:p>
    <w:p w14:paraId="47FE5C25"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9319"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9320"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93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22" w:author="Hayfa ZGAYA-BIAU" w:date="2025-06-12T18:32:00Z" w16du:dateUtc="2025-06-12T16:32:00Z">
            <w:rPr>
              <w:rFonts w:ascii="Courier New" w:eastAsia="Courier New" w:hAnsi="Courier New" w:cs="Courier New"/>
              <w:color w:val="D1D1D1"/>
              <w:sz w:val="18"/>
              <w:szCs w:val="18"/>
            </w:rPr>
          </w:rPrChange>
        </w:rPr>
        <w:t>collections</w:t>
      </w:r>
      <w:r w:rsidRPr="008F3D9F">
        <w:rPr>
          <w:rFonts w:ascii="Courier New" w:eastAsia="Courier New" w:hAnsi="Courier New" w:cs="Courier New"/>
          <w:color w:val="D8DEE9"/>
          <w:sz w:val="18"/>
          <w:szCs w:val="18"/>
          <w:lang w:val="fr-FR"/>
          <w:rPrChange w:id="93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9324"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932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9326" w:author="Hayfa ZGAYA-BIAU" w:date="2025-06-12T18:32:00Z" w16du:dateUtc="2025-06-12T16:32:00Z">
            <w:rPr>
              <w:rFonts w:ascii="Courier New" w:eastAsia="Courier New" w:hAnsi="Courier New" w:cs="Courier New"/>
              <w:color w:val="EBC88D"/>
              <w:sz w:val="18"/>
              <w:szCs w:val="18"/>
            </w:rPr>
          </w:rPrChange>
        </w:rPr>
        <w:t>deque</w:t>
      </w:r>
      <w:proofErr w:type="spellEnd"/>
    </w:p>
    <w:p w14:paraId="0421D2B5"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2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2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30" w:author="Hayfa ZGAYA-BIAU" w:date="2025-06-12T18:32:00Z" w16du:dateUtc="2025-06-12T16:32:00Z">
            <w:rPr>
              <w:rFonts w:ascii="Courier New" w:eastAsia="Courier New" w:hAnsi="Courier New" w:cs="Courier New"/>
              <w:color w:val="D1D1D1"/>
              <w:sz w:val="18"/>
              <w:szCs w:val="18"/>
            </w:rPr>
          </w:rPrChange>
        </w:rPr>
        <w:t>threading</w:t>
      </w:r>
    </w:p>
    <w:p w14:paraId="209D2660"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31"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32"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34" w:author="Hayfa ZGAYA-BIAU" w:date="2025-06-12T18:32:00Z" w16du:dateUtc="2025-06-12T16:32:00Z">
            <w:rPr>
              <w:rFonts w:ascii="Courier New" w:eastAsia="Courier New" w:hAnsi="Courier New" w:cs="Courier New"/>
              <w:color w:val="D1D1D1"/>
              <w:sz w:val="18"/>
              <w:szCs w:val="18"/>
            </w:rPr>
          </w:rPrChange>
        </w:rPr>
        <w:t>queue</w:t>
      </w:r>
    </w:p>
    <w:p w14:paraId="47D5E254"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9335"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9336"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93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338" w:author="Hayfa ZGAYA-BIAU" w:date="2025-06-12T18:32:00Z" w16du:dateUtc="2025-06-12T16:32:00Z">
            <w:rPr>
              <w:rFonts w:ascii="Courier New" w:eastAsia="Courier New" w:hAnsi="Courier New" w:cs="Courier New"/>
              <w:color w:val="D1D1D1"/>
              <w:sz w:val="18"/>
              <w:szCs w:val="18"/>
            </w:rPr>
          </w:rPrChange>
        </w:rPr>
        <w:t>time</w:t>
      </w:r>
    </w:p>
    <w:p w14:paraId="735885D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339" w:author="Hayfa ZGAYA-BIAU" w:date="2025-06-12T18:32:00Z" w16du:dateUtc="2025-06-12T16:32:00Z">
            <w:rPr>
              <w:rFonts w:ascii="Courier New" w:eastAsia="Courier New" w:hAnsi="Courier New" w:cs="Courier New"/>
              <w:color w:val="D8DEE9"/>
              <w:sz w:val="18"/>
              <w:szCs w:val="18"/>
            </w:rPr>
          </w:rPrChange>
        </w:rPr>
      </w:pPr>
    </w:p>
    <w:p w14:paraId="26141E7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34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9341"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934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9343" w:author="Hayfa ZGAYA-BIAU" w:date="2025-06-12T18:32:00Z" w16du:dateUtc="2025-06-12T16:32:00Z">
            <w:rPr>
              <w:rFonts w:ascii="Courier New" w:eastAsia="Courier New" w:hAnsi="Courier New" w:cs="Courier New"/>
              <w:b/>
              <w:color w:val="EFB080"/>
              <w:sz w:val="18"/>
              <w:szCs w:val="18"/>
            </w:rPr>
          </w:rPrChange>
        </w:rPr>
        <w:t>load_model</w:t>
      </w:r>
      <w:proofErr w:type="spellEnd"/>
      <w:r w:rsidRPr="008F3D9F">
        <w:rPr>
          <w:rFonts w:ascii="Courier New" w:eastAsia="Courier New" w:hAnsi="Courier New" w:cs="Courier New"/>
          <w:color w:val="D8DEE9"/>
          <w:sz w:val="18"/>
          <w:szCs w:val="18"/>
          <w:lang w:val="fr-FR"/>
          <w:rPrChange w:id="9344"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9345"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93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34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348" w:author="Hayfa ZGAYA-BIAU" w:date="2025-06-12T18:32:00Z" w16du:dateUtc="2025-06-12T16:32:00Z">
            <w:rPr>
              <w:rFonts w:ascii="Courier New" w:eastAsia="Courier New" w:hAnsi="Courier New" w:cs="Courier New"/>
              <w:color w:val="E394DC"/>
              <w:sz w:val="18"/>
              <w:szCs w:val="18"/>
            </w:rPr>
          </w:rPrChange>
        </w:rPr>
        <w:t>fine_tuned_model_</w:t>
      </w:r>
      <w:proofErr w:type="gramStart"/>
      <w:r w:rsidRPr="008F3D9F">
        <w:rPr>
          <w:rFonts w:ascii="Courier New" w:eastAsia="Courier New" w:hAnsi="Courier New" w:cs="Courier New"/>
          <w:color w:val="E394DC"/>
          <w:sz w:val="18"/>
          <w:szCs w:val="18"/>
          <w:lang w:val="fr-FR"/>
          <w:rPrChange w:id="9349"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9350"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9351" w:author="Hayfa ZGAYA-BIAU" w:date="2025-06-12T18:32:00Z" w16du:dateUtc="2025-06-12T16:32:00Z">
            <w:rPr>
              <w:rFonts w:ascii="Courier New" w:eastAsia="Courier New" w:hAnsi="Courier New" w:cs="Courier New"/>
              <w:color w:val="D8DEE9"/>
              <w:sz w:val="18"/>
              <w:szCs w:val="18"/>
            </w:rPr>
          </w:rPrChange>
        </w:rPr>
        <w:t>):</w:t>
      </w:r>
      <w:proofErr w:type="gramEnd"/>
    </w:p>
    <w:p w14:paraId="6CE28BE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5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9353" w:author="Hayfa ZGAYA-BIAU" w:date="2025-06-12T18:32:00Z" w16du:dateUtc="2025-06-12T16:32:00Z">
            <w:rPr>
              <w:rFonts w:ascii="Courier New" w:eastAsia="Courier New" w:hAnsi="Courier New" w:cs="Courier New"/>
              <w:color w:val="D8DEE9"/>
              <w:sz w:val="18"/>
              <w:szCs w:val="18"/>
            </w:rPr>
          </w:rPrChange>
        </w:rPr>
        <w:lastRenderedPageBreak/>
        <w:t xml:space="preserve">   </w:t>
      </w:r>
      <w:r w:rsidRPr="008F3D9F">
        <w:rPr>
          <w:rFonts w:ascii="Courier New" w:eastAsia="Courier New" w:hAnsi="Courier New" w:cs="Courier New"/>
          <w:color w:val="E394DC"/>
          <w:sz w:val="18"/>
          <w:szCs w:val="18"/>
          <w:lang w:val="fr-FR"/>
          <w:rPrChange w:id="9354" w:author="Hayfa ZGAYA-BIAU" w:date="2025-06-12T18:32:00Z" w16du:dateUtc="2025-06-12T16:32:00Z">
            <w:rPr>
              <w:rFonts w:ascii="Courier New" w:eastAsia="Courier New" w:hAnsi="Courier New" w:cs="Courier New"/>
              <w:color w:val="E394DC"/>
              <w:sz w:val="18"/>
              <w:szCs w:val="18"/>
            </w:rPr>
          </w:rPrChange>
        </w:rPr>
        <w:t>"""</w:t>
      </w:r>
    </w:p>
    <w:p w14:paraId="4A1D3B3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5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5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357"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9358"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9359" w:author="Hayfa ZGAYA-BIAU" w:date="2025-06-12T18:32:00Z" w16du:dateUtc="2025-06-12T16:32:00Z">
            <w:rPr>
              <w:rFonts w:ascii="Courier New" w:eastAsia="Courier New" w:hAnsi="Courier New" w:cs="Courier New"/>
              <w:color w:val="E394DC"/>
              <w:sz w:val="18"/>
              <w:szCs w:val="18"/>
            </w:rPr>
          </w:rPrChange>
        </w:rPr>
        <w:t>trained</w:t>
      </w:r>
      <w:proofErr w:type="spellEnd"/>
      <w:r w:rsidRPr="008F3D9F">
        <w:rPr>
          <w:rFonts w:ascii="Courier New" w:eastAsia="Courier New" w:hAnsi="Courier New" w:cs="Courier New"/>
          <w:color w:val="E394DC"/>
          <w:sz w:val="18"/>
          <w:szCs w:val="18"/>
          <w:lang w:val="fr-FR"/>
          <w:rPrChange w:id="9360" w:author="Hayfa ZGAYA-BIAU" w:date="2025-06-12T18:32:00Z" w16du:dateUtc="2025-06-12T16:32:00Z">
            <w:rPr>
              <w:rFonts w:ascii="Courier New" w:eastAsia="Courier New" w:hAnsi="Courier New" w:cs="Courier New"/>
              <w:color w:val="E394DC"/>
              <w:sz w:val="18"/>
              <w:szCs w:val="18"/>
            </w:rPr>
          </w:rPrChange>
        </w:rPr>
        <w:t xml:space="preserve"> model.</w:t>
      </w:r>
    </w:p>
    <w:p w14:paraId="5E7565D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361" w:author="Hayfa ZGAYA-BIAU" w:date="2025-06-12T18:32:00Z" w16du:dateUtc="2025-06-12T16:32:00Z">
            <w:rPr>
              <w:rFonts w:ascii="Courier New" w:eastAsia="Courier New" w:hAnsi="Courier New" w:cs="Courier New"/>
              <w:color w:val="D8DEE9"/>
              <w:sz w:val="18"/>
              <w:szCs w:val="18"/>
            </w:rPr>
          </w:rPrChange>
        </w:rPr>
      </w:pPr>
    </w:p>
    <w:p w14:paraId="58D130D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6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6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364" w:author="Hayfa ZGAYA-BIAU" w:date="2025-06-12T18:32:00Z" w16du:dateUtc="2025-06-12T16:32:00Z">
            <w:rPr>
              <w:rFonts w:ascii="Courier New" w:eastAsia="Courier New" w:hAnsi="Courier New" w:cs="Courier New"/>
              <w:color w:val="E394DC"/>
              <w:sz w:val="18"/>
              <w:szCs w:val="18"/>
            </w:rPr>
          </w:rPrChange>
        </w:rPr>
        <w:t>Args:</w:t>
      </w:r>
      <w:proofErr w:type="gramEnd"/>
    </w:p>
    <w:p w14:paraId="6C4C71D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6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6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367"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9368"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936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37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937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372" w:author="Hayfa ZGAYA-BIAU" w:date="2025-06-12T18:32:00Z" w16du:dateUtc="2025-06-12T16:32:00Z">
            <w:rPr>
              <w:rFonts w:ascii="Courier New" w:eastAsia="Courier New" w:hAnsi="Courier New" w:cs="Courier New"/>
              <w:color w:val="E394DC"/>
              <w:sz w:val="18"/>
              <w:szCs w:val="18"/>
            </w:rPr>
          </w:rPrChange>
        </w:rPr>
        <w:t xml:space="preserve"> Path to the </w:t>
      </w:r>
      <w:proofErr w:type="spellStart"/>
      <w:r w:rsidRPr="008F3D9F">
        <w:rPr>
          <w:rFonts w:ascii="Courier New" w:eastAsia="Courier New" w:hAnsi="Courier New" w:cs="Courier New"/>
          <w:color w:val="E394DC"/>
          <w:sz w:val="18"/>
          <w:szCs w:val="18"/>
          <w:lang w:val="fr-FR"/>
          <w:rPrChange w:id="9373"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9374" w:author="Hayfa ZGAYA-BIAU" w:date="2025-06-12T18:32:00Z" w16du:dateUtc="2025-06-12T16:32:00Z">
            <w:rPr>
              <w:rFonts w:ascii="Courier New" w:eastAsia="Courier New" w:hAnsi="Courier New" w:cs="Courier New"/>
              <w:color w:val="E394DC"/>
              <w:sz w:val="18"/>
              <w:szCs w:val="18"/>
            </w:rPr>
          </w:rPrChange>
        </w:rPr>
        <w:t xml:space="preserve"> model.</w:t>
      </w:r>
    </w:p>
    <w:p w14:paraId="4BB9147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375" w:author="Hayfa ZGAYA-BIAU" w:date="2025-06-12T18:32:00Z" w16du:dateUtc="2025-06-12T16:32:00Z">
            <w:rPr>
              <w:rFonts w:ascii="Courier New" w:eastAsia="Courier New" w:hAnsi="Courier New" w:cs="Courier New"/>
              <w:color w:val="D8DEE9"/>
              <w:sz w:val="18"/>
              <w:szCs w:val="18"/>
            </w:rPr>
          </w:rPrChange>
        </w:rPr>
      </w:pPr>
    </w:p>
    <w:p w14:paraId="1653B3C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7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7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378"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9379" w:author="Hayfa ZGAYA-BIAU" w:date="2025-06-12T18:32:00Z" w16du:dateUtc="2025-06-12T16:32:00Z">
            <w:rPr>
              <w:rFonts w:ascii="Courier New" w:eastAsia="Courier New" w:hAnsi="Courier New" w:cs="Courier New"/>
              <w:color w:val="E394DC"/>
              <w:sz w:val="18"/>
              <w:szCs w:val="18"/>
            </w:rPr>
          </w:rPrChange>
        </w:rPr>
        <w:t>:</w:t>
      </w:r>
      <w:proofErr w:type="gramEnd"/>
    </w:p>
    <w:p w14:paraId="2424FE9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8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8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382"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9383"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9384" w:author="Hayfa ZGAYA-BIAU" w:date="2025-06-12T18:32:00Z" w16du:dateUtc="2025-06-12T16:32:00Z">
            <w:rPr>
              <w:rFonts w:ascii="Courier New" w:eastAsia="Courier New" w:hAnsi="Courier New" w:cs="Courier New"/>
              <w:color w:val="E394DC"/>
              <w:sz w:val="18"/>
              <w:szCs w:val="18"/>
            </w:rPr>
          </w:rPrChange>
        </w:rPr>
        <w:t>Model</w:t>
      </w:r>
      <w:proofErr w:type="spellEnd"/>
      <w:r w:rsidRPr="008F3D9F">
        <w:rPr>
          <w:rFonts w:ascii="Courier New" w:eastAsia="Courier New" w:hAnsi="Courier New" w:cs="Courier New"/>
          <w:color w:val="E394DC"/>
          <w:sz w:val="18"/>
          <w:szCs w:val="18"/>
          <w:lang w:val="fr-FR"/>
          <w:rPrChange w:id="938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38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387"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9388" w:author="Hayfa ZGAYA-BIAU" w:date="2025-06-12T18:32:00Z" w16du:dateUtc="2025-06-12T16:32:00Z">
            <w:rPr>
              <w:rFonts w:ascii="Courier New" w:eastAsia="Courier New" w:hAnsi="Courier New" w:cs="Courier New"/>
              <w:color w:val="E394DC"/>
              <w:sz w:val="18"/>
              <w:szCs w:val="18"/>
            </w:rPr>
          </w:rPrChange>
        </w:rPr>
        <w:t xml:space="preserve"> model.</w:t>
      </w:r>
    </w:p>
    <w:p w14:paraId="3A478EC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38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390" w:author="Hayfa ZGAYA-BIAU" w:date="2025-06-12T18:32:00Z" w16du:dateUtc="2025-06-12T16:32:00Z">
            <w:rPr>
              <w:rFonts w:ascii="Courier New" w:eastAsia="Courier New" w:hAnsi="Courier New" w:cs="Courier New"/>
              <w:color w:val="E394DC"/>
              <w:sz w:val="18"/>
              <w:szCs w:val="18"/>
            </w:rPr>
          </w:rPrChange>
        </w:rPr>
        <w:t xml:space="preserve">   """</w:t>
      </w:r>
    </w:p>
    <w:p w14:paraId="663DD47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39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39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393"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939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3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39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9397"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93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399"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940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9401" w:author="Hayfa ZGAYA-BIAU" w:date="2025-06-12T18:32:00Z" w16du:dateUtc="2025-06-12T16:32:00Z">
            <w:rPr>
              <w:rFonts w:ascii="Courier New" w:eastAsia="Courier New" w:hAnsi="Courier New" w:cs="Courier New"/>
              <w:color w:val="D8DEE9"/>
              <w:sz w:val="18"/>
              <w:szCs w:val="18"/>
            </w:rPr>
          </w:rPrChange>
        </w:rPr>
        <w:t>models</w:t>
      </w:r>
      <w:r w:rsidRPr="008F3D9F">
        <w:rPr>
          <w:rFonts w:ascii="Courier New" w:eastAsia="Courier New" w:hAnsi="Courier New" w:cs="Courier New"/>
          <w:color w:val="D6D6DD"/>
          <w:sz w:val="18"/>
          <w:szCs w:val="18"/>
          <w:lang w:val="fr-FR"/>
          <w:rPrChange w:id="94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9403" w:author="Hayfa ZGAYA-BIAU" w:date="2025-06-12T18:32:00Z" w16du:dateUtc="2025-06-12T16:32:00Z">
            <w:rPr>
              <w:rFonts w:ascii="Courier New" w:eastAsia="Courier New" w:hAnsi="Courier New" w:cs="Courier New"/>
              <w:color w:val="AAA0FA"/>
              <w:sz w:val="18"/>
              <w:szCs w:val="18"/>
            </w:rPr>
          </w:rPrChange>
        </w:rPr>
        <w:t>load</w:t>
      </w:r>
      <w:proofErr w:type="gramEnd"/>
      <w:r w:rsidRPr="008F3D9F">
        <w:rPr>
          <w:rFonts w:ascii="Courier New" w:eastAsia="Courier New" w:hAnsi="Courier New" w:cs="Courier New"/>
          <w:color w:val="AAA0FA"/>
          <w:sz w:val="18"/>
          <w:szCs w:val="18"/>
          <w:lang w:val="fr-FR"/>
          <w:rPrChange w:id="9404" w:author="Hayfa ZGAYA-BIAU" w:date="2025-06-12T18:32:00Z" w16du:dateUtc="2025-06-12T16:32:00Z">
            <w:rPr>
              <w:rFonts w:ascii="Courier New" w:eastAsia="Courier New" w:hAnsi="Courier New" w:cs="Courier New"/>
              <w:color w:val="AAA0FA"/>
              <w:sz w:val="18"/>
              <w:szCs w:val="18"/>
            </w:rPr>
          </w:rPrChange>
        </w:rPr>
        <w:t>_model</w:t>
      </w:r>
      <w:proofErr w:type="spellEnd"/>
      <w:r w:rsidRPr="008F3D9F">
        <w:rPr>
          <w:rFonts w:ascii="Courier New" w:eastAsia="Courier New" w:hAnsi="Courier New" w:cs="Courier New"/>
          <w:color w:val="D6D6DD"/>
          <w:sz w:val="18"/>
          <w:szCs w:val="18"/>
          <w:lang w:val="fr-FR"/>
          <w:rPrChange w:id="940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9406"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9407" w:author="Hayfa ZGAYA-BIAU" w:date="2025-06-12T18:32:00Z" w16du:dateUtc="2025-06-12T16:32:00Z">
            <w:rPr>
              <w:rFonts w:ascii="Courier New" w:eastAsia="Courier New" w:hAnsi="Courier New" w:cs="Courier New"/>
              <w:color w:val="D6D6DD"/>
              <w:sz w:val="18"/>
              <w:szCs w:val="18"/>
            </w:rPr>
          </w:rPrChange>
        </w:rPr>
        <w:t>)</w:t>
      </w:r>
    </w:p>
    <w:p w14:paraId="6D0CC773"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9408"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940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410"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94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412" w:author="Hayfa ZGAYA-BIAU" w:date="2025-06-12T18:32:00Z" w16du:dateUtc="2025-06-12T16:32:00Z">
            <w:rPr>
              <w:rFonts w:ascii="Courier New" w:eastAsia="Courier New" w:hAnsi="Courier New" w:cs="Courier New"/>
              <w:color w:val="94C1FA"/>
              <w:sz w:val="18"/>
              <w:szCs w:val="18"/>
            </w:rPr>
          </w:rPrChange>
        </w:rPr>
        <w:t>model</w:t>
      </w:r>
    </w:p>
    <w:p w14:paraId="1E4C680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413" w:author="Hayfa ZGAYA-BIAU" w:date="2025-06-12T18:32:00Z" w16du:dateUtc="2025-06-12T16:32:00Z">
            <w:rPr>
              <w:rFonts w:ascii="Courier New" w:eastAsia="Courier New" w:hAnsi="Courier New" w:cs="Courier New"/>
              <w:color w:val="D8DEE9"/>
              <w:sz w:val="18"/>
              <w:szCs w:val="18"/>
            </w:rPr>
          </w:rPrChange>
        </w:rPr>
      </w:pPr>
    </w:p>
    <w:p w14:paraId="743FF24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414"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9415"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94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9417" w:author="Hayfa ZGAYA-BIAU" w:date="2025-06-12T18:32:00Z" w16du:dateUtc="2025-06-12T16:32:00Z">
            <w:rPr>
              <w:rFonts w:ascii="Courier New" w:eastAsia="Courier New" w:hAnsi="Courier New" w:cs="Courier New"/>
              <w:b/>
              <w:color w:val="EFB080"/>
              <w:sz w:val="18"/>
              <w:szCs w:val="18"/>
            </w:rPr>
          </w:rPrChange>
        </w:rPr>
        <w:t>get_facial_</w:t>
      </w:r>
      <w:proofErr w:type="gramStart"/>
      <w:r w:rsidRPr="008F3D9F">
        <w:rPr>
          <w:rFonts w:ascii="Courier New" w:eastAsia="Courier New" w:hAnsi="Courier New" w:cs="Courier New"/>
          <w:b/>
          <w:color w:val="EFB080"/>
          <w:sz w:val="18"/>
          <w:szCs w:val="18"/>
          <w:lang w:val="fr-FR"/>
          <w:rPrChange w:id="9418" w:author="Hayfa ZGAYA-BIAU" w:date="2025-06-12T18:32:00Z" w16du:dateUtc="2025-06-12T16:32:00Z">
            <w:rPr>
              <w:rFonts w:ascii="Courier New" w:eastAsia="Courier New" w:hAnsi="Courier New" w:cs="Courier New"/>
              <w:b/>
              <w:color w:val="EFB080"/>
              <w:sz w:val="18"/>
              <w:szCs w:val="18"/>
            </w:rPr>
          </w:rPrChange>
        </w:rPr>
        <w:t>landmarks</w:t>
      </w:r>
      <w:proofErr w:type="spellEnd"/>
      <w:r w:rsidRPr="008F3D9F">
        <w:rPr>
          <w:rFonts w:ascii="Courier New" w:eastAsia="Courier New" w:hAnsi="Courier New" w:cs="Courier New"/>
          <w:color w:val="D8DEE9"/>
          <w:sz w:val="18"/>
          <w:szCs w:val="18"/>
          <w:lang w:val="fr-FR"/>
          <w:rPrChange w:id="9419"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9420"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8DEE9"/>
          <w:sz w:val="18"/>
          <w:szCs w:val="18"/>
          <w:lang w:val="fr-FR"/>
          <w:rPrChange w:id="942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422"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8DEE9"/>
          <w:sz w:val="18"/>
          <w:szCs w:val="18"/>
          <w:lang w:val="fr-FR"/>
          <w:rPrChange w:id="94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9424" w:author="Hayfa ZGAYA-BIAU" w:date="2025-06-12T18:32:00Z" w16du:dateUtc="2025-06-12T16:32:00Z">
            <w:rPr>
              <w:rFonts w:ascii="Courier New" w:eastAsia="Courier New" w:hAnsi="Courier New" w:cs="Courier New"/>
              <w:i/>
              <w:color w:val="D6D6DD"/>
              <w:sz w:val="18"/>
              <w:szCs w:val="18"/>
            </w:rPr>
          </w:rPrChange>
        </w:rPr>
        <w:t>image</w:t>
      </w:r>
      <w:proofErr w:type="gramStart"/>
      <w:r w:rsidRPr="008F3D9F">
        <w:rPr>
          <w:rFonts w:ascii="Courier New" w:eastAsia="Courier New" w:hAnsi="Courier New" w:cs="Courier New"/>
          <w:color w:val="D8DEE9"/>
          <w:sz w:val="18"/>
          <w:szCs w:val="18"/>
          <w:lang w:val="fr-FR"/>
          <w:rPrChange w:id="9425" w:author="Hayfa ZGAYA-BIAU" w:date="2025-06-12T18:32:00Z" w16du:dateUtc="2025-06-12T16:32:00Z">
            <w:rPr>
              <w:rFonts w:ascii="Courier New" w:eastAsia="Courier New" w:hAnsi="Courier New" w:cs="Courier New"/>
              <w:color w:val="D8DEE9"/>
              <w:sz w:val="18"/>
              <w:szCs w:val="18"/>
            </w:rPr>
          </w:rPrChange>
        </w:rPr>
        <w:t>):</w:t>
      </w:r>
      <w:proofErr w:type="gramEnd"/>
    </w:p>
    <w:p w14:paraId="543E021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2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94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9428" w:author="Hayfa ZGAYA-BIAU" w:date="2025-06-12T18:32:00Z" w16du:dateUtc="2025-06-12T16:32:00Z">
            <w:rPr>
              <w:rFonts w:ascii="Courier New" w:eastAsia="Courier New" w:hAnsi="Courier New" w:cs="Courier New"/>
              <w:color w:val="E394DC"/>
              <w:sz w:val="18"/>
              <w:szCs w:val="18"/>
            </w:rPr>
          </w:rPrChange>
        </w:rPr>
        <w:t>"""</w:t>
      </w:r>
    </w:p>
    <w:p w14:paraId="69E392C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2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3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31" w:author="Hayfa ZGAYA-BIAU" w:date="2025-06-12T18:32:00Z" w16du:dateUtc="2025-06-12T16:32:00Z">
            <w:rPr>
              <w:rFonts w:ascii="Courier New" w:eastAsia="Courier New" w:hAnsi="Courier New" w:cs="Courier New"/>
              <w:color w:val="E394DC"/>
              <w:sz w:val="18"/>
              <w:szCs w:val="18"/>
            </w:rPr>
          </w:rPrChange>
        </w:rPr>
        <w:t>Detects</w:t>
      </w:r>
      <w:proofErr w:type="spellEnd"/>
      <w:r w:rsidRPr="008F3D9F">
        <w:rPr>
          <w:rFonts w:ascii="Courier New" w:eastAsia="Courier New" w:hAnsi="Courier New" w:cs="Courier New"/>
          <w:color w:val="E394DC"/>
          <w:sz w:val="18"/>
          <w:szCs w:val="18"/>
          <w:lang w:val="fr-FR"/>
          <w:rPrChange w:id="9432" w:author="Hayfa ZGAYA-BIAU" w:date="2025-06-12T18:32:00Z" w16du:dateUtc="2025-06-12T16:32:00Z">
            <w:rPr>
              <w:rFonts w:ascii="Courier New" w:eastAsia="Courier New" w:hAnsi="Courier New" w:cs="Courier New"/>
              <w:color w:val="E394DC"/>
              <w:sz w:val="18"/>
              <w:szCs w:val="18"/>
            </w:rPr>
          </w:rPrChange>
        </w:rPr>
        <w:t xml:space="preserve"> facial </w:t>
      </w:r>
      <w:proofErr w:type="spellStart"/>
      <w:r w:rsidRPr="008F3D9F">
        <w:rPr>
          <w:rFonts w:ascii="Courier New" w:eastAsia="Courier New" w:hAnsi="Courier New" w:cs="Courier New"/>
          <w:color w:val="E394DC"/>
          <w:sz w:val="18"/>
          <w:szCs w:val="18"/>
          <w:lang w:val="fr-FR"/>
          <w:rPrChange w:id="9433"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9434" w:author="Hayfa ZGAYA-BIAU" w:date="2025-06-12T18:32:00Z" w16du:dateUtc="2025-06-12T16:32:00Z">
            <w:rPr>
              <w:rFonts w:ascii="Courier New" w:eastAsia="Courier New" w:hAnsi="Courier New" w:cs="Courier New"/>
              <w:color w:val="E394DC"/>
              <w:sz w:val="18"/>
              <w:szCs w:val="18"/>
            </w:rPr>
          </w:rPrChange>
        </w:rPr>
        <w:t xml:space="preserve"> in an image.</w:t>
      </w:r>
    </w:p>
    <w:p w14:paraId="5A820B3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435" w:author="Hayfa ZGAYA-BIAU" w:date="2025-06-12T18:32:00Z" w16du:dateUtc="2025-06-12T16:32:00Z">
            <w:rPr>
              <w:rFonts w:ascii="Courier New" w:eastAsia="Courier New" w:hAnsi="Courier New" w:cs="Courier New"/>
              <w:color w:val="D8DEE9"/>
              <w:sz w:val="18"/>
              <w:szCs w:val="18"/>
            </w:rPr>
          </w:rPrChange>
        </w:rPr>
      </w:pPr>
    </w:p>
    <w:p w14:paraId="49F54F0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3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3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438" w:author="Hayfa ZGAYA-BIAU" w:date="2025-06-12T18:32:00Z" w16du:dateUtc="2025-06-12T16:32:00Z">
            <w:rPr>
              <w:rFonts w:ascii="Courier New" w:eastAsia="Courier New" w:hAnsi="Courier New" w:cs="Courier New"/>
              <w:color w:val="E394DC"/>
              <w:sz w:val="18"/>
              <w:szCs w:val="18"/>
            </w:rPr>
          </w:rPrChange>
        </w:rPr>
        <w:t>Args:</w:t>
      </w:r>
      <w:proofErr w:type="gramEnd"/>
    </w:p>
    <w:p w14:paraId="62E526F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3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40"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441" w:author="Hayfa ZGAYA-BIAU" w:date="2025-06-12T18:32:00Z" w16du:dateUtc="2025-06-12T16:32:00Z">
            <w:rPr>
              <w:rFonts w:ascii="Courier New" w:eastAsia="Courier New" w:hAnsi="Courier New" w:cs="Courier New"/>
              <w:color w:val="E394DC"/>
              <w:sz w:val="18"/>
              <w:szCs w:val="18"/>
            </w:rPr>
          </w:rPrChange>
        </w:rPr>
        <w:t>detector:</w:t>
      </w:r>
      <w:proofErr w:type="gramEnd"/>
      <w:r w:rsidRPr="008F3D9F">
        <w:rPr>
          <w:rFonts w:ascii="Courier New" w:eastAsia="Courier New" w:hAnsi="Courier New" w:cs="Courier New"/>
          <w:color w:val="E394DC"/>
          <w:sz w:val="18"/>
          <w:szCs w:val="18"/>
          <w:lang w:val="fr-FR"/>
          <w:rPrChange w:id="944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43"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9444" w:author="Hayfa ZGAYA-BIAU" w:date="2025-06-12T18:32:00Z" w16du:dateUtc="2025-06-12T16:32:00Z">
            <w:rPr>
              <w:rFonts w:ascii="Courier New" w:eastAsia="Courier New" w:hAnsi="Courier New" w:cs="Courier New"/>
              <w:color w:val="E394DC"/>
              <w:sz w:val="18"/>
              <w:szCs w:val="18"/>
            </w:rPr>
          </w:rPrChange>
        </w:rPr>
        <w:t xml:space="preserve"> face detector.</w:t>
      </w:r>
    </w:p>
    <w:p w14:paraId="0C14BBC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4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4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447"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944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44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50"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945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52"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945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54"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9455" w:author="Hayfa ZGAYA-BIAU" w:date="2025-06-12T18:32:00Z" w16du:dateUtc="2025-06-12T16:32:00Z">
            <w:rPr>
              <w:rFonts w:ascii="Courier New" w:eastAsia="Courier New" w:hAnsi="Courier New" w:cs="Courier New"/>
              <w:color w:val="E394DC"/>
              <w:sz w:val="18"/>
              <w:szCs w:val="18"/>
            </w:rPr>
          </w:rPrChange>
        </w:rPr>
        <w:t>.</w:t>
      </w:r>
    </w:p>
    <w:p w14:paraId="1273B5C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5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57"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458" w:author="Hayfa ZGAYA-BIAU" w:date="2025-06-12T18:32:00Z" w16du:dateUtc="2025-06-12T16:32:00Z">
            <w:rPr>
              <w:rFonts w:ascii="Courier New" w:eastAsia="Courier New" w:hAnsi="Courier New" w:cs="Courier New"/>
              <w:color w:val="E394DC"/>
              <w:sz w:val="18"/>
              <w:szCs w:val="18"/>
            </w:rPr>
          </w:rPrChange>
        </w:rPr>
        <w:t>image</w:t>
      </w:r>
      <w:proofErr w:type="gramEnd"/>
      <w:r w:rsidRPr="008F3D9F">
        <w:rPr>
          <w:rFonts w:ascii="Courier New" w:eastAsia="Courier New" w:hAnsi="Courier New" w:cs="Courier New"/>
          <w:color w:val="E394DC"/>
          <w:sz w:val="18"/>
          <w:szCs w:val="18"/>
          <w:lang w:val="fr-FR"/>
          <w:rPrChange w:id="945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460"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946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462" w:author="Hayfa ZGAYA-BIAU" w:date="2025-06-12T18:32:00Z" w16du:dateUtc="2025-06-12T16:32:00Z">
            <w:rPr>
              <w:rFonts w:ascii="Courier New" w:eastAsia="Courier New" w:hAnsi="Courier New" w:cs="Courier New"/>
              <w:color w:val="E394DC"/>
              <w:sz w:val="18"/>
              <w:szCs w:val="18"/>
            </w:rPr>
          </w:rPrChange>
        </w:rPr>
        <w:t xml:space="preserve"> Input image.</w:t>
      </w:r>
    </w:p>
    <w:p w14:paraId="7C1164E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463" w:author="Hayfa ZGAYA-BIAU" w:date="2025-06-12T18:32:00Z" w16du:dateUtc="2025-06-12T16:32:00Z">
            <w:rPr>
              <w:rFonts w:ascii="Courier New" w:eastAsia="Courier New" w:hAnsi="Courier New" w:cs="Courier New"/>
              <w:color w:val="D8DEE9"/>
              <w:sz w:val="18"/>
              <w:szCs w:val="18"/>
            </w:rPr>
          </w:rPrChange>
        </w:rPr>
      </w:pPr>
    </w:p>
    <w:p w14:paraId="4258514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6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6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466"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9467" w:author="Hayfa ZGAYA-BIAU" w:date="2025-06-12T18:32:00Z" w16du:dateUtc="2025-06-12T16:32:00Z">
            <w:rPr>
              <w:rFonts w:ascii="Courier New" w:eastAsia="Courier New" w:hAnsi="Courier New" w:cs="Courier New"/>
              <w:color w:val="E394DC"/>
              <w:sz w:val="18"/>
              <w:szCs w:val="18"/>
            </w:rPr>
          </w:rPrChange>
        </w:rPr>
        <w:t>:</w:t>
      </w:r>
      <w:proofErr w:type="gramEnd"/>
    </w:p>
    <w:p w14:paraId="5131D69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6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69"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470" w:author="Hayfa ZGAYA-BIAU" w:date="2025-06-12T18:32:00Z" w16du:dateUtc="2025-06-12T16:32:00Z">
            <w:rPr>
              <w:rFonts w:ascii="Courier New" w:eastAsia="Courier New" w:hAnsi="Courier New" w:cs="Courier New"/>
              <w:color w:val="E394DC"/>
              <w:sz w:val="18"/>
              <w:szCs w:val="18"/>
            </w:rPr>
          </w:rPrChange>
        </w:rPr>
        <w:t>dict:</w:t>
      </w:r>
      <w:proofErr w:type="gramEnd"/>
      <w:r w:rsidRPr="008F3D9F">
        <w:rPr>
          <w:rFonts w:ascii="Courier New" w:eastAsia="Courier New" w:hAnsi="Courier New" w:cs="Courier New"/>
          <w:color w:val="E394DC"/>
          <w:sz w:val="18"/>
          <w:szCs w:val="18"/>
          <w:lang w:val="fr-FR"/>
          <w:rPrChange w:id="947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472" w:author="Hayfa ZGAYA-BIAU" w:date="2025-06-12T18:32:00Z" w16du:dateUtc="2025-06-12T16:32:00Z">
            <w:rPr>
              <w:rFonts w:ascii="Courier New" w:eastAsia="Courier New" w:hAnsi="Courier New" w:cs="Courier New"/>
              <w:color w:val="E394DC"/>
              <w:sz w:val="18"/>
              <w:szCs w:val="18"/>
            </w:rPr>
          </w:rPrChange>
        </w:rPr>
        <w:t>Coordinates</w:t>
      </w:r>
      <w:proofErr w:type="spellEnd"/>
      <w:r w:rsidRPr="008F3D9F">
        <w:rPr>
          <w:rFonts w:ascii="Courier New" w:eastAsia="Courier New" w:hAnsi="Courier New" w:cs="Courier New"/>
          <w:color w:val="E394DC"/>
          <w:sz w:val="18"/>
          <w:szCs w:val="18"/>
          <w:lang w:val="fr-FR"/>
          <w:rPrChange w:id="9473" w:author="Hayfa ZGAYA-BIAU" w:date="2025-06-12T18:32:00Z" w16du:dateUtc="2025-06-12T16:32:00Z">
            <w:rPr>
              <w:rFonts w:ascii="Courier New" w:eastAsia="Courier New" w:hAnsi="Courier New" w:cs="Courier New"/>
              <w:color w:val="E394DC"/>
              <w:sz w:val="18"/>
              <w:szCs w:val="18"/>
            </w:rPr>
          </w:rPrChange>
        </w:rPr>
        <w:t xml:space="preserve"> of </w:t>
      </w:r>
      <w:proofErr w:type="spellStart"/>
      <w:r w:rsidRPr="008F3D9F">
        <w:rPr>
          <w:rFonts w:ascii="Courier New" w:eastAsia="Courier New" w:hAnsi="Courier New" w:cs="Courier New"/>
          <w:color w:val="E394DC"/>
          <w:sz w:val="18"/>
          <w:szCs w:val="18"/>
          <w:lang w:val="fr-FR"/>
          <w:rPrChange w:id="9474" w:author="Hayfa ZGAYA-BIAU" w:date="2025-06-12T18:32:00Z" w16du:dateUtc="2025-06-12T16:32:00Z">
            <w:rPr>
              <w:rFonts w:ascii="Courier New" w:eastAsia="Courier New" w:hAnsi="Courier New" w:cs="Courier New"/>
              <w:color w:val="E394DC"/>
              <w:sz w:val="18"/>
              <w:szCs w:val="18"/>
            </w:rPr>
          </w:rPrChange>
        </w:rPr>
        <w:t>eyes</w:t>
      </w:r>
      <w:proofErr w:type="spellEnd"/>
      <w:r w:rsidRPr="008F3D9F">
        <w:rPr>
          <w:rFonts w:ascii="Courier New" w:eastAsia="Courier New" w:hAnsi="Courier New" w:cs="Courier New"/>
          <w:color w:val="E394DC"/>
          <w:sz w:val="18"/>
          <w:szCs w:val="18"/>
          <w:lang w:val="fr-FR"/>
          <w:rPrChange w:id="9475"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9476" w:author="Hayfa ZGAYA-BIAU" w:date="2025-06-12T18:32:00Z" w16du:dateUtc="2025-06-12T16:32:00Z">
            <w:rPr>
              <w:rFonts w:ascii="Courier New" w:eastAsia="Courier New" w:hAnsi="Courier New" w:cs="Courier New"/>
              <w:color w:val="E394DC"/>
              <w:sz w:val="18"/>
              <w:szCs w:val="18"/>
            </w:rPr>
          </w:rPrChange>
        </w:rPr>
        <w:t>eyebrows</w:t>
      </w:r>
      <w:proofErr w:type="spellEnd"/>
      <w:r w:rsidRPr="008F3D9F">
        <w:rPr>
          <w:rFonts w:ascii="Courier New" w:eastAsia="Courier New" w:hAnsi="Courier New" w:cs="Courier New"/>
          <w:color w:val="E394DC"/>
          <w:sz w:val="18"/>
          <w:szCs w:val="18"/>
          <w:lang w:val="fr-FR"/>
          <w:rPrChange w:id="9477" w:author="Hayfa ZGAYA-BIAU" w:date="2025-06-12T18:32:00Z" w16du:dateUtc="2025-06-12T16:32:00Z">
            <w:rPr>
              <w:rFonts w:ascii="Courier New" w:eastAsia="Courier New" w:hAnsi="Courier New" w:cs="Courier New"/>
              <w:color w:val="E394DC"/>
              <w:sz w:val="18"/>
              <w:szCs w:val="18"/>
            </w:rPr>
          </w:rPrChange>
        </w:rPr>
        <w:t>.</w:t>
      </w:r>
    </w:p>
    <w:p w14:paraId="000276F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47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479" w:author="Hayfa ZGAYA-BIAU" w:date="2025-06-12T18:32:00Z" w16du:dateUtc="2025-06-12T16:32:00Z">
            <w:rPr>
              <w:rFonts w:ascii="Courier New" w:eastAsia="Courier New" w:hAnsi="Courier New" w:cs="Courier New"/>
              <w:color w:val="E394DC"/>
              <w:sz w:val="18"/>
              <w:szCs w:val="18"/>
            </w:rPr>
          </w:rPrChange>
        </w:rPr>
        <w:t xml:space="preserve">   """</w:t>
      </w:r>
    </w:p>
    <w:p w14:paraId="799A8AD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4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48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482" w:author="Hayfa ZGAYA-BIAU" w:date="2025-06-12T18:32:00Z" w16du:dateUtc="2025-06-12T16:32:00Z">
            <w:rPr>
              <w:rFonts w:ascii="Courier New" w:eastAsia="Courier New" w:hAnsi="Courier New" w:cs="Courier New"/>
              <w:color w:val="94C1FA"/>
              <w:sz w:val="18"/>
              <w:szCs w:val="18"/>
            </w:rPr>
          </w:rPrChange>
        </w:rPr>
        <w:t>gray</w:t>
      </w:r>
      <w:proofErr w:type="gramEnd"/>
      <w:r w:rsidRPr="008F3D9F">
        <w:rPr>
          <w:rFonts w:ascii="Courier New" w:eastAsia="Courier New" w:hAnsi="Courier New" w:cs="Courier New"/>
          <w:color w:val="D8DEE9"/>
          <w:sz w:val="18"/>
          <w:szCs w:val="18"/>
          <w:lang w:val="fr-FR"/>
          <w:rPrChange w:id="94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4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4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486"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94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488" w:author="Hayfa ZGAYA-BIAU" w:date="2025-06-12T18:32:00Z" w16du:dateUtc="2025-06-12T16:32:00Z">
            <w:rPr>
              <w:rFonts w:ascii="Courier New" w:eastAsia="Courier New" w:hAnsi="Courier New" w:cs="Courier New"/>
              <w:color w:val="EBC88D"/>
              <w:sz w:val="18"/>
              <w:szCs w:val="18"/>
            </w:rPr>
          </w:rPrChange>
        </w:rPr>
        <w:t>cvtColor</w:t>
      </w:r>
      <w:r w:rsidRPr="008F3D9F">
        <w:rPr>
          <w:rFonts w:ascii="Courier New" w:eastAsia="Courier New" w:hAnsi="Courier New" w:cs="Courier New"/>
          <w:color w:val="D6D6DD"/>
          <w:sz w:val="18"/>
          <w:szCs w:val="18"/>
          <w:lang w:val="fr-FR"/>
          <w:rPrChange w:id="94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i/>
          <w:color w:val="D6D6DD"/>
          <w:sz w:val="18"/>
          <w:szCs w:val="18"/>
          <w:lang w:val="fr-FR"/>
          <w:rPrChange w:id="9490"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94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4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49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94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9495" w:author="Hayfa ZGAYA-BIAU" w:date="2025-06-12T18:32:00Z" w16du:dateUtc="2025-06-12T16:32:00Z">
            <w:rPr>
              <w:rFonts w:ascii="Courier New" w:eastAsia="Courier New" w:hAnsi="Courier New" w:cs="Courier New"/>
              <w:color w:val="AA9BF5"/>
              <w:sz w:val="18"/>
              <w:szCs w:val="18"/>
            </w:rPr>
          </w:rPrChange>
        </w:rPr>
        <w:t>COLOR_BGR2GRAY</w:t>
      </w:r>
      <w:r w:rsidRPr="008F3D9F">
        <w:rPr>
          <w:rFonts w:ascii="Courier New" w:eastAsia="Courier New" w:hAnsi="Courier New" w:cs="Courier New"/>
          <w:color w:val="D6D6DD"/>
          <w:sz w:val="18"/>
          <w:szCs w:val="18"/>
          <w:lang w:val="fr-FR"/>
          <w:rPrChange w:id="9496" w:author="Hayfa ZGAYA-BIAU" w:date="2025-06-12T18:32:00Z" w16du:dateUtc="2025-06-12T16:32:00Z">
            <w:rPr>
              <w:rFonts w:ascii="Courier New" w:eastAsia="Courier New" w:hAnsi="Courier New" w:cs="Courier New"/>
              <w:color w:val="D6D6DD"/>
              <w:sz w:val="18"/>
              <w:szCs w:val="18"/>
            </w:rPr>
          </w:rPrChange>
        </w:rPr>
        <w:t>)</w:t>
      </w:r>
    </w:p>
    <w:p w14:paraId="38CE35C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4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4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499" w:author="Hayfa ZGAYA-BIAU" w:date="2025-06-12T18:32:00Z" w16du:dateUtc="2025-06-12T16:32:00Z">
            <w:rPr>
              <w:rFonts w:ascii="Courier New" w:eastAsia="Courier New" w:hAnsi="Courier New" w:cs="Courier New"/>
              <w:color w:val="94C1FA"/>
              <w:sz w:val="18"/>
              <w:szCs w:val="18"/>
            </w:rPr>
          </w:rPrChange>
        </w:rPr>
        <w:t>rects</w:t>
      </w:r>
      <w:proofErr w:type="spellEnd"/>
      <w:proofErr w:type="gramEnd"/>
      <w:r w:rsidRPr="008F3D9F">
        <w:rPr>
          <w:rFonts w:ascii="Courier New" w:eastAsia="Courier New" w:hAnsi="Courier New" w:cs="Courier New"/>
          <w:color w:val="D8DEE9"/>
          <w:sz w:val="18"/>
          <w:szCs w:val="18"/>
          <w:lang w:val="fr-FR"/>
          <w:rPrChange w:id="95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0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9503"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6D6DD"/>
          <w:sz w:val="18"/>
          <w:szCs w:val="18"/>
          <w:lang w:val="fr-FR"/>
          <w:rPrChange w:id="950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9505" w:author="Hayfa ZGAYA-BIAU" w:date="2025-06-12T18:32:00Z" w16du:dateUtc="2025-06-12T16:32:00Z">
            <w:rPr>
              <w:rFonts w:ascii="Courier New" w:eastAsia="Courier New" w:hAnsi="Courier New" w:cs="Courier New"/>
              <w:color w:val="94C1FA"/>
              <w:sz w:val="18"/>
              <w:szCs w:val="18"/>
            </w:rPr>
          </w:rPrChange>
        </w:rPr>
        <w:t>gray</w:t>
      </w:r>
      <w:r w:rsidRPr="008F3D9F">
        <w:rPr>
          <w:rFonts w:ascii="Courier New" w:eastAsia="Courier New" w:hAnsi="Courier New" w:cs="Courier New"/>
          <w:color w:val="D6D6DD"/>
          <w:sz w:val="18"/>
          <w:szCs w:val="18"/>
          <w:lang w:val="fr-FR"/>
          <w:rPrChange w:id="95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508"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9509" w:author="Hayfa ZGAYA-BIAU" w:date="2025-06-12T18:32:00Z" w16du:dateUtc="2025-06-12T16:32:00Z">
            <w:rPr>
              <w:rFonts w:ascii="Courier New" w:eastAsia="Courier New" w:hAnsi="Courier New" w:cs="Courier New"/>
              <w:color w:val="D6D6DD"/>
              <w:sz w:val="18"/>
              <w:szCs w:val="18"/>
            </w:rPr>
          </w:rPrChange>
        </w:rPr>
        <w:t>)</w:t>
      </w:r>
    </w:p>
    <w:p w14:paraId="59F1CD5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510" w:author="Hayfa ZGAYA-BIAU" w:date="2025-06-12T18:32:00Z" w16du:dateUtc="2025-06-12T16:32:00Z">
            <w:rPr>
              <w:rFonts w:ascii="Courier New" w:eastAsia="Courier New" w:hAnsi="Courier New" w:cs="Courier New"/>
              <w:color w:val="D8DEE9"/>
              <w:sz w:val="18"/>
              <w:szCs w:val="18"/>
            </w:rPr>
          </w:rPrChange>
        </w:rPr>
      </w:pPr>
    </w:p>
    <w:p w14:paraId="2C6039D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51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5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51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951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9515"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951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9517" w:author="Hayfa ZGAYA-BIAU" w:date="2025-06-12T18:32:00Z" w16du:dateUtc="2025-06-12T16:32:00Z">
            <w:rPr>
              <w:rFonts w:ascii="Courier New" w:eastAsia="Courier New" w:hAnsi="Courier New" w:cs="Courier New"/>
              <w:color w:val="94C1FA"/>
              <w:sz w:val="18"/>
              <w:szCs w:val="18"/>
            </w:rPr>
          </w:rPrChange>
        </w:rPr>
        <w:t>rects</w:t>
      </w:r>
      <w:proofErr w:type="spellEnd"/>
      <w:r w:rsidRPr="008F3D9F">
        <w:rPr>
          <w:rFonts w:ascii="Courier New" w:eastAsia="Courier New" w:hAnsi="Courier New" w:cs="Courier New"/>
          <w:color w:val="D6D6DD"/>
          <w:sz w:val="18"/>
          <w:szCs w:val="18"/>
          <w:lang w:val="fr-FR"/>
          <w:rPrChange w:id="95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2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9522"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8DEE9"/>
          <w:sz w:val="18"/>
          <w:szCs w:val="18"/>
          <w:lang w:val="fr-FR"/>
          <w:rPrChange w:id="9523" w:author="Hayfa ZGAYA-BIAU" w:date="2025-06-12T18:32:00Z" w16du:dateUtc="2025-06-12T16:32:00Z">
            <w:rPr>
              <w:rFonts w:ascii="Courier New" w:eastAsia="Courier New" w:hAnsi="Courier New" w:cs="Courier New"/>
              <w:color w:val="D8DEE9"/>
              <w:sz w:val="18"/>
              <w:szCs w:val="18"/>
            </w:rPr>
          </w:rPrChange>
        </w:rPr>
        <w:t>:</w:t>
      </w:r>
      <w:proofErr w:type="gramEnd"/>
    </w:p>
    <w:p w14:paraId="029874E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52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52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526"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952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9528"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95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530"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9531" w:author="Hayfa ZGAYA-BIAU" w:date="2025-06-12T18:32:00Z" w16du:dateUtc="2025-06-12T16:32:00Z">
            <w:rPr>
              <w:rFonts w:ascii="Courier New" w:eastAsia="Courier New" w:hAnsi="Courier New" w:cs="Courier New"/>
              <w:i/>
              <w:color w:val="FFFFFF"/>
              <w:sz w:val="18"/>
              <w:szCs w:val="18"/>
            </w:rPr>
          </w:rPrChange>
        </w:rPr>
        <w:t xml:space="preserve"> No face </w:t>
      </w:r>
      <w:proofErr w:type="spellStart"/>
      <w:r w:rsidRPr="008F3D9F">
        <w:rPr>
          <w:rFonts w:ascii="Courier New" w:eastAsia="Courier New" w:hAnsi="Courier New" w:cs="Courier New"/>
          <w:i/>
          <w:color w:val="FFFFFF"/>
          <w:sz w:val="18"/>
          <w:szCs w:val="18"/>
          <w:lang w:val="fr-FR"/>
          <w:rPrChange w:id="9532" w:author="Hayfa ZGAYA-BIAU" w:date="2025-06-12T18:32:00Z" w16du:dateUtc="2025-06-12T16:32:00Z">
            <w:rPr>
              <w:rFonts w:ascii="Courier New" w:eastAsia="Courier New" w:hAnsi="Courier New" w:cs="Courier New"/>
              <w:i/>
              <w:color w:val="FFFFFF"/>
              <w:sz w:val="18"/>
              <w:szCs w:val="18"/>
            </w:rPr>
          </w:rPrChange>
        </w:rPr>
        <w:t>detected</w:t>
      </w:r>
      <w:proofErr w:type="spellEnd"/>
    </w:p>
    <w:p w14:paraId="2DCA974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533" w:author="Hayfa ZGAYA-BIAU" w:date="2025-06-12T18:32:00Z" w16du:dateUtc="2025-06-12T16:32:00Z">
            <w:rPr>
              <w:rFonts w:ascii="Courier New" w:eastAsia="Courier New" w:hAnsi="Courier New" w:cs="Courier New"/>
              <w:color w:val="D8DEE9"/>
              <w:sz w:val="18"/>
              <w:szCs w:val="18"/>
            </w:rPr>
          </w:rPrChange>
        </w:rPr>
      </w:pPr>
    </w:p>
    <w:p w14:paraId="501AE10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53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5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53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537" w:author="Hayfa ZGAYA-BIAU" w:date="2025-06-12T18:32:00Z" w16du:dateUtc="2025-06-12T16:32:00Z">
            <w:rPr>
              <w:rFonts w:ascii="Courier New" w:eastAsia="Courier New" w:hAnsi="Courier New" w:cs="Courier New"/>
              <w:i/>
              <w:color w:val="FFFFFF"/>
              <w:sz w:val="18"/>
              <w:szCs w:val="18"/>
            </w:rPr>
          </w:rPrChange>
        </w:rPr>
        <w:t>Assuming</w:t>
      </w:r>
      <w:proofErr w:type="spellEnd"/>
      <w:r w:rsidRPr="008F3D9F">
        <w:rPr>
          <w:rFonts w:ascii="Courier New" w:eastAsia="Courier New" w:hAnsi="Courier New" w:cs="Courier New"/>
          <w:i/>
          <w:color w:val="FFFFFF"/>
          <w:sz w:val="18"/>
          <w:szCs w:val="18"/>
          <w:lang w:val="fr-FR"/>
          <w:rPrChange w:id="9538" w:author="Hayfa ZGAYA-BIAU" w:date="2025-06-12T18:32:00Z" w16du:dateUtc="2025-06-12T16:32:00Z">
            <w:rPr>
              <w:rFonts w:ascii="Courier New" w:eastAsia="Courier New" w:hAnsi="Courier New" w:cs="Courier New"/>
              <w:i/>
              <w:color w:val="FFFFFF"/>
              <w:sz w:val="18"/>
              <w:szCs w:val="18"/>
            </w:rPr>
          </w:rPrChange>
        </w:rPr>
        <w:t xml:space="preserve"> the first </w:t>
      </w:r>
      <w:proofErr w:type="spellStart"/>
      <w:r w:rsidRPr="008F3D9F">
        <w:rPr>
          <w:rFonts w:ascii="Courier New" w:eastAsia="Courier New" w:hAnsi="Courier New" w:cs="Courier New"/>
          <w:i/>
          <w:color w:val="FFFFFF"/>
          <w:sz w:val="18"/>
          <w:szCs w:val="18"/>
          <w:lang w:val="fr-FR"/>
          <w:rPrChange w:id="9539" w:author="Hayfa ZGAYA-BIAU" w:date="2025-06-12T18:32:00Z" w16du:dateUtc="2025-06-12T16:32:00Z">
            <w:rPr>
              <w:rFonts w:ascii="Courier New" w:eastAsia="Courier New" w:hAnsi="Courier New" w:cs="Courier New"/>
              <w:i/>
              <w:color w:val="FFFFFF"/>
              <w:sz w:val="18"/>
              <w:szCs w:val="18"/>
            </w:rPr>
          </w:rPrChange>
        </w:rPr>
        <w:t>detected</w:t>
      </w:r>
      <w:proofErr w:type="spellEnd"/>
      <w:r w:rsidRPr="008F3D9F">
        <w:rPr>
          <w:rFonts w:ascii="Courier New" w:eastAsia="Courier New" w:hAnsi="Courier New" w:cs="Courier New"/>
          <w:i/>
          <w:color w:val="FFFFFF"/>
          <w:sz w:val="18"/>
          <w:szCs w:val="18"/>
          <w:lang w:val="fr-FR"/>
          <w:rPrChange w:id="9540" w:author="Hayfa ZGAYA-BIAU" w:date="2025-06-12T18:32:00Z" w16du:dateUtc="2025-06-12T16:32:00Z">
            <w:rPr>
              <w:rFonts w:ascii="Courier New" w:eastAsia="Courier New" w:hAnsi="Courier New" w:cs="Courier New"/>
              <w:i/>
              <w:color w:val="FFFFFF"/>
              <w:sz w:val="18"/>
              <w:szCs w:val="18"/>
            </w:rPr>
          </w:rPrChange>
        </w:rPr>
        <w:t xml:space="preserve"> face </w:t>
      </w:r>
      <w:proofErr w:type="spellStart"/>
      <w:r w:rsidRPr="008F3D9F">
        <w:rPr>
          <w:rFonts w:ascii="Courier New" w:eastAsia="Courier New" w:hAnsi="Courier New" w:cs="Courier New"/>
          <w:i/>
          <w:color w:val="FFFFFF"/>
          <w:sz w:val="18"/>
          <w:szCs w:val="18"/>
          <w:lang w:val="fr-FR"/>
          <w:rPrChange w:id="9541" w:author="Hayfa ZGAYA-BIAU" w:date="2025-06-12T18:32:00Z" w16du:dateUtc="2025-06-12T16:32:00Z">
            <w:rPr>
              <w:rFonts w:ascii="Courier New" w:eastAsia="Courier New" w:hAnsi="Courier New" w:cs="Courier New"/>
              <w:i/>
              <w:color w:val="FFFFFF"/>
              <w:sz w:val="18"/>
              <w:szCs w:val="18"/>
            </w:rPr>
          </w:rPrChange>
        </w:rPr>
        <w:t>is</w:t>
      </w:r>
      <w:proofErr w:type="spellEnd"/>
      <w:r w:rsidRPr="008F3D9F">
        <w:rPr>
          <w:rFonts w:ascii="Courier New" w:eastAsia="Courier New" w:hAnsi="Courier New" w:cs="Courier New"/>
          <w:i/>
          <w:color w:val="FFFFFF"/>
          <w:sz w:val="18"/>
          <w:szCs w:val="18"/>
          <w:lang w:val="fr-FR"/>
          <w:rPrChange w:id="9542"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9543" w:author="Hayfa ZGAYA-BIAU" w:date="2025-06-12T18:32:00Z" w16du:dateUtc="2025-06-12T16:32:00Z">
            <w:rPr>
              <w:rFonts w:ascii="Courier New" w:eastAsia="Courier New" w:hAnsi="Courier New" w:cs="Courier New"/>
              <w:i/>
              <w:color w:val="FFFFFF"/>
              <w:sz w:val="18"/>
              <w:szCs w:val="18"/>
            </w:rPr>
          </w:rPrChange>
        </w:rPr>
        <w:t>target</w:t>
      </w:r>
      <w:proofErr w:type="spellEnd"/>
    </w:p>
    <w:p w14:paraId="3236BC2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5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5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546" w:author="Hayfa ZGAYA-BIAU" w:date="2025-06-12T18:32:00Z" w16du:dateUtc="2025-06-12T16:32:00Z">
            <w:rPr>
              <w:rFonts w:ascii="Courier New" w:eastAsia="Courier New" w:hAnsi="Courier New" w:cs="Courier New"/>
              <w:color w:val="94C1FA"/>
              <w:sz w:val="18"/>
              <w:szCs w:val="18"/>
            </w:rPr>
          </w:rPrChange>
        </w:rPr>
        <w:t>rect</w:t>
      </w:r>
      <w:proofErr w:type="spellEnd"/>
      <w:proofErr w:type="gramEnd"/>
      <w:r w:rsidRPr="008F3D9F">
        <w:rPr>
          <w:rFonts w:ascii="Courier New" w:eastAsia="Courier New" w:hAnsi="Courier New" w:cs="Courier New"/>
          <w:color w:val="D8DEE9"/>
          <w:sz w:val="18"/>
          <w:szCs w:val="18"/>
          <w:lang w:val="fr-FR"/>
          <w:rPrChange w:id="95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550" w:author="Hayfa ZGAYA-BIAU" w:date="2025-06-12T18:32:00Z" w16du:dateUtc="2025-06-12T16:32:00Z">
            <w:rPr>
              <w:rFonts w:ascii="Courier New" w:eastAsia="Courier New" w:hAnsi="Courier New" w:cs="Courier New"/>
              <w:color w:val="94C1FA"/>
              <w:sz w:val="18"/>
              <w:szCs w:val="18"/>
            </w:rPr>
          </w:rPrChange>
        </w:rPr>
        <w:t>rects</w:t>
      </w:r>
      <w:proofErr w:type="spellEnd"/>
      <w:r w:rsidRPr="008F3D9F">
        <w:rPr>
          <w:rFonts w:ascii="Courier New" w:eastAsia="Courier New" w:hAnsi="Courier New" w:cs="Courier New"/>
          <w:color w:val="D6D6DD"/>
          <w:sz w:val="18"/>
          <w:szCs w:val="18"/>
          <w:lang w:val="fr-FR"/>
          <w:rPrChange w:id="955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9552"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9553" w:author="Hayfa ZGAYA-BIAU" w:date="2025-06-12T18:32:00Z" w16du:dateUtc="2025-06-12T16:32:00Z">
            <w:rPr>
              <w:rFonts w:ascii="Courier New" w:eastAsia="Courier New" w:hAnsi="Courier New" w:cs="Courier New"/>
              <w:color w:val="D6D6DD"/>
              <w:sz w:val="18"/>
              <w:szCs w:val="18"/>
            </w:rPr>
          </w:rPrChange>
        </w:rPr>
        <w:t>]</w:t>
      </w:r>
    </w:p>
    <w:p w14:paraId="78DD075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55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55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556" w:author="Hayfa ZGAYA-BIAU" w:date="2025-06-12T18:32:00Z" w16du:dateUtc="2025-06-12T16:32:00Z">
            <w:rPr>
              <w:rFonts w:ascii="Courier New" w:eastAsia="Courier New" w:hAnsi="Courier New" w:cs="Courier New"/>
              <w:color w:val="94C1FA"/>
              <w:sz w:val="18"/>
              <w:szCs w:val="18"/>
            </w:rPr>
          </w:rPrChange>
        </w:rPr>
        <w:t>shape</w:t>
      </w:r>
      <w:proofErr w:type="spellEnd"/>
      <w:proofErr w:type="gramEnd"/>
      <w:r w:rsidRPr="008F3D9F">
        <w:rPr>
          <w:rFonts w:ascii="Courier New" w:eastAsia="Courier New" w:hAnsi="Courier New" w:cs="Courier New"/>
          <w:color w:val="D8DEE9"/>
          <w:sz w:val="18"/>
          <w:szCs w:val="18"/>
          <w:lang w:val="fr-FR"/>
          <w:rPrChange w:id="95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9560"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6D6DD"/>
          <w:sz w:val="18"/>
          <w:szCs w:val="18"/>
          <w:lang w:val="fr-FR"/>
          <w:rPrChange w:id="956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9562" w:author="Hayfa ZGAYA-BIAU" w:date="2025-06-12T18:32:00Z" w16du:dateUtc="2025-06-12T16:32:00Z">
            <w:rPr>
              <w:rFonts w:ascii="Courier New" w:eastAsia="Courier New" w:hAnsi="Courier New" w:cs="Courier New"/>
              <w:color w:val="94C1FA"/>
              <w:sz w:val="18"/>
              <w:szCs w:val="18"/>
            </w:rPr>
          </w:rPrChange>
        </w:rPr>
        <w:t>gray</w:t>
      </w:r>
      <w:r w:rsidRPr="008F3D9F">
        <w:rPr>
          <w:rFonts w:ascii="Courier New" w:eastAsia="Courier New" w:hAnsi="Courier New" w:cs="Courier New"/>
          <w:color w:val="D6D6DD"/>
          <w:sz w:val="18"/>
          <w:szCs w:val="18"/>
          <w:lang w:val="fr-FR"/>
          <w:rPrChange w:id="95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6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565" w:author="Hayfa ZGAYA-BIAU" w:date="2025-06-12T18:32:00Z" w16du:dateUtc="2025-06-12T16:32:00Z">
            <w:rPr>
              <w:rFonts w:ascii="Courier New" w:eastAsia="Courier New" w:hAnsi="Courier New" w:cs="Courier New"/>
              <w:color w:val="94C1FA"/>
              <w:sz w:val="18"/>
              <w:szCs w:val="18"/>
            </w:rPr>
          </w:rPrChange>
        </w:rPr>
        <w:t>rect</w:t>
      </w:r>
      <w:proofErr w:type="spellEnd"/>
      <w:r w:rsidRPr="008F3D9F">
        <w:rPr>
          <w:rFonts w:ascii="Courier New" w:eastAsia="Courier New" w:hAnsi="Courier New" w:cs="Courier New"/>
          <w:color w:val="D6D6DD"/>
          <w:sz w:val="18"/>
          <w:szCs w:val="18"/>
          <w:lang w:val="fr-FR"/>
          <w:rPrChange w:id="9566" w:author="Hayfa ZGAYA-BIAU" w:date="2025-06-12T18:32:00Z" w16du:dateUtc="2025-06-12T16:32:00Z">
            <w:rPr>
              <w:rFonts w:ascii="Courier New" w:eastAsia="Courier New" w:hAnsi="Courier New" w:cs="Courier New"/>
              <w:color w:val="D6D6DD"/>
              <w:sz w:val="18"/>
              <w:szCs w:val="18"/>
            </w:rPr>
          </w:rPrChange>
        </w:rPr>
        <w:t>)</w:t>
      </w:r>
    </w:p>
    <w:p w14:paraId="5270B43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56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56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569" w:author="Hayfa ZGAYA-BIAU" w:date="2025-06-12T18:32:00Z" w16du:dateUtc="2025-06-12T16:32:00Z">
            <w:rPr>
              <w:rFonts w:ascii="Courier New" w:eastAsia="Courier New" w:hAnsi="Courier New" w:cs="Courier New"/>
              <w:color w:val="94C1FA"/>
              <w:sz w:val="18"/>
              <w:szCs w:val="18"/>
            </w:rPr>
          </w:rPrChange>
        </w:rPr>
        <w:t>shape</w:t>
      </w:r>
      <w:proofErr w:type="spellEnd"/>
      <w:proofErr w:type="gramEnd"/>
      <w:r w:rsidRPr="008F3D9F">
        <w:rPr>
          <w:rFonts w:ascii="Courier New" w:eastAsia="Courier New" w:hAnsi="Courier New" w:cs="Courier New"/>
          <w:color w:val="D8DEE9"/>
          <w:sz w:val="18"/>
          <w:szCs w:val="18"/>
          <w:lang w:val="fr-FR"/>
          <w:rPrChange w:id="957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7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9573" w:author="Hayfa ZGAYA-BIAU" w:date="2025-06-12T18:32:00Z" w16du:dateUtc="2025-06-12T16:32:00Z">
            <w:rPr>
              <w:rFonts w:ascii="Courier New" w:eastAsia="Courier New" w:hAnsi="Courier New" w:cs="Courier New"/>
              <w:color w:val="D1D1D1"/>
              <w:sz w:val="18"/>
              <w:szCs w:val="18"/>
            </w:rPr>
          </w:rPrChange>
        </w:rPr>
        <w:t>face_</w:t>
      </w:r>
      <w:proofErr w:type="gramStart"/>
      <w:r w:rsidRPr="008F3D9F">
        <w:rPr>
          <w:rFonts w:ascii="Courier New" w:eastAsia="Courier New" w:hAnsi="Courier New" w:cs="Courier New"/>
          <w:color w:val="D1D1D1"/>
          <w:sz w:val="18"/>
          <w:szCs w:val="18"/>
          <w:lang w:val="fr-FR"/>
          <w:rPrChange w:id="9574" w:author="Hayfa ZGAYA-BIAU" w:date="2025-06-12T18:32:00Z" w16du:dateUtc="2025-06-12T16:32:00Z">
            <w:rPr>
              <w:rFonts w:ascii="Courier New" w:eastAsia="Courier New" w:hAnsi="Courier New" w:cs="Courier New"/>
              <w:color w:val="D1D1D1"/>
              <w:sz w:val="18"/>
              <w:szCs w:val="18"/>
            </w:rPr>
          </w:rPrChange>
        </w:rPr>
        <w:t>utils</w:t>
      </w:r>
      <w:r w:rsidRPr="008F3D9F">
        <w:rPr>
          <w:rFonts w:ascii="Courier New" w:eastAsia="Courier New" w:hAnsi="Courier New" w:cs="Courier New"/>
          <w:color w:val="D6D6DD"/>
          <w:sz w:val="18"/>
          <w:szCs w:val="18"/>
          <w:lang w:val="fr-FR"/>
          <w:rPrChange w:id="95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576" w:author="Hayfa ZGAYA-BIAU" w:date="2025-06-12T18:32:00Z" w16du:dateUtc="2025-06-12T16:32:00Z">
            <w:rPr>
              <w:rFonts w:ascii="Courier New" w:eastAsia="Courier New" w:hAnsi="Courier New" w:cs="Courier New"/>
              <w:color w:val="EBC88D"/>
              <w:sz w:val="18"/>
              <w:szCs w:val="18"/>
            </w:rPr>
          </w:rPrChange>
        </w:rPr>
        <w:t>shape</w:t>
      </w:r>
      <w:proofErr w:type="gramEnd"/>
      <w:r w:rsidRPr="008F3D9F">
        <w:rPr>
          <w:rFonts w:ascii="Courier New" w:eastAsia="Courier New" w:hAnsi="Courier New" w:cs="Courier New"/>
          <w:color w:val="EBC88D"/>
          <w:sz w:val="18"/>
          <w:szCs w:val="18"/>
          <w:lang w:val="fr-FR"/>
          <w:rPrChange w:id="9577" w:author="Hayfa ZGAYA-BIAU" w:date="2025-06-12T18:32:00Z" w16du:dateUtc="2025-06-12T16:32:00Z">
            <w:rPr>
              <w:rFonts w:ascii="Courier New" w:eastAsia="Courier New" w:hAnsi="Courier New" w:cs="Courier New"/>
              <w:color w:val="EBC88D"/>
              <w:sz w:val="18"/>
              <w:szCs w:val="18"/>
            </w:rPr>
          </w:rPrChange>
        </w:rPr>
        <w:t>_to_np</w:t>
      </w:r>
      <w:proofErr w:type="spellEnd"/>
      <w:r w:rsidRPr="008F3D9F">
        <w:rPr>
          <w:rFonts w:ascii="Courier New" w:eastAsia="Courier New" w:hAnsi="Courier New" w:cs="Courier New"/>
          <w:color w:val="D6D6DD"/>
          <w:sz w:val="18"/>
          <w:szCs w:val="18"/>
          <w:lang w:val="fr-FR"/>
          <w:rPrChange w:id="957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9579"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9580" w:author="Hayfa ZGAYA-BIAU" w:date="2025-06-12T18:32:00Z" w16du:dateUtc="2025-06-12T16:32:00Z">
            <w:rPr>
              <w:rFonts w:ascii="Courier New" w:eastAsia="Courier New" w:hAnsi="Courier New" w:cs="Courier New"/>
              <w:color w:val="D6D6DD"/>
              <w:sz w:val="18"/>
              <w:szCs w:val="18"/>
            </w:rPr>
          </w:rPrChange>
        </w:rPr>
        <w:t>)</w:t>
      </w:r>
    </w:p>
    <w:p w14:paraId="48BF2AD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581" w:author="Hayfa ZGAYA-BIAU" w:date="2025-06-12T18:32:00Z" w16du:dateUtc="2025-06-12T16:32:00Z">
            <w:rPr>
              <w:rFonts w:ascii="Courier New" w:eastAsia="Courier New" w:hAnsi="Courier New" w:cs="Courier New"/>
              <w:color w:val="D8DEE9"/>
              <w:sz w:val="18"/>
              <w:szCs w:val="18"/>
            </w:rPr>
          </w:rPrChange>
        </w:rPr>
      </w:pPr>
    </w:p>
    <w:p w14:paraId="68DBCAD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58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58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584"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8DEE9"/>
          <w:sz w:val="18"/>
          <w:szCs w:val="18"/>
          <w:lang w:val="fr-FR"/>
          <w:rPrChange w:id="95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5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587" w:author="Hayfa ZGAYA-BIAU" w:date="2025-06-12T18:32:00Z" w16du:dateUtc="2025-06-12T16:32:00Z">
            <w:rPr>
              <w:rFonts w:ascii="Courier New" w:eastAsia="Courier New" w:hAnsi="Courier New" w:cs="Courier New"/>
              <w:color w:val="D8DEE9"/>
              <w:sz w:val="18"/>
              <w:szCs w:val="18"/>
            </w:rPr>
          </w:rPrChange>
        </w:rPr>
        <w:t xml:space="preserve"> {}</w:t>
      </w:r>
    </w:p>
    <w:p w14:paraId="53020F5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58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5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59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591"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959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593" w:author="Hayfa ZGAYA-BIAU" w:date="2025-06-12T18:32:00Z" w16du:dateUtc="2025-06-12T16:32:00Z">
            <w:rPr>
              <w:rFonts w:ascii="Courier New" w:eastAsia="Courier New" w:hAnsi="Courier New" w:cs="Courier New"/>
              <w:i/>
              <w:color w:val="FFFFFF"/>
              <w:sz w:val="18"/>
              <w:szCs w:val="18"/>
            </w:rPr>
          </w:rPrChange>
        </w:rPr>
        <w:t>landmarks</w:t>
      </w:r>
      <w:proofErr w:type="spellEnd"/>
      <w:r w:rsidRPr="008F3D9F">
        <w:rPr>
          <w:rFonts w:ascii="Courier New" w:eastAsia="Courier New" w:hAnsi="Courier New" w:cs="Courier New"/>
          <w:i/>
          <w:color w:val="FFFFFF"/>
          <w:sz w:val="18"/>
          <w:szCs w:val="18"/>
          <w:lang w:val="fr-FR"/>
          <w:rPrChange w:id="9594"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9595"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9596" w:author="Hayfa ZGAYA-BIAU" w:date="2025-06-12T18:32:00Z" w16du:dateUtc="2025-06-12T16:32:00Z">
            <w:rPr>
              <w:rFonts w:ascii="Courier New" w:eastAsia="Courier New" w:hAnsi="Courier New" w:cs="Courier New"/>
              <w:i/>
              <w:color w:val="FFFFFF"/>
              <w:sz w:val="18"/>
              <w:szCs w:val="18"/>
            </w:rPr>
          </w:rPrChange>
        </w:rPr>
        <w:t xml:space="preserve"> and right </w:t>
      </w:r>
      <w:proofErr w:type="spellStart"/>
      <w:r w:rsidRPr="008F3D9F">
        <w:rPr>
          <w:rFonts w:ascii="Courier New" w:eastAsia="Courier New" w:hAnsi="Courier New" w:cs="Courier New"/>
          <w:i/>
          <w:color w:val="FFFFFF"/>
          <w:sz w:val="18"/>
          <w:szCs w:val="18"/>
          <w:lang w:val="fr-FR"/>
          <w:rPrChange w:id="9597" w:author="Hayfa ZGAYA-BIAU" w:date="2025-06-12T18:32:00Z" w16du:dateUtc="2025-06-12T16:32:00Z">
            <w:rPr>
              <w:rFonts w:ascii="Courier New" w:eastAsia="Courier New" w:hAnsi="Courier New" w:cs="Courier New"/>
              <w:i/>
              <w:color w:val="FFFFFF"/>
              <w:sz w:val="18"/>
              <w:szCs w:val="18"/>
            </w:rPr>
          </w:rPrChange>
        </w:rPr>
        <w:t>eyes</w:t>
      </w:r>
      <w:proofErr w:type="spellEnd"/>
      <w:r w:rsidRPr="008F3D9F">
        <w:rPr>
          <w:rFonts w:ascii="Courier New" w:eastAsia="Courier New" w:hAnsi="Courier New" w:cs="Courier New"/>
          <w:i/>
          <w:color w:val="FFFFFF"/>
          <w:sz w:val="18"/>
          <w:szCs w:val="18"/>
          <w:lang w:val="fr-FR"/>
          <w:rPrChange w:id="9598" w:author="Hayfa ZGAYA-BIAU" w:date="2025-06-12T18:32:00Z" w16du:dateUtc="2025-06-12T16:32:00Z">
            <w:rPr>
              <w:rFonts w:ascii="Courier New" w:eastAsia="Courier New" w:hAnsi="Courier New" w:cs="Courier New"/>
              <w:i/>
              <w:color w:val="FFFFFF"/>
              <w:sz w:val="18"/>
              <w:szCs w:val="18"/>
            </w:rPr>
          </w:rPrChange>
        </w:rPr>
        <w:t xml:space="preserve"> and </w:t>
      </w:r>
      <w:proofErr w:type="spellStart"/>
      <w:r w:rsidRPr="008F3D9F">
        <w:rPr>
          <w:rFonts w:ascii="Courier New" w:eastAsia="Courier New" w:hAnsi="Courier New" w:cs="Courier New"/>
          <w:i/>
          <w:color w:val="FFFFFF"/>
          <w:sz w:val="18"/>
          <w:szCs w:val="18"/>
          <w:lang w:val="fr-FR"/>
          <w:rPrChange w:id="9599" w:author="Hayfa ZGAYA-BIAU" w:date="2025-06-12T18:32:00Z" w16du:dateUtc="2025-06-12T16:32:00Z">
            <w:rPr>
              <w:rFonts w:ascii="Courier New" w:eastAsia="Courier New" w:hAnsi="Courier New" w:cs="Courier New"/>
              <w:i/>
              <w:color w:val="FFFFFF"/>
              <w:sz w:val="18"/>
              <w:szCs w:val="18"/>
            </w:rPr>
          </w:rPrChange>
        </w:rPr>
        <w:t>eyebrows</w:t>
      </w:r>
      <w:proofErr w:type="spellEnd"/>
    </w:p>
    <w:p w14:paraId="1113905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60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6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02"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96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60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605"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960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6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6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1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11"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96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613" w:author="Hayfa ZGAYA-BIAU" w:date="2025-06-12T18:32:00Z" w16du:dateUtc="2025-06-12T16:32:00Z">
            <w:rPr>
              <w:rFonts w:ascii="Courier New" w:eastAsia="Courier New" w:hAnsi="Courier New" w:cs="Courier New"/>
              <w:color w:val="EBC88D"/>
              <w:sz w:val="18"/>
              <w:szCs w:val="18"/>
            </w:rPr>
          </w:rPrChange>
        </w:rPr>
        <w:t>36</w:t>
      </w:r>
      <w:r w:rsidRPr="008F3D9F">
        <w:rPr>
          <w:rFonts w:ascii="Courier New" w:eastAsia="Courier New" w:hAnsi="Courier New" w:cs="Courier New"/>
          <w:color w:val="D8DEE9"/>
          <w:sz w:val="18"/>
          <w:szCs w:val="18"/>
          <w:lang w:val="fr-FR"/>
          <w:rPrChange w:id="9614"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9615" w:author="Hayfa ZGAYA-BIAU" w:date="2025-06-12T18:32:00Z" w16du:dateUtc="2025-06-12T16:32:00Z">
            <w:rPr>
              <w:rFonts w:ascii="Courier New" w:eastAsia="Courier New" w:hAnsi="Courier New" w:cs="Courier New"/>
              <w:color w:val="EBC88D"/>
              <w:sz w:val="18"/>
              <w:szCs w:val="18"/>
            </w:rPr>
          </w:rPrChange>
        </w:rPr>
        <w:t>42</w:t>
      </w:r>
      <w:r w:rsidRPr="008F3D9F">
        <w:rPr>
          <w:rFonts w:ascii="Courier New" w:eastAsia="Courier New" w:hAnsi="Courier New" w:cs="Courier New"/>
          <w:color w:val="D6D6DD"/>
          <w:sz w:val="18"/>
          <w:szCs w:val="18"/>
          <w:lang w:val="fr-FR"/>
          <w:rPrChange w:id="96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61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19"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962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21" w:author="Hayfa ZGAYA-BIAU" w:date="2025-06-12T18:32:00Z" w16du:dateUtc="2025-06-12T16:32:00Z">
            <w:rPr>
              <w:rFonts w:ascii="Courier New" w:eastAsia="Courier New" w:hAnsi="Courier New" w:cs="Courier New"/>
              <w:i/>
              <w:color w:val="FFFFFF"/>
              <w:sz w:val="18"/>
              <w:szCs w:val="18"/>
            </w:rPr>
          </w:rPrChange>
        </w:rPr>
        <w:t>eye</w:t>
      </w:r>
      <w:proofErr w:type="spellEnd"/>
      <w:r w:rsidRPr="008F3D9F">
        <w:rPr>
          <w:rFonts w:ascii="Courier New" w:eastAsia="Courier New" w:hAnsi="Courier New" w:cs="Courier New"/>
          <w:i/>
          <w:color w:val="FFFFFF"/>
          <w:sz w:val="18"/>
          <w:szCs w:val="18"/>
          <w:lang w:val="fr-FR"/>
          <w:rPrChange w:id="962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23"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3696211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62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6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26"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96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62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629"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963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6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6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35"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96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637" w:author="Hayfa ZGAYA-BIAU" w:date="2025-06-12T18:32:00Z" w16du:dateUtc="2025-06-12T16:32:00Z">
            <w:rPr>
              <w:rFonts w:ascii="Courier New" w:eastAsia="Courier New" w:hAnsi="Courier New" w:cs="Courier New"/>
              <w:color w:val="EBC88D"/>
              <w:sz w:val="18"/>
              <w:szCs w:val="18"/>
            </w:rPr>
          </w:rPrChange>
        </w:rPr>
        <w:t>42</w:t>
      </w:r>
      <w:r w:rsidRPr="008F3D9F">
        <w:rPr>
          <w:rFonts w:ascii="Courier New" w:eastAsia="Courier New" w:hAnsi="Courier New" w:cs="Courier New"/>
          <w:color w:val="D8DEE9"/>
          <w:sz w:val="18"/>
          <w:szCs w:val="18"/>
          <w:lang w:val="fr-FR"/>
          <w:rPrChange w:id="963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9639" w:author="Hayfa ZGAYA-BIAU" w:date="2025-06-12T18:32:00Z" w16du:dateUtc="2025-06-12T16:32:00Z">
            <w:rPr>
              <w:rFonts w:ascii="Courier New" w:eastAsia="Courier New" w:hAnsi="Courier New" w:cs="Courier New"/>
              <w:color w:val="EBC88D"/>
              <w:sz w:val="18"/>
              <w:szCs w:val="18"/>
            </w:rPr>
          </w:rPrChange>
        </w:rPr>
        <w:t>48</w:t>
      </w:r>
      <w:r w:rsidRPr="008F3D9F">
        <w:rPr>
          <w:rFonts w:ascii="Courier New" w:eastAsia="Courier New" w:hAnsi="Courier New" w:cs="Courier New"/>
          <w:color w:val="D6D6DD"/>
          <w:sz w:val="18"/>
          <w:szCs w:val="18"/>
          <w:lang w:val="fr-FR"/>
          <w:rPrChange w:id="96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642" w:author="Hayfa ZGAYA-BIAU" w:date="2025-06-12T18:32:00Z" w16du:dateUtc="2025-06-12T16:32:00Z">
            <w:rPr>
              <w:rFonts w:ascii="Courier New" w:eastAsia="Courier New" w:hAnsi="Courier New" w:cs="Courier New"/>
              <w:i/>
              <w:color w:val="FFFFFF"/>
              <w:sz w:val="18"/>
              <w:szCs w:val="18"/>
            </w:rPr>
          </w:rPrChange>
        </w:rPr>
        <w:t xml:space="preserve"># Right </w:t>
      </w:r>
      <w:proofErr w:type="spellStart"/>
      <w:r w:rsidRPr="008F3D9F">
        <w:rPr>
          <w:rFonts w:ascii="Courier New" w:eastAsia="Courier New" w:hAnsi="Courier New" w:cs="Courier New"/>
          <w:i/>
          <w:color w:val="FFFFFF"/>
          <w:sz w:val="18"/>
          <w:szCs w:val="18"/>
          <w:lang w:val="fr-FR"/>
          <w:rPrChange w:id="9643" w:author="Hayfa ZGAYA-BIAU" w:date="2025-06-12T18:32:00Z" w16du:dateUtc="2025-06-12T16:32:00Z">
            <w:rPr>
              <w:rFonts w:ascii="Courier New" w:eastAsia="Courier New" w:hAnsi="Courier New" w:cs="Courier New"/>
              <w:i/>
              <w:color w:val="FFFFFF"/>
              <w:sz w:val="18"/>
              <w:szCs w:val="18"/>
            </w:rPr>
          </w:rPrChange>
        </w:rPr>
        <w:t>eye</w:t>
      </w:r>
      <w:proofErr w:type="spellEnd"/>
      <w:r w:rsidRPr="008F3D9F">
        <w:rPr>
          <w:rFonts w:ascii="Courier New" w:eastAsia="Courier New" w:hAnsi="Courier New" w:cs="Courier New"/>
          <w:i/>
          <w:color w:val="FFFFFF"/>
          <w:sz w:val="18"/>
          <w:szCs w:val="18"/>
          <w:lang w:val="fr-FR"/>
          <w:rPrChange w:id="964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45"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388153D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64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6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48"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96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65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651"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965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6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6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5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57"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96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659" w:author="Hayfa ZGAYA-BIAU" w:date="2025-06-12T18:32:00Z" w16du:dateUtc="2025-06-12T16:32:00Z">
            <w:rPr>
              <w:rFonts w:ascii="Courier New" w:eastAsia="Courier New" w:hAnsi="Courier New" w:cs="Courier New"/>
              <w:color w:val="EBC88D"/>
              <w:sz w:val="18"/>
              <w:szCs w:val="18"/>
            </w:rPr>
          </w:rPrChange>
        </w:rPr>
        <w:t>17</w:t>
      </w:r>
      <w:r w:rsidRPr="008F3D9F">
        <w:rPr>
          <w:rFonts w:ascii="Courier New" w:eastAsia="Courier New" w:hAnsi="Courier New" w:cs="Courier New"/>
          <w:color w:val="D8DEE9"/>
          <w:sz w:val="18"/>
          <w:szCs w:val="18"/>
          <w:lang w:val="fr-FR"/>
          <w:rPrChange w:id="9660"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9661" w:author="Hayfa ZGAYA-BIAU" w:date="2025-06-12T18:32:00Z" w16du:dateUtc="2025-06-12T16:32:00Z">
            <w:rPr>
              <w:rFonts w:ascii="Courier New" w:eastAsia="Courier New" w:hAnsi="Courier New" w:cs="Courier New"/>
              <w:color w:val="EBC88D"/>
              <w:sz w:val="18"/>
              <w:szCs w:val="18"/>
            </w:rPr>
          </w:rPrChange>
        </w:rPr>
        <w:t>22</w:t>
      </w:r>
      <w:proofErr w:type="gramStart"/>
      <w:r w:rsidRPr="008F3D9F">
        <w:rPr>
          <w:rFonts w:ascii="Courier New" w:eastAsia="Courier New" w:hAnsi="Courier New" w:cs="Courier New"/>
          <w:color w:val="D6D6DD"/>
          <w:sz w:val="18"/>
          <w:szCs w:val="18"/>
          <w:lang w:val="fr-FR"/>
          <w:rPrChange w:id="96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664"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966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66" w:author="Hayfa ZGAYA-BIAU" w:date="2025-06-12T18:32:00Z" w16du:dateUtc="2025-06-12T16:32:00Z">
            <w:rPr>
              <w:rFonts w:ascii="Courier New" w:eastAsia="Courier New" w:hAnsi="Courier New" w:cs="Courier New"/>
              <w:i/>
              <w:color w:val="FFFFFF"/>
              <w:sz w:val="18"/>
              <w:szCs w:val="18"/>
            </w:rPr>
          </w:rPrChange>
        </w:rPr>
        <w:t>Left</w:t>
      </w:r>
      <w:proofErr w:type="spellEnd"/>
      <w:r w:rsidRPr="008F3D9F">
        <w:rPr>
          <w:rFonts w:ascii="Courier New" w:eastAsia="Courier New" w:hAnsi="Courier New" w:cs="Courier New"/>
          <w:i/>
          <w:color w:val="FFFFFF"/>
          <w:sz w:val="18"/>
          <w:szCs w:val="18"/>
          <w:lang w:val="fr-FR"/>
          <w:rPrChange w:id="966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68" w:author="Hayfa ZGAYA-BIAU" w:date="2025-06-12T18:32:00Z" w16du:dateUtc="2025-06-12T16:32:00Z">
            <w:rPr>
              <w:rFonts w:ascii="Courier New" w:eastAsia="Courier New" w:hAnsi="Courier New" w:cs="Courier New"/>
              <w:i/>
              <w:color w:val="FFFFFF"/>
              <w:sz w:val="18"/>
              <w:szCs w:val="18"/>
            </w:rPr>
          </w:rPrChange>
        </w:rPr>
        <w:t>eyebrow</w:t>
      </w:r>
      <w:proofErr w:type="spellEnd"/>
      <w:r w:rsidRPr="008F3D9F">
        <w:rPr>
          <w:rFonts w:ascii="Courier New" w:eastAsia="Courier New" w:hAnsi="Courier New" w:cs="Courier New"/>
          <w:i/>
          <w:color w:val="FFFFFF"/>
          <w:sz w:val="18"/>
          <w:szCs w:val="18"/>
          <w:lang w:val="fr-FR"/>
          <w:rPrChange w:id="966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70"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547B289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67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6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73"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6D6DD"/>
          <w:sz w:val="18"/>
          <w:szCs w:val="18"/>
          <w:lang w:val="fr-FR"/>
          <w:rPrChange w:id="96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67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676"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967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96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6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682" w:author="Hayfa ZGAYA-BIAU" w:date="2025-06-12T18:32:00Z" w16du:dateUtc="2025-06-12T16:32:00Z">
            <w:rPr>
              <w:rFonts w:ascii="Courier New" w:eastAsia="Courier New" w:hAnsi="Courier New" w:cs="Courier New"/>
              <w:color w:val="94C1FA"/>
              <w:sz w:val="18"/>
              <w:szCs w:val="18"/>
            </w:rPr>
          </w:rPrChange>
        </w:rPr>
        <w:t>shape</w:t>
      </w:r>
      <w:proofErr w:type="spellEnd"/>
      <w:r w:rsidRPr="008F3D9F">
        <w:rPr>
          <w:rFonts w:ascii="Courier New" w:eastAsia="Courier New" w:hAnsi="Courier New" w:cs="Courier New"/>
          <w:color w:val="D6D6DD"/>
          <w:sz w:val="18"/>
          <w:szCs w:val="18"/>
          <w:lang w:val="fr-FR"/>
          <w:rPrChange w:id="96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684" w:author="Hayfa ZGAYA-BIAU" w:date="2025-06-12T18:32:00Z" w16du:dateUtc="2025-06-12T16:32:00Z">
            <w:rPr>
              <w:rFonts w:ascii="Courier New" w:eastAsia="Courier New" w:hAnsi="Courier New" w:cs="Courier New"/>
              <w:color w:val="EBC88D"/>
              <w:sz w:val="18"/>
              <w:szCs w:val="18"/>
            </w:rPr>
          </w:rPrChange>
        </w:rPr>
        <w:t>22</w:t>
      </w:r>
      <w:r w:rsidRPr="008F3D9F">
        <w:rPr>
          <w:rFonts w:ascii="Courier New" w:eastAsia="Courier New" w:hAnsi="Courier New" w:cs="Courier New"/>
          <w:color w:val="D8DEE9"/>
          <w:sz w:val="18"/>
          <w:szCs w:val="18"/>
          <w:lang w:val="fr-FR"/>
          <w:rPrChange w:id="9685"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EBC88D"/>
          <w:sz w:val="18"/>
          <w:szCs w:val="18"/>
          <w:lang w:val="fr-FR"/>
          <w:rPrChange w:id="9686" w:author="Hayfa ZGAYA-BIAU" w:date="2025-06-12T18:32:00Z" w16du:dateUtc="2025-06-12T16:32:00Z">
            <w:rPr>
              <w:rFonts w:ascii="Courier New" w:eastAsia="Courier New" w:hAnsi="Courier New" w:cs="Courier New"/>
              <w:color w:val="EBC88D"/>
              <w:sz w:val="18"/>
              <w:szCs w:val="18"/>
            </w:rPr>
          </w:rPrChange>
        </w:rPr>
        <w:t>27</w:t>
      </w:r>
      <w:r w:rsidRPr="008F3D9F">
        <w:rPr>
          <w:rFonts w:ascii="Courier New" w:eastAsia="Courier New" w:hAnsi="Courier New" w:cs="Courier New"/>
          <w:color w:val="D6D6DD"/>
          <w:sz w:val="18"/>
          <w:szCs w:val="18"/>
          <w:lang w:val="fr-FR"/>
          <w:rPrChange w:id="96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6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689" w:author="Hayfa ZGAYA-BIAU" w:date="2025-06-12T18:32:00Z" w16du:dateUtc="2025-06-12T16:32:00Z">
            <w:rPr>
              <w:rFonts w:ascii="Courier New" w:eastAsia="Courier New" w:hAnsi="Courier New" w:cs="Courier New"/>
              <w:i/>
              <w:color w:val="FFFFFF"/>
              <w:sz w:val="18"/>
              <w:szCs w:val="18"/>
            </w:rPr>
          </w:rPrChange>
        </w:rPr>
        <w:t xml:space="preserve"># Right </w:t>
      </w:r>
      <w:proofErr w:type="spellStart"/>
      <w:r w:rsidRPr="008F3D9F">
        <w:rPr>
          <w:rFonts w:ascii="Courier New" w:eastAsia="Courier New" w:hAnsi="Courier New" w:cs="Courier New"/>
          <w:i/>
          <w:color w:val="FFFFFF"/>
          <w:sz w:val="18"/>
          <w:szCs w:val="18"/>
          <w:lang w:val="fr-FR"/>
          <w:rPrChange w:id="9690" w:author="Hayfa ZGAYA-BIAU" w:date="2025-06-12T18:32:00Z" w16du:dateUtc="2025-06-12T16:32:00Z">
            <w:rPr>
              <w:rFonts w:ascii="Courier New" w:eastAsia="Courier New" w:hAnsi="Courier New" w:cs="Courier New"/>
              <w:i/>
              <w:color w:val="FFFFFF"/>
              <w:sz w:val="18"/>
              <w:szCs w:val="18"/>
            </w:rPr>
          </w:rPrChange>
        </w:rPr>
        <w:t>eyebrow</w:t>
      </w:r>
      <w:proofErr w:type="spellEnd"/>
      <w:r w:rsidRPr="008F3D9F">
        <w:rPr>
          <w:rFonts w:ascii="Courier New" w:eastAsia="Courier New" w:hAnsi="Courier New" w:cs="Courier New"/>
          <w:i/>
          <w:color w:val="FFFFFF"/>
          <w:sz w:val="18"/>
          <w:szCs w:val="18"/>
          <w:lang w:val="fr-FR"/>
          <w:rPrChange w:id="969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692" w:author="Hayfa ZGAYA-BIAU" w:date="2025-06-12T18:32:00Z" w16du:dateUtc="2025-06-12T16:32:00Z">
            <w:rPr>
              <w:rFonts w:ascii="Courier New" w:eastAsia="Courier New" w:hAnsi="Courier New" w:cs="Courier New"/>
              <w:i/>
              <w:color w:val="FFFFFF"/>
              <w:sz w:val="18"/>
              <w:szCs w:val="18"/>
            </w:rPr>
          </w:rPrChange>
        </w:rPr>
        <w:t>landmarks</w:t>
      </w:r>
      <w:proofErr w:type="spellEnd"/>
    </w:p>
    <w:p w14:paraId="13D01001"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693" w:author="Hayfa ZGAYA-BIAU" w:date="2025-06-12T18:32:00Z" w16du:dateUtc="2025-06-12T16:32:00Z">
            <w:rPr>
              <w:rFonts w:ascii="Courier New" w:eastAsia="Courier New" w:hAnsi="Courier New" w:cs="Courier New"/>
              <w:color w:val="D8DEE9"/>
              <w:sz w:val="18"/>
              <w:szCs w:val="18"/>
            </w:rPr>
          </w:rPrChange>
        </w:rPr>
      </w:pPr>
    </w:p>
    <w:p w14:paraId="3002BB39"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9694"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9695"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gramStart"/>
      <w:r w:rsidRPr="008F3D9F">
        <w:rPr>
          <w:rFonts w:ascii="Courier New" w:eastAsia="Courier New" w:hAnsi="Courier New" w:cs="Courier New"/>
          <w:i/>
          <w:color w:val="83D6C5"/>
          <w:sz w:val="18"/>
          <w:szCs w:val="18"/>
          <w:lang w:val="fr-FR"/>
          <w:rPrChange w:id="9696"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969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9698" w:author="Hayfa ZGAYA-BIAU" w:date="2025-06-12T18:32:00Z" w16du:dateUtc="2025-06-12T16:32:00Z">
            <w:rPr>
              <w:rFonts w:ascii="Courier New" w:eastAsia="Courier New" w:hAnsi="Courier New" w:cs="Courier New"/>
              <w:color w:val="94C1FA"/>
              <w:sz w:val="18"/>
              <w:szCs w:val="18"/>
            </w:rPr>
          </w:rPrChange>
        </w:rPr>
        <w:t>landmarks</w:t>
      </w:r>
      <w:proofErr w:type="spellEnd"/>
    </w:p>
    <w:p w14:paraId="73D550C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699" w:author="Hayfa ZGAYA-BIAU" w:date="2025-06-12T18:32:00Z" w16du:dateUtc="2025-06-12T16:32:00Z">
            <w:rPr>
              <w:rFonts w:ascii="Courier New" w:eastAsia="Courier New" w:hAnsi="Courier New" w:cs="Courier New"/>
              <w:color w:val="D8DEE9"/>
              <w:sz w:val="18"/>
              <w:szCs w:val="18"/>
            </w:rPr>
          </w:rPrChange>
        </w:rPr>
      </w:pPr>
    </w:p>
    <w:p w14:paraId="5988985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70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9701"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97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9703" w:author="Hayfa ZGAYA-BIAU" w:date="2025-06-12T18:32:00Z" w16du:dateUtc="2025-06-12T16:32:00Z">
            <w:rPr>
              <w:rFonts w:ascii="Courier New" w:eastAsia="Courier New" w:hAnsi="Courier New" w:cs="Courier New"/>
              <w:b/>
              <w:color w:val="EFB080"/>
              <w:sz w:val="18"/>
              <w:szCs w:val="18"/>
            </w:rPr>
          </w:rPrChange>
        </w:rPr>
        <w:t>extract_</w:t>
      </w:r>
      <w:proofErr w:type="gramStart"/>
      <w:r w:rsidRPr="008F3D9F">
        <w:rPr>
          <w:rFonts w:ascii="Courier New" w:eastAsia="Courier New" w:hAnsi="Courier New" w:cs="Courier New"/>
          <w:b/>
          <w:color w:val="EFB080"/>
          <w:sz w:val="18"/>
          <w:szCs w:val="18"/>
          <w:lang w:val="fr-FR"/>
          <w:rPrChange w:id="9704" w:author="Hayfa ZGAYA-BIAU" w:date="2025-06-12T18:32:00Z" w16du:dateUtc="2025-06-12T16:32:00Z">
            <w:rPr>
              <w:rFonts w:ascii="Courier New" w:eastAsia="Courier New" w:hAnsi="Courier New" w:cs="Courier New"/>
              <w:b/>
              <w:color w:val="EFB080"/>
              <w:sz w:val="18"/>
              <w:szCs w:val="18"/>
            </w:rPr>
          </w:rPrChange>
        </w:rPr>
        <w:t>roi</w:t>
      </w:r>
      <w:proofErr w:type="spellEnd"/>
      <w:r w:rsidRPr="008F3D9F">
        <w:rPr>
          <w:rFonts w:ascii="Courier New" w:eastAsia="Courier New" w:hAnsi="Courier New" w:cs="Courier New"/>
          <w:color w:val="D8DEE9"/>
          <w:sz w:val="18"/>
          <w:szCs w:val="18"/>
          <w:lang w:val="fr-FR"/>
          <w:rPrChange w:id="9705"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9706"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8DEE9"/>
          <w:sz w:val="18"/>
          <w:szCs w:val="18"/>
          <w:lang w:val="fr-FR"/>
          <w:rPrChange w:id="970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708" w:author="Hayfa ZGAYA-BIAU" w:date="2025-06-12T18:32:00Z" w16du:dateUtc="2025-06-12T16:32:00Z">
            <w:rPr>
              <w:rFonts w:ascii="Courier New" w:eastAsia="Courier New" w:hAnsi="Courier New" w:cs="Courier New"/>
              <w:i/>
              <w:color w:val="D6D6DD"/>
              <w:sz w:val="18"/>
              <w:szCs w:val="18"/>
            </w:rPr>
          </w:rPrChange>
        </w:rPr>
        <w:t>landmarks</w:t>
      </w:r>
      <w:proofErr w:type="spellEnd"/>
      <w:r w:rsidRPr="008F3D9F">
        <w:rPr>
          <w:rFonts w:ascii="Courier New" w:eastAsia="Courier New" w:hAnsi="Courier New" w:cs="Courier New"/>
          <w:color w:val="D8DEE9"/>
          <w:sz w:val="18"/>
          <w:szCs w:val="18"/>
          <w:lang w:val="fr-FR"/>
          <w:rPrChange w:id="970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710" w:author="Hayfa ZGAYA-BIAU" w:date="2025-06-12T18:32:00Z" w16du:dateUtc="2025-06-12T16:32:00Z">
            <w:rPr>
              <w:rFonts w:ascii="Courier New" w:eastAsia="Courier New" w:hAnsi="Courier New" w:cs="Courier New"/>
              <w:i/>
              <w:color w:val="D6D6DD"/>
              <w:sz w:val="18"/>
              <w:szCs w:val="18"/>
            </w:rPr>
          </w:rPrChange>
        </w:rPr>
        <w:t>region</w:t>
      </w:r>
      <w:proofErr w:type="spellEnd"/>
      <w:r w:rsidRPr="008F3D9F">
        <w:rPr>
          <w:rFonts w:ascii="Courier New" w:eastAsia="Courier New" w:hAnsi="Courier New" w:cs="Courier New"/>
          <w:color w:val="D6D6DD"/>
          <w:sz w:val="18"/>
          <w:szCs w:val="18"/>
          <w:lang w:val="fr-FR"/>
          <w:rPrChange w:id="97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971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9713"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971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971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716"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97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718" w:author="Hayfa ZGAYA-BIAU" w:date="2025-06-12T18:32:00Z" w16du:dateUtc="2025-06-12T16:32:00Z">
            <w:rPr>
              <w:rFonts w:ascii="Courier New" w:eastAsia="Courier New" w:hAnsi="Courier New" w:cs="Courier New"/>
              <w:color w:val="EBC88D"/>
              <w:sz w:val="18"/>
              <w:szCs w:val="18"/>
            </w:rPr>
          </w:rPrChange>
        </w:rPr>
        <w:t>5</w:t>
      </w:r>
      <w:proofErr w:type="gramStart"/>
      <w:r w:rsidRPr="008F3D9F">
        <w:rPr>
          <w:rFonts w:ascii="Courier New" w:eastAsia="Courier New" w:hAnsi="Courier New" w:cs="Courier New"/>
          <w:color w:val="D8DEE9"/>
          <w:sz w:val="18"/>
          <w:szCs w:val="18"/>
          <w:lang w:val="fr-FR"/>
          <w:rPrChange w:id="9719" w:author="Hayfa ZGAYA-BIAU" w:date="2025-06-12T18:32:00Z" w16du:dateUtc="2025-06-12T16:32:00Z">
            <w:rPr>
              <w:rFonts w:ascii="Courier New" w:eastAsia="Courier New" w:hAnsi="Courier New" w:cs="Courier New"/>
              <w:color w:val="D8DEE9"/>
              <w:sz w:val="18"/>
              <w:szCs w:val="18"/>
            </w:rPr>
          </w:rPrChange>
        </w:rPr>
        <w:t>):</w:t>
      </w:r>
      <w:proofErr w:type="gramEnd"/>
    </w:p>
    <w:p w14:paraId="684833E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2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97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9722" w:author="Hayfa ZGAYA-BIAU" w:date="2025-06-12T18:32:00Z" w16du:dateUtc="2025-06-12T16:32:00Z">
            <w:rPr>
              <w:rFonts w:ascii="Courier New" w:eastAsia="Courier New" w:hAnsi="Courier New" w:cs="Courier New"/>
              <w:color w:val="E394DC"/>
              <w:sz w:val="18"/>
              <w:szCs w:val="18"/>
            </w:rPr>
          </w:rPrChange>
        </w:rPr>
        <w:t>"""</w:t>
      </w:r>
    </w:p>
    <w:p w14:paraId="34FC85B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2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2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25" w:author="Hayfa ZGAYA-BIAU" w:date="2025-06-12T18:32:00Z" w16du:dateUtc="2025-06-12T16:32:00Z">
            <w:rPr>
              <w:rFonts w:ascii="Courier New" w:eastAsia="Courier New" w:hAnsi="Courier New" w:cs="Courier New"/>
              <w:color w:val="E394DC"/>
              <w:sz w:val="18"/>
              <w:szCs w:val="18"/>
            </w:rPr>
          </w:rPrChange>
        </w:rPr>
        <w:t>Extracts</w:t>
      </w:r>
      <w:proofErr w:type="spellEnd"/>
      <w:r w:rsidRPr="008F3D9F">
        <w:rPr>
          <w:rFonts w:ascii="Courier New" w:eastAsia="Courier New" w:hAnsi="Courier New" w:cs="Courier New"/>
          <w:color w:val="E394DC"/>
          <w:sz w:val="18"/>
          <w:szCs w:val="18"/>
          <w:lang w:val="fr-FR"/>
          <w:rPrChange w:id="9726" w:author="Hayfa ZGAYA-BIAU" w:date="2025-06-12T18:32:00Z" w16du:dateUtc="2025-06-12T16:32:00Z">
            <w:rPr>
              <w:rFonts w:ascii="Courier New" w:eastAsia="Courier New" w:hAnsi="Courier New" w:cs="Courier New"/>
              <w:color w:val="E394DC"/>
              <w:sz w:val="18"/>
              <w:szCs w:val="18"/>
            </w:rPr>
          </w:rPrChange>
        </w:rPr>
        <w:t xml:space="preserve"> a </w:t>
      </w:r>
      <w:proofErr w:type="spellStart"/>
      <w:r w:rsidRPr="008F3D9F">
        <w:rPr>
          <w:rFonts w:ascii="Courier New" w:eastAsia="Courier New" w:hAnsi="Courier New" w:cs="Courier New"/>
          <w:color w:val="E394DC"/>
          <w:sz w:val="18"/>
          <w:szCs w:val="18"/>
          <w:lang w:val="fr-FR"/>
          <w:rPrChange w:id="9727" w:author="Hayfa ZGAYA-BIAU" w:date="2025-06-12T18:32:00Z" w16du:dateUtc="2025-06-12T16:32:00Z">
            <w:rPr>
              <w:rFonts w:ascii="Courier New" w:eastAsia="Courier New" w:hAnsi="Courier New" w:cs="Courier New"/>
              <w:color w:val="E394DC"/>
              <w:sz w:val="18"/>
              <w:szCs w:val="18"/>
            </w:rPr>
          </w:rPrChange>
        </w:rPr>
        <w:t>region</w:t>
      </w:r>
      <w:proofErr w:type="spellEnd"/>
      <w:r w:rsidRPr="008F3D9F">
        <w:rPr>
          <w:rFonts w:ascii="Courier New" w:eastAsia="Courier New" w:hAnsi="Courier New" w:cs="Courier New"/>
          <w:color w:val="E394DC"/>
          <w:sz w:val="18"/>
          <w:szCs w:val="18"/>
          <w:lang w:val="fr-FR"/>
          <w:rPrChange w:id="9728" w:author="Hayfa ZGAYA-BIAU" w:date="2025-06-12T18:32:00Z" w16du:dateUtc="2025-06-12T16:32:00Z">
            <w:rPr>
              <w:rFonts w:ascii="Courier New" w:eastAsia="Courier New" w:hAnsi="Courier New" w:cs="Courier New"/>
              <w:color w:val="E394DC"/>
              <w:sz w:val="18"/>
              <w:szCs w:val="18"/>
            </w:rPr>
          </w:rPrChange>
        </w:rPr>
        <w:t xml:space="preserve"> of </w:t>
      </w:r>
      <w:proofErr w:type="spellStart"/>
      <w:r w:rsidRPr="008F3D9F">
        <w:rPr>
          <w:rFonts w:ascii="Courier New" w:eastAsia="Courier New" w:hAnsi="Courier New" w:cs="Courier New"/>
          <w:color w:val="E394DC"/>
          <w:sz w:val="18"/>
          <w:szCs w:val="18"/>
          <w:lang w:val="fr-FR"/>
          <w:rPrChange w:id="9729" w:author="Hayfa ZGAYA-BIAU" w:date="2025-06-12T18:32:00Z" w16du:dateUtc="2025-06-12T16:32:00Z">
            <w:rPr>
              <w:rFonts w:ascii="Courier New" w:eastAsia="Courier New" w:hAnsi="Courier New" w:cs="Courier New"/>
              <w:color w:val="E394DC"/>
              <w:sz w:val="18"/>
              <w:szCs w:val="18"/>
            </w:rPr>
          </w:rPrChange>
        </w:rPr>
        <w:t>interest</w:t>
      </w:r>
      <w:proofErr w:type="spellEnd"/>
      <w:r w:rsidRPr="008F3D9F">
        <w:rPr>
          <w:rFonts w:ascii="Courier New" w:eastAsia="Courier New" w:hAnsi="Courier New" w:cs="Courier New"/>
          <w:color w:val="E394DC"/>
          <w:sz w:val="18"/>
          <w:szCs w:val="18"/>
          <w:lang w:val="fr-FR"/>
          <w:rPrChange w:id="9730" w:author="Hayfa ZGAYA-BIAU" w:date="2025-06-12T18:32:00Z" w16du:dateUtc="2025-06-12T16:32:00Z">
            <w:rPr>
              <w:rFonts w:ascii="Courier New" w:eastAsia="Courier New" w:hAnsi="Courier New" w:cs="Courier New"/>
              <w:color w:val="E394DC"/>
              <w:sz w:val="18"/>
              <w:szCs w:val="18"/>
            </w:rPr>
          </w:rPrChange>
        </w:rPr>
        <w:t xml:space="preserve"> (ROI) </w:t>
      </w:r>
      <w:proofErr w:type="spellStart"/>
      <w:r w:rsidRPr="008F3D9F">
        <w:rPr>
          <w:rFonts w:ascii="Courier New" w:eastAsia="Courier New" w:hAnsi="Courier New" w:cs="Courier New"/>
          <w:color w:val="E394DC"/>
          <w:sz w:val="18"/>
          <w:szCs w:val="18"/>
          <w:lang w:val="fr-FR"/>
          <w:rPrChange w:id="9731"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9732" w:author="Hayfa ZGAYA-BIAU" w:date="2025-06-12T18:32:00Z" w16du:dateUtc="2025-06-12T16:32:00Z">
            <w:rPr>
              <w:rFonts w:ascii="Courier New" w:eastAsia="Courier New" w:hAnsi="Courier New" w:cs="Courier New"/>
              <w:color w:val="E394DC"/>
              <w:sz w:val="18"/>
              <w:szCs w:val="18"/>
            </w:rPr>
          </w:rPrChange>
        </w:rPr>
        <w:t xml:space="preserve"> the image </w:t>
      </w:r>
      <w:proofErr w:type="spellStart"/>
      <w:r w:rsidRPr="008F3D9F">
        <w:rPr>
          <w:rFonts w:ascii="Courier New" w:eastAsia="Courier New" w:hAnsi="Courier New" w:cs="Courier New"/>
          <w:color w:val="E394DC"/>
          <w:sz w:val="18"/>
          <w:szCs w:val="18"/>
          <w:lang w:val="fr-FR"/>
          <w:rPrChange w:id="9733" w:author="Hayfa ZGAYA-BIAU" w:date="2025-06-12T18:32:00Z" w16du:dateUtc="2025-06-12T16:32:00Z">
            <w:rPr>
              <w:rFonts w:ascii="Courier New" w:eastAsia="Courier New" w:hAnsi="Courier New" w:cs="Courier New"/>
              <w:color w:val="E394DC"/>
              <w:sz w:val="18"/>
              <w:szCs w:val="18"/>
            </w:rPr>
          </w:rPrChange>
        </w:rPr>
        <w:t>based</w:t>
      </w:r>
      <w:proofErr w:type="spellEnd"/>
      <w:r w:rsidRPr="008F3D9F">
        <w:rPr>
          <w:rFonts w:ascii="Courier New" w:eastAsia="Courier New" w:hAnsi="Courier New" w:cs="Courier New"/>
          <w:color w:val="E394DC"/>
          <w:sz w:val="18"/>
          <w:szCs w:val="18"/>
          <w:lang w:val="fr-FR"/>
          <w:rPrChange w:id="9734" w:author="Hayfa ZGAYA-BIAU" w:date="2025-06-12T18:32:00Z" w16du:dateUtc="2025-06-12T16:32:00Z">
            <w:rPr>
              <w:rFonts w:ascii="Courier New" w:eastAsia="Courier New" w:hAnsi="Courier New" w:cs="Courier New"/>
              <w:color w:val="E394DC"/>
              <w:sz w:val="18"/>
              <w:szCs w:val="18"/>
            </w:rPr>
          </w:rPrChange>
        </w:rPr>
        <w:t xml:space="preserve"> on </w:t>
      </w:r>
      <w:proofErr w:type="spellStart"/>
      <w:r w:rsidRPr="008F3D9F">
        <w:rPr>
          <w:rFonts w:ascii="Courier New" w:eastAsia="Courier New" w:hAnsi="Courier New" w:cs="Courier New"/>
          <w:color w:val="E394DC"/>
          <w:sz w:val="18"/>
          <w:szCs w:val="18"/>
          <w:lang w:val="fr-FR"/>
          <w:rPrChange w:id="9735"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9736" w:author="Hayfa ZGAYA-BIAU" w:date="2025-06-12T18:32:00Z" w16du:dateUtc="2025-06-12T16:32:00Z">
            <w:rPr>
              <w:rFonts w:ascii="Courier New" w:eastAsia="Courier New" w:hAnsi="Courier New" w:cs="Courier New"/>
              <w:color w:val="E394DC"/>
              <w:sz w:val="18"/>
              <w:szCs w:val="18"/>
            </w:rPr>
          </w:rPrChange>
        </w:rPr>
        <w:t>.</w:t>
      </w:r>
    </w:p>
    <w:p w14:paraId="56A2213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737" w:author="Hayfa ZGAYA-BIAU" w:date="2025-06-12T18:32:00Z" w16du:dateUtc="2025-06-12T16:32:00Z">
            <w:rPr>
              <w:rFonts w:ascii="Courier New" w:eastAsia="Courier New" w:hAnsi="Courier New" w:cs="Courier New"/>
              <w:color w:val="D8DEE9"/>
              <w:sz w:val="18"/>
              <w:szCs w:val="18"/>
            </w:rPr>
          </w:rPrChange>
        </w:rPr>
      </w:pPr>
    </w:p>
    <w:p w14:paraId="24E1C24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3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39"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740" w:author="Hayfa ZGAYA-BIAU" w:date="2025-06-12T18:32:00Z" w16du:dateUtc="2025-06-12T16:32:00Z">
            <w:rPr>
              <w:rFonts w:ascii="Courier New" w:eastAsia="Courier New" w:hAnsi="Courier New" w:cs="Courier New"/>
              <w:color w:val="E394DC"/>
              <w:sz w:val="18"/>
              <w:szCs w:val="18"/>
            </w:rPr>
          </w:rPrChange>
        </w:rPr>
        <w:t>Args:</w:t>
      </w:r>
      <w:proofErr w:type="gramEnd"/>
    </w:p>
    <w:p w14:paraId="03E7029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4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42"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743" w:author="Hayfa ZGAYA-BIAU" w:date="2025-06-12T18:32:00Z" w16du:dateUtc="2025-06-12T16:32:00Z">
            <w:rPr>
              <w:rFonts w:ascii="Courier New" w:eastAsia="Courier New" w:hAnsi="Courier New" w:cs="Courier New"/>
              <w:color w:val="E394DC"/>
              <w:sz w:val="18"/>
              <w:szCs w:val="18"/>
            </w:rPr>
          </w:rPrChange>
        </w:rPr>
        <w:t>image</w:t>
      </w:r>
      <w:proofErr w:type="gramEnd"/>
      <w:r w:rsidRPr="008F3D9F">
        <w:rPr>
          <w:rFonts w:ascii="Courier New" w:eastAsia="Courier New" w:hAnsi="Courier New" w:cs="Courier New"/>
          <w:color w:val="E394DC"/>
          <w:sz w:val="18"/>
          <w:szCs w:val="18"/>
          <w:lang w:val="fr-FR"/>
          <w:rPrChange w:id="9744"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45"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974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747" w:author="Hayfa ZGAYA-BIAU" w:date="2025-06-12T18:32:00Z" w16du:dateUtc="2025-06-12T16:32:00Z">
            <w:rPr>
              <w:rFonts w:ascii="Courier New" w:eastAsia="Courier New" w:hAnsi="Courier New" w:cs="Courier New"/>
              <w:color w:val="E394DC"/>
              <w:sz w:val="18"/>
              <w:szCs w:val="18"/>
            </w:rPr>
          </w:rPrChange>
        </w:rPr>
        <w:t xml:space="preserve"> Input image.</w:t>
      </w:r>
    </w:p>
    <w:p w14:paraId="505A80A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4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4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50" w:author="Hayfa ZGAYA-BIAU" w:date="2025-06-12T18:32:00Z" w16du:dateUtc="2025-06-12T16:32:00Z">
            <w:rPr>
              <w:rFonts w:ascii="Courier New" w:eastAsia="Courier New" w:hAnsi="Courier New" w:cs="Courier New"/>
              <w:color w:val="E394DC"/>
              <w:sz w:val="18"/>
              <w:szCs w:val="18"/>
            </w:rPr>
          </w:rPrChange>
        </w:rPr>
        <w:t>landmarks</w:t>
      </w:r>
      <w:proofErr w:type="spellEnd"/>
      <w:proofErr w:type="gramEnd"/>
      <w:r w:rsidRPr="008F3D9F">
        <w:rPr>
          <w:rFonts w:ascii="Courier New" w:eastAsia="Courier New" w:hAnsi="Courier New" w:cs="Courier New"/>
          <w:color w:val="E394DC"/>
          <w:sz w:val="18"/>
          <w:szCs w:val="18"/>
          <w:lang w:val="fr-FR"/>
          <w:rPrChange w:id="9751"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975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753" w:author="Hayfa ZGAYA-BIAU" w:date="2025-06-12T18:32:00Z" w16du:dateUtc="2025-06-12T16:32:00Z">
            <w:rPr>
              <w:rFonts w:ascii="Courier New" w:eastAsia="Courier New" w:hAnsi="Courier New" w:cs="Courier New"/>
              <w:color w:val="E394DC"/>
              <w:sz w:val="18"/>
              <w:szCs w:val="18"/>
            </w:rPr>
          </w:rPrChange>
        </w:rPr>
        <w:t xml:space="preserve"> Facial </w:t>
      </w:r>
      <w:proofErr w:type="spellStart"/>
      <w:r w:rsidRPr="008F3D9F">
        <w:rPr>
          <w:rFonts w:ascii="Courier New" w:eastAsia="Courier New" w:hAnsi="Courier New" w:cs="Courier New"/>
          <w:color w:val="E394DC"/>
          <w:sz w:val="18"/>
          <w:szCs w:val="18"/>
          <w:lang w:val="fr-FR"/>
          <w:rPrChange w:id="9754"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9755" w:author="Hayfa ZGAYA-BIAU" w:date="2025-06-12T18:32:00Z" w16du:dateUtc="2025-06-12T16:32:00Z">
            <w:rPr>
              <w:rFonts w:ascii="Courier New" w:eastAsia="Courier New" w:hAnsi="Courier New" w:cs="Courier New"/>
              <w:color w:val="E394DC"/>
              <w:sz w:val="18"/>
              <w:szCs w:val="18"/>
            </w:rPr>
          </w:rPrChange>
        </w:rPr>
        <w:t>.</w:t>
      </w:r>
    </w:p>
    <w:p w14:paraId="3B05F91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5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5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58" w:author="Hayfa ZGAYA-BIAU" w:date="2025-06-12T18:32:00Z" w16du:dateUtc="2025-06-12T16:32:00Z">
            <w:rPr>
              <w:rFonts w:ascii="Courier New" w:eastAsia="Courier New" w:hAnsi="Courier New" w:cs="Courier New"/>
              <w:color w:val="E394DC"/>
              <w:sz w:val="18"/>
              <w:szCs w:val="18"/>
            </w:rPr>
          </w:rPrChange>
        </w:rPr>
        <w:t>region</w:t>
      </w:r>
      <w:proofErr w:type="spellEnd"/>
      <w:proofErr w:type="gramEnd"/>
      <w:r w:rsidRPr="008F3D9F">
        <w:rPr>
          <w:rFonts w:ascii="Courier New" w:eastAsia="Courier New" w:hAnsi="Courier New" w:cs="Courier New"/>
          <w:color w:val="E394DC"/>
          <w:sz w:val="18"/>
          <w:szCs w:val="18"/>
          <w:lang w:val="fr-FR"/>
          <w:rPrChange w:id="975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6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976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76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63" w:author="Hayfa ZGAYA-BIAU" w:date="2025-06-12T18:32:00Z" w16du:dateUtc="2025-06-12T16:32:00Z">
            <w:rPr>
              <w:rFonts w:ascii="Courier New" w:eastAsia="Courier New" w:hAnsi="Courier New" w:cs="Courier New"/>
              <w:color w:val="E394DC"/>
              <w:sz w:val="18"/>
              <w:szCs w:val="18"/>
            </w:rPr>
          </w:rPrChange>
        </w:rPr>
        <w:t>Region</w:t>
      </w:r>
      <w:proofErr w:type="spellEnd"/>
      <w:r w:rsidRPr="008F3D9F">
        <w:rPr>
          <w:rFonts w:ascii="Courier New" w:eastAsia="Courier New" w:hAnsi="Courier New" w:cs="Courier New"/>
          <w:color w:val="E394DC"/>
          <w:sz w:val="18"/>
          <w:szCs w:val="18"/>
          <w:lang w:val="fr-FR"/>
          <w:rPrChange w:id="9764" w:author="Hayfa ZGAYA-BIAU" w:date="2025-06-12T18:32:00Z" w16du:dateUtc="2025-06-12T16:32:00Z">
            <w:rPr>
              <w:rFonts w:ascii="Courier New" w:eastAsia="Courier New" w:hAnsi="Courier New" w:cs="Courier New"/>
              <w:color w:val="E394DC"/>
              <w:sz w:val="18"/>
              <w:szCs w:val="18"/>
            </w:rPr>
          </w:rPrChange>
        </w:rPr>
        <w:t xml:space="preserve"> to </w:t>
      </w:r>
      <w:proofErr w:type="spellStart"/>
      <w:r w:rsidRPr="008F3D9F">
        <w:rPr>
          <w:rFonts w:ascii="Courier New" w:eastAsia="Courier New" w:hAnsi="Courier New" w:cs="Courier New"/>
          <w:color w:val="E394DC"/>
          <w:sz w:val="18"/>
          <w:szCs w:val="18"/>
          <w:lang w:val="fr-FR"/>
          <w:rPrChange w:id="9765" w:author="Hayfa ZGAYA-BIAU" w:date="2025-06-12T18:32:00Z" w16du:dateUtc="2025-06-12T16:32:00Z">
            <w:rPr>
              <w:rFonts w:ascii="Courier New" w:eastAsia="Courier New" w:hAnsi="Courier New" w:cs="Courier New"/>
              <w:color w:val="E394DC"/>
              <w:sz w:val="18"/>
              <w:szCs w:val="18"/>
            </w:rPr>
          </w:rPrChange>
        </w:rPr>
        <w:t>extract</w:t>
      </w:r>
      <w:proofErr w:type="spellEnd"/>
      <w:r w:rsidRPr="008F3D9F">
        <w:rPr>
          <w:rFonts w:ascii="Courier New" w:eastAsia="Courier New" w:hAnsi="Courier New" w:cs="Courier New"/>
          <w:color w:val="E394DC"/>
          <w:sz w:val="18"/>
          <w:szCs w:val="18"/>
          <w:lang w:val="fr-FR"/>
          <w:rPrChange w:id="976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67"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9768"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9769"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9770"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9771"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9772" w:author="Hayfa ZGAYA-BIAU" w:date="2025-06-12T18:32:00Z" w16du:dateUtc="2025-06-12T16:32:00Z">
            <w:rPr>
              <w:rFonts w:ascii="Courier New" w:eastAsia="Courier New" w:hAnsi="Courier New" w:cs="Courier New"/>
              <w:color w:val="E394DC"/>
              <w:sz w:val="18"/>
              <w:szCs w:val="18"/>
            </w:rPr>
          </w:rPrChange>
        </w:rPr>
        <w:t>', '</w:t>
      </w:r>
      <w:proofErr w:type="spellStart"/>
      <w:r w:rsidRPr="008F3D9F">
        <w:rPr>
          <w:rFonts w:ascii="Courier New" w:eastAsia="Courier New" w:hAnsi="Courier New" w:cs="Courier New"/>
          <w:color w:val="E394DC"/>
          <w:sz w:val="18"/>
          <w:szCs w:val="18"/>
          <w:lang w:val="fr-FR"/>
          <w:rPrChange w:id="9773"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9774" w:author="Hayfa ZGAYA-BIAU" w:date="2025-06-12T18:32:00Z" w16du:dateUtc="2025-06-12T16:32:00Z">
            <w:rPr>
              <w:rFonts w:ascii="Courier New" w:eastAsia="Courier New" w:hAnsi="Courier New" w:cs="Courier New"/>
              <w:color w:val="E394DC"/>
              <w:sz w:val="18"/>
              <w:szCs w:val="18"/>
            </w:rPr>
          </w:rPrChange>
        </w:rPr>
        <w:t>').</w:t>
      </w:r>
    </w:p>
    <w:p w14:paraId="6F325F5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7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7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77" w:author="Hayfa ZGAYA-BIAU" w:date="2025-06-12T18:32:00Z" w16du:dateUtc="2025-06-12T16:32:00Z">
            <w:rPr>
              <w:rFonts w:ascii="Courier New" w:eastAsia="Courier New" w:hAnsi="Courier New" w:cs="Courier New"/>
              <w:color w:val="E394DC"/>
              <w:sz w:val="18"/>
              <w:szCs w:val="18"/>
            </w:rPr>
          </w:rPrChange>
        </w:rPr>
        <w:t>padding</w:t>
      </w:r>
      <w:proofErr w:type="spellEnd"/>
      <w:proofErr w:type="gramEnd"/>
      <w:r w:rsidRPr="008F3D9F">
        <w:rPr>
          <w:rFonts w:ascii="Courier New" w:eastAsia="Courier New" w:hAnsi="Courier New" w:cs="Courier New"/>
          <w:color w:val="E394DC"/>
          <w:sz w:val="18"/>
          <w:szCs w:val="18"/>
          <w:lang w:val="fr-FR"/>
          <w:rPrChange w:id="977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79"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9780"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78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82" w:author="Hayfa ZGAYA-BIAU" w:date="2025-06-12T18:32:00Z" w16du:dateUtc="2025-06-12T16:32:00Z">
            <w:rPr>
              <w:rFonts w:ascii="Courier New" w:eastAsia="Courier New" w:hAnsi="Courier New" w:cs="Courier New"/>
              <w:color w:val="E394DC"/>
              <w:sz w:val="18"/>
              <w:szCs w:val="18"/>
            </w:rPr>
          </w:rPrChange>
        </w:rPr>
        <w:t>Padding</w:t>
      </w:r>
      <w:proofErr w:type="spellEnd"/>
      <w:r w:rsidRPr="008F3D9F">
        <w:rPr>
          <w:rFonts w:ascii="Courier New" w:eastAsia="Courier New" w:hAnsi="Courier New" w:cs="Courier New"/>
          <w:color w:val="E394DC"/>
          <w:sz w:val="18"/>
          <w:szCs w:val="18"/>
          <w:lang w:val="fr-FR"/>
          <w:rPrChange w:id="978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84" w:author="Hayfa ZGAYA-BIAU" w:date="2025-06-12T18:32:00Z" w16du:dateUtc="2025-06-12T16:32:00Z">
            <w:rPr>
              <w:rFonts w:ascii="Courier New" w:eastAsia="Courier New" w:hAnsi="Courier New" w:cs="Courier New"/>
              <w:color w:val="E394DC"/>
              <w:sz w:val="18"/>
              <w:szCs w:val="18"/>
            </w:rPr>
          </w:rPrChange>
        </w:rPr>
        <w:t>around</w:t>
      </w:r>
      <w:proofErr w:type="spellEnd"/>
      <w:r w:rsidRPr="008F3D9F">
        <w:rPr>
          <w:rFonts w:ascii="Courier New" w:eastAsia="Courier New" w:hAnsi="Courier New" w:cs="Courier New"/>
          <w:color w:val="E394DC"/>
          <w:sz w:val="18"/>
          <w:szCs w:val="18"/>
          <w:lang w:val="fr-FR"/>
          <w:rPrChange w:id="9785" w:author="Hayfa ZGAYA-BIAU" w:date="2025-06-12T18:32:00Z" w16du:dateUtc="2025-06-12T16:32:00Z">
            <w:rPr>
              <w:rFonts w:ascii="Courier New" w:eastAsia="Courier New" w:hAnsi="Courier New" w:cs="Courier New"/>
              <w:color w:val="E394DC"/>
              <w:sz w:val="18"/>
              <w:szCs w:val="18"/>
            </w:rPr>
          </w:rPrChange>
        </w:rPr>
        <w:t xml:space="preserve"> the ROI.</w:t>
      </w:r>
    </w:p>
    <w:p w14:paraId="7A817BD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786" w:author="Hayfa ZGAYA-BIAU" w:date="2025-06-12T18:32:00Z" w16du:dateUtc="2025-06-12T16:32:00Z">
            <w:rPr>
              <w:rFonts w:ascii="Courier New" w:eastAsia="Courier New" w:hAnsi="Courier New" w:cs="Courier New"/>
              <w:color w:val="D8DEE9"/>
              <w:sz w:val="18"/>
              <w:szCs w:val="18"/>
            </w:rPr>
          </w:rPrChange>
        </w:rPr>
      </w:pPr>
    </w:p>
    <w:p w14:paraId="54785665"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8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8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89"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9790" w:author="Hayfa ZGAYA-BIAU" w:date="2025-06-12T18:32:00Z" w16du:dateUtc="2025-06-12T16:32:00Z">
            <w:rPr>
              <w:rFonts w:ascii="Courier New" w:eastAsia="Courier New" w:hAnsi="Courier New" w:cs="Courier New"/>
              <w:color w:val="E394DC"/>
              <w:sz w:val="18"/>
              <w:szCs w:val="18"/>
            </w:rPr>
          </w:rPrChange>
        </w:rPr>
        <w:t>:</w:t>
      </w:r>
      <w:proofErr w:type="gramEnd"/>
    </w:p>
    <w:p w14:paraId="27974D9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9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9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793" w:author="Hayfa ZGAYA-BIAU" w:date="2025-06-12T18:32:00Z" w16du:dateUtc="2025-06-12T16:32:00Z">
            <w:rPr>
              <w:rFonts w:ascii="Courier New" w:eastAsia="Courier New" w:hAnsi="Courier New" w:cs="Courier New"/>
              <w:color w:val="E394DC"/>
              <w:sz w:val="18"/>
              <w:szCs w:val="18"/>
            </w:rPr>
          </w:rPrChange>
        </w:rPr>
        <w:t>numpy.ndarray</w:t>
      </w:r>
      <w:proofErr w:type="spellEnd"/>
      <w:proofErr w:type="gramEnd"/>
      <w:r w:rsidRPr="008F3D9F">
        <w:rPr>
          <w:rFonts w:ascii="Courier New" w:eastAsia="Courier New" w:hAnsi="Courier New" w:cs="Courier New"/>
          <w:color w:val="E394DC"/>
          <w:sz w:val="18"/>
          <w:szCs w:val="18"/>
          <w:lang w:val="fr-FR"/>
          <w:rPrChange w:id="979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795" w:author="Hayfa ZGAYA-BIAU" w:date="2025-06-12T18:32:00Z" w16du:dateUtc="2025-06-12T16:32:00Z">
            <w:rPr>
              <w:rFonts w:ascii="Courier New" w:eastAsia="Courier New" w:hAnsi="Courier New" w:cs="Courier New"/>
              <w:color w:val="E394DC"/>
              <w:sz w:val="18"/>
              <w:szCs w:val="18"/>
            </w:rPr>
          </w:rPrChange>
        </w:rPr>
        <w:t>Extracted</w:t>
      </w:r>
      <w:proofErr w:type="spellEnd"/>
      <w:r w:rsidRPr="008F3D9F">
        <w:rPr>
          <w:rFonts w:ascii="Courier New" w:eastAsia="Courier New" w:hAnsi="Courier New" w:cs="Courier New"/>
          <w:color w:val="E394DC"/>
          <w:sz w:val="18"/>
          <w:szCs w:val="18"/>
          <w:lang w:val="fr-FR"/>
          <w:rPrChange w:id="9796" w:author="Hayfa ZGAYA-BIAU" w:date="2025-06-12T18:32:00Z" w16du:dateUtc="2025-06-12T16:32:00Z">
            <w:rPr>
              <w:rFonts w:ascii="Courier New" w:eastAsia="Courier New" w:hAnsi="Courier New" w:cs="Courier New"/>
              <w:color w:val="E394DC"/>
              <w:sz w:val="18"/>
              <w:szCs w:val="18"/>
            </w:rPr>
          </w:rPrChange>
        </w:rPr>
        <w:t xml:space="preserve"> ROI.</w:t>
      </w:r>
    </w:p>
    <w:p w14:paraId="7287643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79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798" w:author="Hayfa ZGAYA-BIAU" w:date="2025-06-12T18:32:00Z" w16du:dateUtc="2025-06-12T16:32:00Z">
            <w:rPr>
              <w:rFonts w:ascii="Courier New" w:eastAsia="Courier New" w:hAnsi="Courier New" w:cs="Courier New"/>
              <w:color w:val="E394DC"/>
              <w:sz w:val="18"/>
              <w:szCs w:val="18"/>
            </w:rPr>
          </w:rPrChange>
        </w:rPr>
        <w:t xml:space="preserve">   """</w:t>
      </w:r>
    </w:p>
    <w:p w14:paraId="4F1CF9E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79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80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801" w:author="Hayfa ZGAYA-BIAU" w:date="2025-06-12T18:32:00Z" w16du:dateUtc="2025-06-12T16:32:00Z">
            <w:rPr>
              <w:rFonts w:ascii="Courier New" w:eastAsia="Courier New" w:hAnsi="Courier New" w:cs="Courier New"/>
              <w:color w:val="94C1FA"/>
              <w:sz w:val="18"/>
              <w:szCs w:val="18"/>
            </w:rPr>
          </w:rPrChange>
        </w:rPr>
        <w:t>points</w:t>
      </w:r>
      <w:proofErr w:type="gramEnd"/>
      <w:r w:rsidRPr="008F3D9F">
        <w:rPr>
          <w:rFonts w:ascii="Courier New" w:eastAsia="Courier New" w:hAnsi="Courier New" w:cs="Courier New"/>
          <w:color w:val="D8DEE9"/>
          <w:sz w:val="18"/>
          <w:szCs w:val="18"/>
          <w:lang w:val="fr-FR"/>
          <w:rPrChange w:id="98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805" w:author="Hayfa ZGAYA-BIAU" w:date="2025-06-12T18:32:00Z" w16du:dateUtc="2025-06-12T16:32:00Z">
            <w:rPr>
              <w:rFonts w:ascii="Courier New" w:eastAsia="Courier New" w:hAnsi="Courier New" w:cs="Courier New"/>
              <w:i/>
              <w:color w:val="D6D6DD"/>
              <w:sz w:val="18"/>
              <w:szCs w:val="18"/>
            </w:rPr>
          </w:rPrChange>
        </w:rPr>
        <w:t>landmarks</w:t>
      </w:r>
      <w:r w:rsidRPr="008F3D9F">
        <w:rPr>
          <w:rFonts w:ascii="Courier New" w:eastAsia="Courier New" w:hAnsi="Courier New" w:cs="Courier New"/>
          <w:color w:val="D6D6DD"/>
          <w:sz w:val="18"/>
          <w:szCs w:val="18"/>
          <w:lang w:val="fr-FR"/>
          <w:rPrChange w:id="98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9807"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980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9809" w:author="Hayfa ZGAYA-BIAU" w:date="2025-06-12T18:32:00Z" w16du:dateUtc="2025-06-12T16:32:00Z">
            <w:rPr>
              <w:rFonts w:ascii="Courier New" w:eastAsia="Courier New" w:hAnsi="Courier New" w:cs="Courier New"/>
              <w:i/>
              <w:color w:val="D6D6DD"/>
              <w:sz w:val="18"/>
              <w:szCs w:val="18"/>
            </w:rPr>
          </w:rPrChange>
        </w:rPr>
        <w:t>region</w:t>
      </w:r>
      <w:proofErr w:type="spellEnd"/>
      <w:r w:rsidRPr="008F3D9F">
        <w:rPr>
          <w:rFonts w:ascii="Courier New" w:eastAsia="Courier New" w:hAnsi="Courier New" w:cs="Courier New"/>
          <w:color w:val="D6D6DD"/>
          <w:sz w:val="18"/>
          <w:szCs w:val="18"/>
          <w:lang w:val="fr-FR"/>
          <w:rPrChange w:id="9810" w:author="Hayfa ZGAYA-BIAU" w:date="2025-06-12T18:32:00Z" w16du:dateUtc="2025-06-12T16:32:00Z">
            <w:rPr>
              <w:rFonts w:ascii="Courier New" w:eastAsia="Courier New" w:hAnsi="Courier New" w:cs="Courier New"/>
              <w:color w:val="D6D6DD"/>
              <w:sz w:val="18"/>
              <w:szCs w:val="18"/>
            </w:rPr>
          </w:rPrChange>
        </w:rPr>
        <w:t>)</w:t>
      </w:r>
    </w:p>
    <w:p w14:paraId="25AB33D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81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98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81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98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815" w:author="Hayfa ZGAYA-BIAU" w:date="2025-06-12T18:32:00Z" w16du:dateUtc="2025-06-12T16:32:00Z">
            <w:rPr>
              <w:rFonts w:ascii="Courier New" w:eastAsia="Courier New" w:hAnsi="Courier New" w:cs="Courier New"/>
              <w:color w:val="94C1FA"/>
              <w:sz w:val="18"/>
              <w:szCs w:val="18"/>
            </w:rPr>
          </w:rPrChange>
        </w:rPr>
        <w:t>points</w:t>
      </w:r>
      <w:r w:rsidRPr="008F3D9F">
        <w:rPr>
          <w:rFonts w:ascii="Courier New" w:eastAsia="Courier New" w:hAnsi="Courier New" w:cs="Courier New"/>
          <w:color w:val="D8DEE9"/>
          <w:sz w:val="18"/>
          <w:szCs w:val="18"/>
          <w:lang w:val="fr-FR"/>
          <w:rPrChange w:id="98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9817"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981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9819"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9820" w:author="Hayfa ZGAYA-BIAU" w:date="2025-06-12T18:32:00Z" w16du:dateUtc="2025-06-12T16:32:00Z">
            <w:rPr>
              <w:rFonts w:ascii="Courier New" w:eastAsia="Courier New" w:hAnsi="Courier New" w:cs="Courier New"/>
              <w:color w:val="D8DEE9"/>
              <w:sz w:val="18"/>
              <w:szCs w:val="18"/>
            </w:rPr>
          </w:rPrChange>
        </w:rPr>
        <w:t>:</w:t>
      </w:r>
      <w:proofErr w:type="gramEnd"/>
    </w:p>
    <w:p w14:paraId="33F05F53"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9821"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982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823"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982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9825" w:author="Hayfa ZGAYA-BIAU" w:date="2025-06-12T18:32:00Z" w16du:dateUtc="2025-06-12T16:32:00Z">
            <w:rPr>
              <w:rFonts w:ascii="Courier New" w:eastAsia="Courier New" w:hAnsi="Courier New" w:cs="Courier New"/>
              <w:color w:val="82D2CE"/>
              <w:sz w:val="18"/>
              <w:szCs w:val="18"/>
            </w:rPr>
          </w:rPrChange>
        </w:rPr>
        <w:t>None</w:t>
      </w:r>
    </w:p>
    <w:p w14:paraId="2785D10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826" w:author="Hayfa ZGAYA-BIAU" w:date="2025-06-12T18:32:00Z" w16du:dateUtc="2025-06-12T16:32:00Z">
            <w:rPr>
              <w:rFonts w:ascii="Courier New" w:eastAsia="Courier New" w:hAnsi="Courier New" w:cs="Courier New"/>
              <w:color w:val="D8DEE9"/>
              <w:sz w:val="18"/>
              <w:szCs w:val="18"/>
            </w:rPr>
          </w:rPrChange>
        </w:rPr>
      </w:pPr>
    </w:p>
    <w:p w14:paraId="53B136F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982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98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982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9830" w:author="Hayfa ZGAYA-BIAU" w:date="2025-06-12T18:32:00Z" w16du:dateUtc="2025-06-12T16:32:00Z">
            <w:rPr>
              <w:rFonts w:ascii="Courier New" w:eastAsia="Courier New" w:hAnsi="Courier New" w:cs="Courier New"/>
              <w:i/>
              <w:color w:val="FFFFFF"/>
              <w:sz w:val="18"/>
              <w:szCs w:val="18"/>
            </w:rPr>
          </w:rPrChange>
        </w:rPr>
        <w:t>Compute</w:t>
      </w:r>
      <w:proofErr w:type="spellEnd"/>
      <w:r w:rsidRPr="008F3D9F">
        <w:rPr>
          <w:rFonts w:ascii="Courier New" w:eastAsia="Courier New" w:hAnsi="Courier New" w:cs="Courier New"/>
          <w:i/>
          <w:color w:val="FFFFFF"/>
          <w:sz w:val="18"/>
          <w:szCs w:val="18"/>
          <w:lang w:val="fr-FR"/>
          <w:rPrChange w:id="9831"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9832" w:author="Hayfa ZGAYA-BIAU" w:date="2025-06-12T18:32:00Z" w16du:dateUtc="2025-06-12T16:32:00Z">
            <w:rPr>
              <w:rFonts w:ascii="Courier New" w:eastAsia="Courier New" w:hAnsi="Courier New" w:cs="Courier New"/>
              <w:i/>
              <w:color w:val="FFFFFF"/>
              <w:sz w:val="18"/>
              <w:szCs w:val="18"/>
            </w:rPr>
          </w:rPrChange>
        </w:rPr>
        <w:t>bounding</w:t>
      </w:r>
      <w:proofErr w:type="spellEnd"/>
      <w:r w:rsidRPr="008F3D9F">
        <w:rPr>
          <w:rFonts w:ascii="Courier New" w:eastAsia="Courier New" w:hAnsi="Courier New" w:cs="Courier New"/>
          <w:i/>
          <w:color w:val="FFFFFF"/>
          <w:sz w:val="18"/>
          <w:szCs w:val="18"/>
          <w:lang w:val="fr-FR"/>
          <w:rPrChange w:id="9833" w:author="Hayfa ZGAYA-BIAU" w:date="2025-06-12T18:32:00Z" w16du:dateUtc="2025-06-12T16:32:00Z">
            <w:rPr>
              <w:rFonts w:ascii="Courier New" w:eastAsia="Courier New" w:hAnsi="Courier New" w:cs="Courier New"/>
              <w:i/>
              <w:color w:val="FFFFFF"/>
              <w:sz w:val="18"/>
              <w:szCs w:val="18"/>
            </w:rPr>
          </w:rPrChange>
        </w:rPr>
        <w:t xml:space="preserve"> box</w:t>
      </w:r>
    </w:p>
    <w:p w14:paraId="50965C6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83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83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836" w:author="Hayfa ZGAYA-BIAU" w:date="2025-06-12T18:32:00Z" w16du:dateUtc="2025-06-12T16:32:00Z">
            <w:rPr>
              <w:rFonts w:ascii="Courier New" w:eastAsia="Courier New" w:hAnsi="Courier New" w:cs="Courier New"/>
              <w:color w:val="94C1FA"/>
              <w:sz w:val="18"/>
              <w:szCs w:val="18"/>
            </w:rPr>
          </w:rPrChange>
        </w:rPr>
        <w:t>x</w:t>
      </w:r>
      <w:proofErr w:type="gramEnd"/>
      <w:r w:rsidRPr="008F3D9F">
        <w:rPr>
          <w:rFonts w:ascii="Courier New" w:eastAsia="Courier New" w:hAnsi="Courier New" w:cs="Courier New"/>
          <w:color w:val="D6D6DD"/>
          <w:sz w:val="18"/>
          <w:szCs w:val="18"/>
          <w:lang w:val="fr-FR"/>
          <w:rPrChange w:id="98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839"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6D6DD"/>
          <w:sz w:val="18"/>
          <w:szCs w:val="18"/>
          <w:lang w:val="fr-FR"/>
          <w:rPrChange w:id="98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4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842" w:author="Hayfa ZGAYA-BIAU" w:date="2025-06-12T18:32:00Z" w16du:dateUtc="2025-06-12T16:32:00Z">
            <w:rPr>
              <w:rFonts w:ascii="Courier New" w:eastAsia="Courier New" w:hAnsi="Courier New" w:cs="Courier New"/>
              <w:color w:val="94C1FA"/>
              <w:sz w:val="18"/>
              <w:szCs w:val="18"/>
            </w:rPr>
          </w:rPrChange>
        </w:rPr>
        <w:t>w</w:t>
      </w:r>
      <w:r w:rsidRPr="008F3D9F">
        <w:rPr>
          <w:rFonts w:ascii="Courier New" w:eastAsia="Courier New" w:hAnsi="Courier New" w:cs="Courier New"/>
          <w:color w:val="D6D6DD"/>
          <w:sz w:val="18"/>
          <w:szCs w:val="18"/>
          <w:lang w:val="fr-FR"/>
          <w:rPrChange w:id="98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845" w:author="Hayfa ZGAYA-BIAU" w:date="2025-06-12T18:32:00Z" w16du:dateUtc="2025-06-12T16:32:00Z">
            <w:rPr>
              <w:rFonts w:ascii="Courier New" w:eastAsia="Courier New" w:hAnsi="Courier New" w:cs="Courier New"/>
              <w:color w:val="94C1FA"/>
              <w:sz w:val="18"/>
              <w:szCs w:val="18"/>
            </w:rPr>
          </w:rPrChange>
        </w:rPr>
        <w:t>h</w:t>
      </w:r>
      <w:r w:rsidRPr="008F3D9F">
        <w:rPr>
          <w:rFonts w:ascii="Courier New" w:eastAsia="Courier New" w:hAnsi="Courier New" w:cs="Courier New"/>
          <w:color w:val="D8DEE9"/>
          <w:sz w:val="18"/>
          <w:szCs w:val="18"/>
          <w:lang w:val="fr-FR"/>
          <w:rPrChange w:id="98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4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9849"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98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9851" w:author="Hayfa ZGAYA-BIAU" w:date="2025-06-12T18:32:00Z" w16du:dateUtc="2025-06-12T16:32:00Z">
            <w:rPr>
              <w:rFonts w:ascii="Courier New" w:eastAsia="Courier New" w:hAnsi="Courier New" w:cs="Courier New"/>
              <w:color w:val="EBC88D"/>
              <w:sz w:val="18"/>
              <w:szCs w:val="18"/>
            </w:rPr>
          </w:rPrChange>
        </w:rPr>
        <w:t>boundingRect</w:t>
      </w:r>
      <w:r w:rsidRPr="008F3D9F">
        <w:rPr>
          <w:rFonts w:ascii="Courier New" w:eastAsia="Courier New" w:hAnsi="Courier New" w:cs="Courier New"/>
          <w:color w:val="D6D6DD"/>
          <w:sz w:val="18"/>
          <w:szCs w:val="18"/>
          <w:lang w:val="fr-FR"/>
          <w:rPrChange w:id="98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9853" w:author="Hayfa ZGAYA-BIAU" w:date="2025-06-12T18:32:00Z" w16du:dateUtc="2025-06-12T16:32:00Z">
            <w:rPr>
              <w:rFonts w:ascii="Courier New" w:eastAsia="Courier New" w:hAnsi="Courier New" w:cs="Courier New"/>
              <w:color w:val="94C1FA"/>
              <w:sz w:val="18"/>
              <w:szCs w:val="18"/>
            </w:rPr>
          </w:rPrChange>
        </w:rPr>
        <w:t>points</w:t>
      </w:r>
      <w:r w:rsidRPr="008F3D9F">
        <w:rPr>
          <w:rFonts w:ascii="Courier New" w:eastAsia="Courier New" w:hAnsi="Courier New" w:cs="Courier New"/>
          <w:color w:val="D6D6DD"/>
          <w:sz w:val="18"/>
          <w:szCs w:val="18"/>
          <w:lang w:val="fr-FR"/>
          <w:rPrChange w:id="9854" w:author="Hayfa ZGAYA-BIAU" w:date="2025-06-12T18:32:00Z" w16du:dateUtc="2025-06-12T16:32:00Z">
            <w:rPr>
              <w:rFonts w:ascii="Courier New" w:eastAsia="Courier New" w:hAnsi="Courier New" w:cs="Courier New"/>
              <w:color w:val="D6D6DD"/>
              <w:sz w:val="18"/>
              <w:szCs w:val="18"/>
            </w:rPr>
          </w:rPrChange>
        </w:rPr>
        <w:t>)</w:t>
      </w:r>
    </w:p>
    <w:p w14:paraId="3363978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85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8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857" w:author="Hayfa ZGAYA-BIAU" w:date="2025-06-12T18:32:00Z" w16du:dateUtc="2025-06-12T16:32:00Z">
            <w:rPr>
              <w:rFonts w:ascii="Courier New" w:eastAsia="Courier New" w:hAnsi="Courier New" w:cs="Courier New"/>
              <w:color w:val="94C1FA"/>
              <w:sz w:val="18"/>
              <w:szCs w:val="18"/>
            </w:rPr>
          </w:rPrChange>
        </w:rPr>
        <w:t>x</w:t>
      </w:r>
      <w:proofErr w:type="gramEnd"/>
      <w:r w:rsidRPr="008F3D9F">
        <w:rPr>
          <w:rFonts w:ascii="Courier New" w:eastAsia="Courier New" w:hAnsi="Courier New" w:cs="Courier New"/>
          <w:color w:val="D8DEE9"/>
          <w:sz w:val="18"/>
          <w:szCs w:val="18"/>
          <w:lang w:val="fr-FR"/>
          <w:rPrChange w:id="98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6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9861" w:author="Hayfa ZGAYA-BIAU" w:date="2025-06-12T18:32:00Z" w16du:dateUtc="2025-06-12T16:32:00Z">
            <w:rPr>
              <w:rFonts w:ascii="Courier New" w:eastAsia="Courier New" w:hAnsi="Courier New" w:cs="Courier New"/>
              <w:color w:val="82D2CE"/>
              <w:sz w:val="18"/>
              <w:szCs w:val="18"/>
            </w:rPr>
          </w:rPrChange>
        </w:rPr>
        <w:t>max</w:t>
      </w:r>
      <w:r w:rsidRPr="008F3D9F">
        <w:rPr>
          <w:rFonts w:ascii="Courier New" w:eastAsia="Courier New" w:hAnsi="Courier New" w:cs="Courier New"/>
          <w:color w:val="D6D6DD"/>
          <w:sz w:val="18"/>
          <w:szCs w:val="18"/>
          <w:lang w:val="fr-FR"/>
          <w:rPrChange w:id="986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9863"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8DEE9"/>
          <w:sz w:val="18"/>
          <w:szCs w:val="18"/>
          <w:lang w:val="fr-FR"/>
          <w:rPrChange w:id="98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6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867"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98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870"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9871" w:author="Hayfa ZGAYA-BIAU" w:date="2025-06-12T18:32:00Z" w16du:dateUtc="2025-06-12T16:32:00Z">
            <w:rPr>
              <w:rFonts w:ascii="Courier New" w:eastAsia="Courier New" w:hAnsi="Courier New" w:cs="Courier New"/>
              <w:color w:val="D6D6DD"/>
              <w:sz w:val="18"/>
              <w:szCs w:val="18"/>
            </w:rPr>
          </w:rPrChange>
        </w:rPr>
        <w:t>)</w:t>
      </w:r>
    </w:p>
    <w:p w14:paraId="0EB849F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87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87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874"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8DEE9"/>
          <w:sz w:val="18"/>
          <w:szCs w:val="18"/>
          <w:lang w:val="fr-FR"/>
          <w:rPrChange w:id="98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7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9878" w:author="Hayfa ZGAYA-BIAU" w:date="2025-06-12T18:32:00Z" w16du:dateUtc="2025-06-12T16:32:00Z">
            <w:rPr>
              <w:rFonts w:ascii="Courier New" w:eastAsia="Courier New" w:hAnsi="Courier New" w:cs="Courier New"/>
              <w:color w:val="82D2CE"/>
              <w:sz w:val="18"/>
              <w:szCs w:val="18"/>
            </w:rPr>
          </w:rPrChange>
        </w:rPr>
        <w:t>max</w:t>
      </w:r>
      <w:r w:rsidRPr="008F3D9F">
        <w:rPr>
          <w:rFonts w:ascii="Courier New" w:eastAsia="Courier New" w:hAnsi="Courier New" w:cs="Courier New"/>
          <w:color w:val="D6D6DD"/>
          <w:sz w:val="18"/>
          <w:szCs w:val="18"/>
          <w:lang w:val="fr-FR"/>
          <w:rPrChange w:id="987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9880"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8DEE9"/>
          <w:sz w:val="18"/>
          <w:szCs w:val="18"/>
          <w:lang w:val="fr-FR"/>
          <w:rPrChange w:id="98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884" w:author="Hayfa ZGAYA-BIAU" w:date="2025-06-12T18:32:00Z" w16du:dateUtc="2025-06-12T16:32:00Z">
            <w:rPr>
              <w:rFonts w:ascii="Courier New" w:eastAsia="Courier New" w:hAnsi="Courier New" w:cs="Courier New"/>
              <w:i/>
              <w:color w:val="D6D6DD"/>
              <w:sz w:val="18"/>
              <w:szCs w:val="18"/>
            </w:rPr>
          </w:rPrChange>
        </w:rPr>
        <w:t>padding</w:t>
      </w:r>
      <w:proofErr w:type="spellEnd"/>
      <w:r w:rsidRPr="008F3D9F">
        <w:rPr>
          <w:rFonts w:ascii="Courier New" w:eastAsia="Courier New" w:hAnsi="Courier New" w:cs="Courier New"/>
          <w:color w:val="D6D6DD"/>
          <w:sz w:val="18"/>
          <w:szCs w:val="18"/>
          <w:lang w:val="fr-FR"/>
          <w:rPrChange w:id="98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8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887"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9888" w:author="Hayfa ZGAYA-BIAU" w:date="2025-06-12T18:32:00Z" w16du:dateUtc="2025-06-12T16:32:00Z">
            <w:rPr>
              <w:rFonts w:ascii="Courier New" w:eastAsia="Courier New" w:hAnsi="Courier New" w:cs="Courier New"/>
              <w:color w:val="D6D6DD"/>
              <w:sz w:val="18"/>
              <w:szCs w:val="18"/>
            </w:rPr>
          </w:rPrChange>
        </w:rPr>
        <w:t>)</w:t>
      </w:r>
    </w:p>
    <w:p w14:paraId="4EFB611A" w14:textId="77777777" w:rsidR="00F0408B" w:rsidRPr="008F3D9F" w:rsidRDefault="00000000">
      <w:pPr>
        <w:shd w:val="clear" w:color="auto" w:fill="1A1A1A"/>
        <w:spacing w:line="360" w:lineRule="auto"/>
        <w:rPr>
          <w:rFonts w:ascii="Courier New" w:eastAsia="Courier New" w:hAnsi="Courier New" w:cs="Courier New"/>
          <w:i/>
          <w:color w:val="D6D6DD"/>
          <w:sz w:val="18"/>
          <w:szCs w:val="18"/>
          <w:lang w:val="fr-FR"/>
          <w:rPrChange w:id="9889" w:author="Hayfa ZGAYA-BIAU" w:date="2025-06-12T18:32:00Z" w16du:dateUtc="2025-06-12T16:32:00Z">
            <w:rPr>
              <w:rFonts w:ascii="Courier New" w:eastAsia="Courier New" w:hAnsi="Courier New" w:cs="Courier New"/>
              <w:i/>
              <w:color w:val="D6D6DD"/>
              <w:sz w:val="18"/>
              <w:szCs w:val="18"/>
            </w:rPr>
          </w:rPrChange>
        </w:rPr>
      </w:pPr>
      <w:r w:rsidRPr="008F3D9F">
        <w:rPr>
          <w:rFonts w:ascii="Courier New" w:eastAsia="Courier New" w:hAnsi="Courier New" w:cs="Courier New"/>
          <w:color w:val="D8DEE9"/>
          <w:sz w:val="18"/>
          <w:szCs w:val="18"/>
          <w:lang w:val="fr-FR"/>
          <w:rPrChange w:id="98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891" w:author="Hayfa ZGAYA-BIAU" w:date="2025-06-12T18:32:00Z" w16du:dateUtc="2025-06-12T16:32:00Z">
            <w:rPr>
              <w:rFonts w:ascii="Courier New" w:eastAsia="Courier New" w:hAnsi="Courier New" w:cs="Courier New"/>
              <w:color w:val="94C1FA"/>
              <w:sz w:val="18"/>
              <w:szCs w:val="18"/>
            </w:rPr>
          </w:rPrChange>
        </w:rPr>
        <w:t>w</w:t>
      </w:r>
      <w:proofErr w:type="gramEnd"/>
      <w:r w:rsidRPr="008F3D9F">
        <w:rPr>
          <w:rFonts w:ascii="Courier New" w:eastAsia="Courier New" w:hAnsi="Courier New" w:cs="Courier New"/>
          <w:color w:val="D8DEE9"/>
          <w:sz w:val="18"/>
          <w:szCs w:val="18"/>
          <w:lang w:val="fr-FR"/>
          <w:rPrChange w:id="98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9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895" w:author="Hayfa ZGAYA-BIAU" w:date="2025-06-12T18:32:00Z" w16du:dateUtc="2025-06-12T16:32:00Z">
            <w:rPr>
              <w:rFonts w:ascii="Courier New" w:eastAsia="Courier New" w:hAnsi="Courier New" w:cs="Courier New"/>
              <w:color w:val="94C1FA"/>
              <w:sz w:val="18"/>
              <w:szCs w:val="18"/>
            </w:rPr>
          </w:rPrChange>
        </w:rPr>
        <w:t>w</w:t>
      </w:r>
      <w:r w:rsidRPr="008F3D9F">
        <w:rPr>
          <w:rFonts w:ascii="Courier New" w:eastAsia="Courier New" w:hAnsi="Courier New" w:cs="Courier New"/>
          <w:color w:val="D8DEE9"/>
          <w:sz w:val="18"/>
          <w:szCs w:val="18"/>
          <w:lang w:val="fr-FR"/>
          <w:rPrChange w:id="98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8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8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899"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8DEE9"/>
          <w:sz w:val="18"/>
          <w:szCs w:val="18"/>
          <w:lang w:val="fr-FR"/>
          <w:rPrChange w:id="99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9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903" w:author="Hayfa ZGAYA-BIAU" w:date="2025-06-12T18:32:00Z" w16du:dateUtc="2025-06-12T16:32:00Z">
            <w:rPr>
              <w:rFonts w:ascii="Courier New" w:eastAsia="Courier New" w:hAnsi="Courier New" w:cs="Courier New"/>
              <w:i/>
              <w:color w:val="D6D6DD"/>
              <w:sz w:val="18"/>
              <w:szCs w:val="18"/>
            </w:rPr>
          </w:rPrChange>
        </w:rPr>
        <w:t>padding</w:t>
      </w:r>
      <w:proofErr w:type="spellEnd"/>
    </w:p>
    <w:p w14:paraId="1CC8F565" w14:textId="77777777" w:rsidR="00F0408B" w:rsidRPr="008F3D9F" w:rsidRDefault="00000000">
      <w:pPr>
        <w:shd w:val="clear" w:color="auto" w:fill="1A1A1A"/>
        <w:spacing w:line="360" w:lineRule="auto"/>
        <w:rPr>
          <w:rFonts w:ascii="Courier New" w:eastAsia="Courier New" w:hAnsi="Courier New" w:cs="Courier New"/>
          <w:i/>
          <w:color w:val="D6D6DD"/>
          <w:sz w:val="18"/>
          <w:szCs w:val="18"/>
          <w:lang w:val="fr-FR"/>
          <w:rPrChange w:id="9904" w:author="Hayfa ZGAYA-BIAU" w:date="2025-06-12T18:32:00Z" w16du:dateUtc="2025-06-12T16:32:00Z">
            <w:rPr>
              <w:rFonts w:ascii="Courier New" w:eastAsia="Courier New" w:hAnsi="Courier New" w:cs="Courier New"/>
              <w:i/>
              <w:color w:val="D6D6DD"/>
              <w:sz w:val="18"/>
              <w:szCs w:val="18"/>
            </w:rPr>
          </w:rPrChange>
        </w:rPr>
      </w:pPr>
      <w:r w:rsidRPr="008F3D9F">
        <w:rPr>
          <w:rFonts w:ascii="Courier New" w:eastAsia="Courier New" w:hAnsi="Courier New" w:cs="Courier New"/>
          <w:color w:val="D8DEE9"/>
          <w:sz w:val="18"/>
          <w:szCs w:val="18"/>
          <w:lang w:val="fr-FR"/>
          <w:rPrChange w:id="990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906" w:author="Hayfa ZGAYA-BIAU" w:date="2025-06-12T18:32:00Z" w16du:dateUtc="2025-06-12T16:32:00Z">
            <w:rPr>
              <w:rFonts w:ascii="Courier New" w:eastAsia="Courier New" w:hAnsi="Courier New" w:cs="Courier New"/>
              <w:color w:val="94C1FA"/>
              <w:sz w:val="18"/>
              <w:szCs w:val="18"/>
            </w:rPr>
          </w:rPrChange>
        </w:rPr>
        <w:t>h</w:t>
      </w:r>
      <w:proofErr w:type="gramEnd"/>
      <w:r w:rsidRPr="008F3D9F">
        <w:rPr>
          <w:rFonts w:ascii="Courier New" w:eastAsia="Courier New" w:hAnsi="Courier New" w:cs="Courier New"/>
          <w:color w:val="D8DEE9"/>
          <w:sz w:val="18"/>
          <w:szCs w:val="18"/>
          <w:lang w:val="fr-FR"/>
          <w:rPrChange w:id="99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9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910" w:author="Hayfa ZGAYA-BIAU" w:date="2025-06-12T18:32:00Z" w16du:dateUtc="2025-06-12T16:32:00Z">
            <w:rPr>
              <w:rFonts w:ascii="Courier New" w:eastAsia="Courier New" w:hAnsi="Courier New" w:cs="Courier New"/>
              <w:color w:val="94C1FA"/>
              <w:sz w:val="18"/>
              <w:szCs w:val="18"/>
            </w:rPr>
          </w:rPrChange>
        </w:rPr>
        <w:t>h</w:t>
      </w:r>
      <w:r w:rsidRPr="008F3D9F">
        <w:rPr>
          <w:rFonts w:ascii="Courier New" w:eastAsia="Courier New" w:hAnsi="Courier New" w:cs="Courier New"/>
          <w:color w:val="D8DEE9"/>
          <w:sz w:val="18"/>
          <w:szCs w:val="18"/>
          <w:lang w:val="fr-FR"/>
          <w:rPrChange w:id="99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9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914"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8DEE9"/>
          <w:sz w:val="18"/>
          <w:szCs w:val="18"/>
          <w:lang w:val="fr-FR"/>
          <w:rPrChange w:id="99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9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1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918" w:author="Hayfa ZGAYA-BIAU" w:date="2025-06-12T18:32:00Z" w16du:dateUtc="2025-06-12T16:32:00Z">
            <w:rPr>
              <w:rFonts w:ascii="Courier New" w:eastAsia="Courier New" w:hAnsi="Courier New" w:cs="Courier New"/>
              <w:i/>
              <w:color w:val="D6D6DD"/>
              <w:sz w:val="18"/>
              <w:szCs w:val="18"/>
            </w:rPr>
          </w:rPrChange>
        </w:rPr>
        <w:t>padding</w:t>
      </w:r>
      <w:proofErr w:type="spellEnd"/>
    </w:p>
    <w:p w14:paraId="647ADA1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919" w:author="Hayfa ZGAYA-BIAU" w:date="2025-06-12T18:32:00Z" w16du:dateUtc="2025-06-12T16:32:00Z">
            <w:rPr>
              <w:rFonts w:ascii="Courier New" w:eastAsia="Courier New" w:hAnsi="Courier New" w:cs="Courier New"/>
              <w:color w:val="D8DEE9"/>
              <w:sz w:val="18"/>
              <w:szCs w:val="18"/>
            </w:rPr>
          </w:rPrChange>
        </w:rPr>
      </w:pPr>
    </w:p>
    <w:p w14:paraId="580D794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992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992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9922"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99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99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2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9926"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992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9928" w:author="Hayfa ZGAYA-BIAU" w:date="2025-06-12T18:32:00Z" w16du:dateUtc="2025-06-12T16:32:00Z">
            <w:rPr>
              <w:rFonts w:ascii="Courier New" w:eastAsia="Courier New" w:hAnsi="Courier New" w:cs="Courier New"/>
              <w:color w:val="94C1FA"/>
              <w:sz w:val="18"/>
              <w:szCs w:val="18"/>
            </w:rPr>
          </w:rPrChange>
        </w:rPr>
        <w:t>y</w:t>
      </w:r>
      <w:r w:rsidRPr="008F3D9F">
        <w:rPr>
          <w:rFonts w:ascii="Courier New" w:eastAsia="Courier New" w:hAnsi="Courier New" w:cs="Courier New"/>
          <w:color w:val="D8DEE9"/>
          <w:sz w:val="18"/>
          <w:szCs w:val="18"/>
          <w:lang w:val="fr-FR"/>
          <w:rPrChange w:id="9929" w:author="Hayfa ZGAYA-BIAU" w:date="2025-06-12T18:32:00Z" w16du:dateUtc="2025-06-12T16:32:00Z">
            <w:rPr>
              <w:rFonts w:ascii="Courier New" w:eastAsia="Courier New" w:hAnsi="Courier New" w:cs="Courier New"/>
              <w:color w:val="D8DEE9"/>
              <w:sz w:val="18"/>
              <w:szCs w:val="18"/>
            </w:rPr>
          </w:rPrChange>
        </w:rPr>
        <w:t>:</w:t>
      </w:r>
      <w:r w:rsidRPr="008F3D9F">
        <w:rPr>
          <w:rFonts w:ascii="Courier New" w:eastAsia="Courier New" w:hAnsi="Courier New" w:cs="Courier New"/>
          <w:color w:val="94C1FA"/>
          <w:sz w:val="18"/>
          <w:szCs w:val="18"/>
          <w:lang w:val="fr-FR"/>
          <w:rPrChange w:id="9930" w:author="Hayfa ZGAYA-BIAU" w:date="2025-06-12T18:32:00Z" w16du:dateUtc="2025-06-12T16:32:00Z">
            <w:rPr>
              <w:rFonts w:ascii="Courier New" w:eastAsia="Courier New" w:hAnsi="Courier New" w:cs="Courier New"/>
              <w:color w:val="94C1FA"/>
              <w:sz w:val="18"/>
              <w:szCs w:val="18"/>
            </w:rPr>
          </w:rPrChange>
        </w:rPr>
        <w:t>y</w:t>
      </w:r>
      <w:proofErr w:type="gramEnd"/>
      <w:r w:rsidRPr="008F3D9F">
        <w:rPr>
          <w:rFonts w:ascii="Courier New" w:eastAsia="Courier New" w:hAnsi="Courier New" w:cs="Courier New"/>
          <w:color w:val="D6D6DD"/>
          <w:sz w:val="18"/>
          <w:szCs w:val="18"/>
          <w:lang w:val="fr-FR"/>
          <w:rPrChange w:id="99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9932" w:author="Hayfa ZGAYA-BIAU" w:date="2025-06-12T18:32:00Z" w16du:dateUtc="2025-06-12T16:32:00Z">
            <w:rPr>
              <w:rFonts w:ascii="Courier New" w:eastAsia="Courier New" w:hAnsi="Courier New" w:cs="Courier New"/>
              <w:color w:val="94C1FA"/>
              <w:sz w:val="18"/>
              <w:szCs w:val="18"/>
            </w:rPr>
          </w:rPrChange>
        </w:rPr>
        <w:t>h</w:t>
      </w:r>
      <w:proofErr w:type="spellEnd"/>
      <w:r w:rsidRPr="008F3D9F">
        <w:rPr>
          <w:rFonts w:ascii="Courier New" w:eastAsia="Courier New" w:hAnsi="Courier New" w:cs="Courier New"/>
          <w:color w:val="D6D6DD"/>
          <w:sz w:val="18"/>
          <w:szCs w:val="18"/>
          <w:lang w:val="fr-FR"/>
          <w:rPrChange w:id="99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9935"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8DEE9"/>
          <w:sz w:val="18"/>
          <w:szCs w:val="18"/>
          <w:lang w:val="fr-FR"/>
          <w:rPrChange w:id="9936"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94C1FA"/>
          <w:sz w:val="18"/>
          <w:szCs w:val="18"/>
          <w:lang w:val="fr-FR"/>
          <w:rPrChange w:id="9937" w:author="Hayfa ZGAYA-BIAU" w:date="2025-06-12T18:32:00Z" w16du:dateUtc="2025-06-12T16:32:00Z">
            <w:rPr>
              <w:rFonts w:ascii="Courier New" w:eastAsia="Courier New" w:hAnsi="Courier New" w:cs="Courier New"/>
              <w:color w:val="94C1FA"/>
              <w:sz w:val="18"/>
              <w:szCs w:val="18"/>
            </w:rPr>
          </w:rPrChange>
        </w:rPr>
        <w:t>x</w:t>
      </w:r>
      <w:r w:rsidRPr="008F3D9F">
        <w:rPr>
          <w:rFonts w:ascii="Courier New" w:eastAsia="Courier New" w:hAnsi="Courier New" w:cs="Courier New"/>
          <w:color w:val="D6D6DD"/>
          <w:sz w:val="18"/>
          <w:szCs w:val="18"/>
          <w:lang w:val="fr-FR"/>
          <w:rPrChange w:id="99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9939" w:author="Hayfa ZGAYA-BIAU" w:date="2025-06-12T18:32:00Z" w16du:dateUtc="2025-06-12T16:32:00Z">
            <w:rPr>
              <w:rFonts w:ascii="Courier New" w:eastAsia="Courier New" w:hAnsi="Courier New" w:cs="Courier New"/>
              <w:color w:val="94C1FA"/>
              <w:sz w:val="18"/>
              <w:szCs w:val="18"/>
            </w:rPr>
          </w:rPrChange>
        </w:rPr>
        <w:t>w</w:t>
      </w:r>
      <w:proofErr w:type="spellEnd"/>
      <w:r w:rsidRPr="008F3D9F">
        <w:rPr>
          <w:rFonts w:ascii="Courier New" w:eastAsia="Courier New" w:hAnsi="Courier New" w:cs="Courier New"/>
          <w:color w:val="D6D6DD"/>
          <w:sz w:val="18"/>
          <w:szCs w:val="18"/>
          <w:lang w:val="fr-FR"/>
          <w:rPrChange w:id="9940" w:author="Hayfa ZGAYA-BIAU" w:date="2025-06-12T18:32:00Z" w16du:dateUtc="2025-06-12T16:32:00Z">
            <w:rPr>
              <w:rFonts w:ascii="Courier New" w:eastAsia="Courier New" w:hAnsi="Courier New" w:cs="Courier New"/>
              <w:color w:val="D6D6DD"/>
              <w:sz w:val="18"/>
              <w:szCs w:val="18"/>
            </w:rPr>
          </w:rPrChange>
        </w:rPr>
        <w:t>]</w:t>
      </w:r>
    </w:p>
    <w:p w14:paraId="17F15E60"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9941"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994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9943"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99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9945" w:author="Hayfa ZGAYA-BIAU" w:date="2025-06-12T18:32:00Z" w16du:dateUtc="2025-06-12T16:32:00Z">
            <w:rPr>
              <w:rFonts w:ascii="Courier New" w:eastAsia="Courier New" w:hAnsi="Courier New" w:cs="Courier New"/>
              <w:color w:val="94C1FA"/>
              <w:sz w:val="18"/>
              <w:szCs w:val="18"/>
            </w:rPr>
          </w:rPrChange>
        </w:rPr>
        <w:t>roi</w:t>
      </w:r>
    </w:p>
    <w:p w14:paraId="21BE3F5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946" w:author="Hayfa ZGAYA-BIAU" w:date="2025-06-12T18:32:00Z" w16du:dateUtc="2025-06-12T16:32:00Z">
            <w:rPr>
              <w:rFonts w:ascii="Courier New" w:eastAsia="Courier New" w:hAnsi="Courier New" w:cs="Courier New"/>
              <w:color w:val="D8DEE9"/>
              <w:sz w:val="18"/>
              <w:szCs w:val="18"/>
            </w:rPr>
          </w:rPrChange>
        </w:rPr>
      </w:pPr>
    </w:p>
    <w:p w14:paraId="1A91153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9947"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9948"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99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9950" w:author="Hayfa ZGAYA-BIAU" w:date="2025-06-12T18:32:00Z" w16du:dateUtc="2025-06-12T16:32:00Z">
            <w:rPr>
              <w:rFonts w:ascii="Courier New" w:eastAsia="Courier New" w:hAnsi="Courier New" w:cs="Courier New"/>
              <w:b/>
              <w:color w:val="EFB080"/>
              <w:sz w:val="18"/>
              <w:szCs w:val="18"/>
            </w:rPr>
          </w:rPrChange>
        </w:rPr>
        <w:t>preprocess_</w:t>
      </w:r>
      <w:proofErr w:type="gramStart"/>
      <w:r w:rsidRPr="008F3D9F">
        <w:rPr>
          <w:rFonts w:ascii="Courier New" w:eastAsia="Courier New" w:hAnsi="Courier New" w:cs="Courier New"/>
          <w:b/>
          <w:color w:val="EFB080"/>
          <w:sz w:val="18"/>
          <w:szCs w:val="18"/>
          <w:lang w:val="fr-FR"/>
          <w:rPrChange w:id="9951" w:author="Hayfa ZGAYA-BIAU" w:date="2025-06-12T18:32:00Z" w16du:dateUtc="2025-06-12T16:32:00Z">
            <w:rPr>
              <w:rFonts w:ascii="Courier New" w:eastAsia="Courier New" w:hAnsi="Courier New" w:cs="Courier New"/>
              <w:b/>
              <w:color w:val="EFB080"/>
              <w:sz w:val="18"/>
              <w:szCs w:val="18"/>
            </w:rPr>
          </w:rPrChange>
        </w:rPr>
        <w:t>frame</w:t>
      </w:r>
      <w:proofErr w:type="spellEnd"/>
      <w:r w:rsidRPr="008F3D9F">
        <w:rPr>
          <w:rFonts w:ascii="Courier New" w:eastAsia="Courier New" w:hAnsi="Courier New" w:cs="Courier New"/>
          <w:color w:val="D8DEE9"/>
          <w:sz w:val="18"/>
          <w:szCs w:val="18"/>
          <w:lang w:val="fr-FR"/>
          <w:rPrChange w:id="9952"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9953"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8DEE9"/>
          <w:sz w:val="18"/>
          <w:szCs w:val="18"/>
          <w:lang w:val="fr-FR"/>
          <w:rPrChange w:id="99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9955"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8DEE9"/>
          <w:sz w:val="18"/>
          <w:szCs w:val="18"/>
          <w:lang w:val="fr-FR"/>
          <w:rPrChange w:id="995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957"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8DEE9"/>
          <w:sz w:val="18"/>
          <w:szCs w:val="18"/>
          <w:lang w:val="fr-FR"/>
          <w:rPrChange w:id="995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9959" w:author="Hayfa ZGAYA-BIAU" w:date="2025-06-12T18:32:00Z" w16du:dateUtc="2025-06-12T16:32:00Z">
            <w:rPr>
              <w:rFonts w:ascii="Courier New" w:eastAsia="Courier New" w:hAnsi="Courier New" w:cs="Courier New"/>
              <w:i/>
              <w:color w:val="D6D6DD"/>
              <w:sz w:val="18"/>
              <w:szCs w:val="18"/>
            </w:rPr>
          </w:rPrChange>
        </w:rPr>
        <w:t>img_size</w:t>
      </w:r>
      <w:proofErr w:type="spellEnd"/>
      <w:proofErr w:type="gramStart"/>
      <w:r w:rsidRPr="008F3D9F">
        <w:rPr>
          <w:rFonts w:ascii="Courier New" w:eastAsia="Courier New" w:hAnsi="Courier New" w:cs="Courier New"/>
          <w:color w:val="D6D6DD"/>
          <w:sz w:val="18"/>
          <w:szCs w:val="18"/>
          <w:lang w:val="fr-FR"/>
          <w:rPrChange w:id="996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9961"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99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99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9964"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996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9966" w:author="Hayfa ZGAYA-BIAU" w:date="2025-06-12T18:32:00Z" w16du:dateUtc="2025-06-12T16:32:00Z">
            <w:rPr>
              <w:rFonts w:ascii="Courier New" w:eastAsia="Courier New" w:hAnsi="Courier New" w:cs="Courier New"/>
              <w:color w:val="D8DEE9"/>
              <w:sz w:val="18"/>
              <w:szCs w:val="18"/>
            </w:rPr>
          </w:rPrChange>
        </w:rPr>
        <w:t>):</w:t>
      </w:r>
      <w:proofErr w:type="gramEnd"/>
    </w:p>
    <w:p w14:paraId="4AE6ED2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96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99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9969" w:author="Hayfa ZGAYA-BIAU" w:date="2025-06-12T18:32:00Z" w16du:dateUtc="2025-06-12T16:32:00Z">
            <w:rPr>
              <w:rFonts w:ascii="Courier New" w:eastAsia="Courier New" w:hAnsi="Courier New" w:cs="Courier New"/>
              <w:color w:val="E394DC"/>
              <w:sz w:val="18"/>
              <w:szCs w:val="18"/>
            </w:rPr>
          </w:rPrChange>
        </w:rPr>
        <w:t>"""</w:t>
      </w:r>
    </w:p>
    <w:p w14:paraId="1825417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97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97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972" w:author="Hayfa ZGAYA-BIAU" w:date="2025-06-12T18:32:00Z" w16du:dateUtc="2025-06-12T16:32:00Z">
            <w:rPr>
              <w:rFonts w:ascii="Courier New" w:eastAsia="Courier New" w:hAnsi="Courier New" w:cs="Courier New"/>
              <w:color w:val="E394DC"/>
              <w:sz w:val="18"/>
              <w:szCs w:val="18"/>
            </w:rPr>
          </w:rPrChange>
        </w:rPr>
        <w:t>Preprocesses</w:t>
      </w:r>
      <w:proofErr w:type="spellEnd"/>
      <w:r w:rsidRPr="008F3D9F">
        <w:rPr>
          <w:rFonts w:ascii="Courier New" w:eastAsia="Courier New" w:hAnsi="Courier New" w:cs="Courier New"/>
          <w:color w:val="E394DC"/>
          <w:sz w:val="18"/>
          <w:szCs w:val="18"/>
          <w:lang w:val="fr-FR"/>
          <w:rPrChange w:id="9973" w:author="Hayfa ZGAYA-BIAU" w:date="2025-06-12T18:32:00Z" w16du:dateUtc="2025-06-12T16:32:00Z">
            <w:rPr>
              <w:rFonts w:ascii="Courier New" w:eastAsia="Courier New" w:hAnsi="Courier New" w:cs="Courier New"/>
              <w:color w:val="E394DC"/>
              <w:sz w:val="18"/>
              <w:szCs w:val="18"/>
            </w:rPr>
          </w:rPrChange>
        </w:rPr>
        <w:t xml:space="preserve"> a single </w:t>
      </w:r>
      <w:proofErr w:type="gramStart"/>
      <w:r w:rsidRPr="008F3D9F">
        <w:rPr>
          <w:rFonts w:ascii="Courier New" w:eastAsia="Courier New" w:hAnsi="Courier New" w:cs="Courier New"/>
          <w:color w:val="E394DC"/>
          <w:sz w:val="18"/>
          <w:szCs w:val="18"/>
          <w:lang w:val="fr-FR"/>
          <w:rPrChange w:id="9974" w:author="Hayfa ZGAYA-BIAU" w:date="2025-06-12T18:32:00Z" w16du:dateUtc="2025-06-12T16:32:00Z">
            <w:rPr>
              <w:rFonts w:ascii="Courier New" w:eastAsia="Courier New" w:hAnsi="Courier New" w:cs="Courier New"/>
              <w:color w:val="E394DC"/>
              <w:sz w:val="18"/>
              <w:szCs w:val="18"/>
            </w:rPr>
          </w:rPrChange>
        </w:rPr>
        <w:t>frame:</w:t>
      </w:r>
      <w:proofErr w:type="gramEnd"/>
      <w:r w:rsidRPr="008F3D9F">
        <w:rPr>
          <w:rFonts w:ascii="Courier New" w:eastAsia="Courier New" w:hAnsi="Courier New" w:cs="Courier New"/>
          <w:color w:val="E394DC"/>
          <w:sz w:val="18"/>
          <w:szCs w:val="18"/>
          <w:lang w:val="fr-FR"/>
          <w:rPrChange w:id="997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976" w:author="Hayfa ZGAYA-BIAU" w:date="2025-06-12T18:32:00Z" w16du:dateUtc="2025-06-12T16:32:00Z">
            <w:rPr>
              <w:rFonts w:ascii="Courier New" w:eastAsia="Courier New" w:hAnsi="Courier New" w:cs="Courier New"/>
              <w:color w:val="E394DC"/>
              <w:sz w:val="18"/>
              <w:szCs w:val="18"/>
            </w:rPr>
          </w:rPrChange>
        </w:rPr>
        <w:t>detects</w:t>
      </w:r>
      <w:proofErr w:type="spellEnd"/>
      <w:r w:rsidRPr="008F3D9F">
        <w:rPr>
          <w:rFonts w:ascii="Courier New" w:eastAsia="Courier New" w:hAnsi="Courier New" w:cs="Courier New"/>
          <w:color w:val="E394DC"/>
          <w:sz w:val="18"/>
          <w:szCs w:val="18"/>
          <w:lang w:val="fr-FR"/>
          <w:rPrChange w:id="997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978" w:author="Hayfa ZGAYA-BIAU" w:date="2025-06-12T18:32:00Z" w16du:dateUtc="2025-06-12T16:32:00Z">
            <w:rPr>
              <w:rFonts w:ascii="Courier New" w:eastAsia="Courier New" w:hAnsi="Courier New" w:cs="Courier New"/>
              <w:color w:val="E394DC"/>
              <w:sz w:val="18"/>
              <w:szCs w:val="18"/>
            </w:rPr>
          </w:rPrChange>
        </w:rPr>
        <w:t>landmarks</w:t>
      </w:r>
      <w:proofErr w:type="spellEnd"/>
      <w:r w:rsidRPr="008F3D9F">
        <w:rPr>
          <w:rFonts w:ascii="Courier New" w:eastAsia="Courier New" w:hAnsi="Courier New" w:cs="Courier New"/>
          <w:color w:val="E394DC"/>
          <w:sz w:val="18"/>
          <w:szCs w:val="18"/>
          <w:lang w:val="fr-FR"/>
          <w:rPrChange w:id="997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980" w:author="Hayfa ZGAYA-BIAU" w:date="2025-06-12T18:32:00Z" w16du:dateUtc="2025-06-12T16:32:00Z">
            <w:rPr>
              <w:rFonts w:ascii="Courier New" w:eastAsia="Courier New" w:hAnsi="Courier New" w:cs="Courier New"/>
              <w:color w:val="E394DC"/>
              <w:sz w:val="18"/>
              <w:szCs w:val="18"/>
            </w:rPr>
          </w:rPrChange>
        </w:rPr>
        <w:t>extracts</w:t>
      </w:r>
      <w:proofErr w:type="spellEnd"/>
      <w:r w:rsidRPr="008F3D9F">
        <w:rPr>
          <w:rFonts w:ascii="Courier New" w:eastAsia="Courier New" w:hAnsi="Courier New" w:cs="Courier New"/>
          <w:color w:val="E394DC"/>
          <w:sz w:val="18"/>
          <w:szCs w:val="18"/>
          <w:lang w:val="fr-FR"/>
          <w:rPrChange w:id="998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9982" w:author="Hayfa ZGAYA-BIAU" w:date="2025-06-12T18:32:00Z" w16du:dateUtc="2025-06-12T16:32:00Z">
            <w:rPr>
              <w:rFonts w:ascii="Courier New" w:eastAsia="Courier New" w:hAnsi="Courier New" w:cs="Courier New"/>
              <w:color w:val="E394DC"/>
              <w:sz w:val="18"/>
              <w:szCs w:val="18"/>
            </w:rPr>
          </w:rPrChange>
        </w:rPr>
        <w:t>ROIs</w:t>
      </w:r>
      <w:proofErr w:type="spellEnd"/>
      <w:r w:rsidRPr="008F3D9F">
        <w:rPr>
          <w:rFonts w:ascii="Courier New" w:eastAsia="Courier New" w:hAnsi="Courier New" w:cs="Courier New"/>
          <w:color w:val="E394DC"/>
          <w:sz w:val="18"/>
          <w:szCs w:val="18"/>
          <w:lang w:val="fr-FR"/>
          <w:rPrChange w:id="9983" w:author="Hayfa ZGAYA-BIAU" w:date="2025-06-12T18:32:00Z" w16du:dateUtc="2025-06-12T16:32:00Z">
            <w:rPr>
              <w:rFonts w:ascii="Courier New" w:eastAsia="Courier New" w:hAnsi="Courier New" w:cs="Courier New"/>
              <w:color w:val="E394DC"/>
              <w:sz w:val="18"/>
              <w:szCs w:val="18"/>
            </w:rPr>
          </w:rPrChange>
        </w:rPr>
        <w:t xml:space="preserve">, and </w:t>
      </w:r>
      <w:proofErr w:type="spellStart"/>
      <w:r w:rsidRPr="008F3D9F">
        <w:rPr>
          <w:rFonts w:ascii="Courier New" w:eastAsia="Courier New" w:hAnsi="Courier New" w:cs="Courier New"/>
          <w:color w:val="E394DC"/>
          <w:sz w:val="18"/>
          <w:szCs w:val="18"/>
          <w:lang w:val="fr-FR"/>
          <w:rPrChange w:id="9984" w:author="Hayfa ZGAYA-BIAU" w:date="2025-06-12T18:32:00Z" w16du:dateUtc="2025-06-12T16:32:00Z">
            <w:rPr>
              <w:rFonts w:ascii="Courier New" w:eastAsia="Courier New" w:hAnsi="Courier New" w:cs="Courier New"/>
              <w:color w:val="E394DC"/>
              <w:sz w:val="18"/>
              <w:szCs w:val="18"/>
            </w:rPr>
          </w:rPrChange>
        </w:rPr>
        <w:t>prepares</w:t>
      </w:r>
      <w:proofErr w:type="spellEnd"/>
      <w:r w:rsidRPr="008F3D9F">
        <w:rPr>
          <w:rFonts w:ascii="Courier New" w:eastAsia="Courier New" w:hAnsi="Courier New" w:cs="Courier New"/>
          <w:color w:val="E394DC"/>
          <w:sz w:val="18"/>
          <w:szCs w:val="18"/>
          <w:lang w:val="fr-FR"/>
          <w:rPrChange w:id="9985" w:author="Hayfa ZGAYA-BIAU" w:date="2025-06-12T18:32:00Z" w16du:dateUtc="2025-06-12T16:32:00Z">
            <w:rPr>
              <w:rFonts w:ascii="Courier New" w:eastAsia="Courier New" w:hAnsi="Courier New" w:cs="Courier New"/>
              <w:color w:val="E394DC"/>
              <w:sz w:val="18"/>
              <w:szCs w:val="18"/>
            </w:rPr>
          </w:rPrChange>
        </w:rPr>
        <w:t xml:space="preserve"> the input.</w:t>
      </w:r>
    </w:p>
    <w:p w14:paraId="684D70E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9986" w:author="Hayfa ZGAYA-BIAU" w:date="2025-06-12T18:32:00Z" w16du:dateUtc="2025-06-12T16:32:00Z">
            <w:rPr>
              <w:rFonts w:ascii="Courier New" w:eastAsia="Courier New" w:hAnsi="Courier New" w:cs="Courier New"/>
              <w:color w:val="D8DEE9"/>
              <w:sz w:val="18"/>
              <w:szCs w:val="18"/>
            </w:rPr>
          </w:rPrChange>
        </w:rPr>
      </w:pPr>
    </w:p>
    <w:p w14:paraId="7DF2609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98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988"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989" w:author="Hayfa ZGAYA-BIAU" w:date="2025-06-12T18:32:00Z" w16du:dateUtc="2025-06-12T16:32:00Z">
            <w:rPr>
              <w:rFonts w:ascii="Courier New" w:eastAsia="Courier New" w:hAnsi="Courier New" w:cs="Courier New"/>
              <w:color w:val="E394DC"/>
              <w:sz w:val="18"/>
              <w:szCs w:val="18"/>
            </w:rPr>
          </w:rPrChange>
        </w:rPr>
        <w:t>Args:</w:t>
      </w:r>
      <w:proofErr w:type="gramEnd"/>
    </w:p>
    <w:p w14:paraId="5670133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99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991"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992" w:author="Hayfa ZGAYA-BIAU" w:date="2025-06-12T18:32:00Z" w16du:dateUtc="2025-06-12T16:32:00Z">
            <w:rPr>
              <w:rFonts w:ascii="Courier New" w:eastAsia="Courier New" w:hAnsi="Courier New" w:cs="Courier New"/>
              <w:color w:val="E394DC"/>
              <w:sz w:val="18"/>
              <w:szCs w:val="18"/>
            </w:rPr>
          </w:rPrChange>
        </w:rPr>
        <w:t>image</w:t>
      </w:r>
      <w:proofErr w:type="gramEnd"/>
      <w:r w:rsidRPr="008F3D9F">
        <w:rPr>
          <w:rFonts w:ascii="Courier New" w:eastAsia="Courier New" w:hAnsi="Courier New" w:cs="Courier New"/>
          <w:color w:val="E394DC"/>
          <w:sz w:val="18"/>
          <w:szCs w:val="18"/>
          <w:lang w:val="fr-FR"/>
          <w:rPrChange w:id="999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9994"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999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9996" w:author="Hayfa ZGAYA-BIAU" w:date="2025-06-12T18:32:00Z" w16du:dateUtc="2025-06-12T16:32:00Z">
            <w:rPr>
              <w:rFonts w:ascii="Courier New" w:eastAsia="Courier New" w:hAnsi="Courier New" w:cs="Courier New"/>
              <w:color w:val="E394DC"/>
              <w:sz w:val="18"/>
              <w:szCs w:val="18"/>
            </w:rPr>
          </w:rPrChange>
        </w:rPr>
        <w:t xml:space="preserve"> Input frame.</w:t>
      </w:r>
    </w:p>
    <w:p w14:paraId="249DEBC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999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9998"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9999" w:author="Hayfa ZGAYA-BIAU" w:date="2025-06-12T18:32:00Z" w16du:dateUtc="2025-06-12T16:32:00Z">
            <w:rPr>
              <w:rFonts w:ascii="Courier New" w:eastAsia="Courier New" w:hAnsi="Courier New" w:cs="Courier New"/>
              <w:color w:val="E394DC"/>
              <w:sz w:val="18"/>
              <w:szCs w:val="18"/>
            </w:rPr>
          </w:rPrChange>
        </w:rPr>
        <w:t>detector:</w:t>
      </w:r>
      <w:proofErr w:type="gramEnd"/>
      <w:r w:rsidRPr="008F3D9F">
        <w:rPr>
          <w:rFonts w:ascii="Courier New" w:eastAsia="Courier New" w:hAnsi="Courier New" w:cs="Courier New"/>
          <w:color w:val="E394DC"/>
          <w:sz w:val="18"/>
          <w:szCs w:val="18"/>
          <w:lang w:val="fr-FR"/>
          <w:rPrChange w:id="1000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01"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10002" w:author="Hayfa ZGAYA-BIAU" w:date="2025-06-12T18:32:00Z" w16du:dateUtc="2025-06-12T16:32:00Z">
            <w:rPr>
              <w:rFonts w:ascii="Courier New" w:eastAsia="Courier New" w:hAnsi="Courier New" w:cs="Courier New"/>
              <w:color w:val="E394DC"/>
              <w:sz w:val="18"/>
              <w:szCs w:val="18"/>
            </w:rPr>
          </w:rPrChange>
        </w:rPr>
        <w:t xml:space="preserve"> face detector.</w:t>
      </w:r>
    </w:p>
    <w:p w14:paraId="596B70C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00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004"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005"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1000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00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08" w:author="Hayfa ZGAYA-BIAU" w:date="2025-06-12T18:32:00Z" w16du:dateUtc="2025-06-12T16:32:00Z">
            <w:rPr>
              <w:rFonts w:ascii="Courier New" w:eastAsia="Courier New" w:hAnsi="Courier New" w:cs="Courier New"/>
              <w:color w:val="E394DC"/>
              <w:sz w:val="18"/>
              <w:szCs w:val="18"/>
            </w:rPr>
          </w:rPrChange>
        </w:rPr>
        <w:t>dlib</w:t>
      </w:r>
      <w:proofErr w:type="spellEnd"/>
      <w:r w:rsidRPr="008F3D9F">
        <w:rPr>
          <w:rFonts w:ascii="Courier New" w:eastAsia="Courier New" w:hAnsi="Courier New" w:cs="Courier New"/>
          <w:color w:val="E394DC"/>
          <w:sz w:val="18"/>
          <w:szCs w:val="18"/>
          <w:lang w:val="fr-FR"/>
          <w:rPrChange w:id="1000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10" w:author="Hayfa ZGAYA-BIAU" w:date="2025-06-12T18:32:00Z" w16du:dateUtc="2025-06-12T16:32:00Z">
            <w:rPr>
              <w:rFonts w:ascii="Courier New" w:eastAsia="Courier New" w:hAnsi="Courier New" w:cs="Courier New"/>
              <w:color w:val="E394DC"/>
              <w:sz w:val="18"/>
              <w:szCs w:val="18"/>
            </w:rPr>
          </w:rPrChange>
        </w:rPr>
        <w:t>shape</w:t>
      </w:r>
      <w:proofErr w:type="spellEnd"/>
      <w:r w:rsidRPr="008F3D9F">
        <w:rPr>
          <w:rFonts w:ascii="Courier New" w:eastAsia="Courier New" w:hAnsi="Courier New" w:cs="Courier New"/>
          <w:color w:val="E394DC"/>
          <w:sz w:val="18"/>
          <w:szCs w:val="18"/>
          <w:lang w:val="fr-FR"/>
          <w:rPrChange w:id="1001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12" w:author="Hayfa ZGAYA-BIAU" w:date="2025-06-12T18:32:00Z" w16du:dateUtc="2025-06-12T16:32:00Z">
            <w:rPr>
              <w:rFonts w:ascii="Courier New" w:eastAsia="Courier New" w:hAnsi="Courier New" w:cs="Courier New"/>
              <w:color w:val="E394DC"/>
              <w:sz w:val="18"/>
              <w:szCs w:val="18"/>
            </w:rPr>
          </w:rPrChange>
        </w:rPr>
        <w:t>predictor</w:t>
      </w:r>
      <w:proofErr w:type="spellEnd"/>
      <w:r w:rsidRPr="008F3D9F">
        <w:rPr>
          <w:rFonts w:ascii="Courier New" w:eastAsia="Courier New" w:hAnsi="Courier New" w:cs="Courier New"/>
          <w:color w:val="E394DC"/>
          <w:sz w:val="18"/>
          <w:szCs w:val="18"/>
          <w:lang w:val="fr-FR"/>
          <w:rPrChange w:id="10013" w:author="Hayfa ZGAYA-BIAU" w:date="2025-06-12T18:32:00Z" w16du:dateUtc="2025-06-12T16:32:00Z">
            <w:rPr>
              <w:rFonts w:ascii="Courier New" w:eastAsia="Courier New" w:hAnsi="Courier New" w:cs="Courier New"/>
              <w:color w:val="E394DC"/>
              <w:sz w:val="18"/>
              <w:szCs w:val="18"/>
            </w:rPr>
          </w:rPrChange>
        </w:rPr>
        <w:t>.</w:t>
      </w:r>
    </w:p>
    <w:p w14:paraId="09D3998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01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01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016" w:author="Hayfa ZGAYA-BIAU" w:date="2025-06-12T18:32:00Z" w16du:dateUtc="2025-06-12T16:32:00Z">
            <w:rPr>
              <w:rFonts w:ascii="Courier New" w:eastAsia="Courier New" w:hAnsi="Courier New" w:cs="Courier New"/>
              <w:color w:val="E394DC"/>
              <w:sz w:val="18"/>
              <w:szCs w:val="18"/>
            </w:rPr>
          </w:rPrChange>
        </w:rPr>
        <w:t>img</w:t>
      </w:r>
      <w:proofErr w:type="gramEnd"/>
      <w:r w:rsidRPr="008F3D9F">
        <w:rPr>
          <w:rFonts w:ascii="Courier New" w:eastAsia="Courier New" w:hAnsi="Courier New" w:cs="Courier New"/>
          <w:color w:val="E394DC"/>
          <w:sz w:val="18"/>
          <w:szCs w:val="18"/>
          <w:lang w:val="fr-FR"/>
          <w:rPrChange w:id="10017" w:author="Hayfa ZGAYA-BIAU" w:date="2025-06-12T18:32:00Z" w16du:dateUtc="2025-06-12T16:32:00Z">
            <w:rPr>
              <w:rFonts w:ascii="Courier New" w:eastAsia="Courier New" w:hAnsi="Courier New" w:cs="Courier New"/>
              <w:color w:val="E394DC"/>
              <w:sz w:val="18"/>
              <w:szCs w:val="18"/>
            </w:rPr>
          </w:rPrChange>
        </w:rPr>
        <w:t>_size</w:t>
      </w:r>
      <w:proofErr w:type="spellEnd"/>
      <w:r w:rsidRPr="008F3D9F">
        <w:rPr>
          <w:rFonts w:ascii="Courier New" w:eastAsia="Courier New" w:hAnsi="Courier New" w:cs="Courier New"/>
          <w:color w:val="E394DC"/>
          <w:sz w:val="18"/>
          <w:szCs w:val="18"/>
          <w:lang w:val="fr-FR"/>
          <w:rPrChange w:id="10018" w:author="Hayfa ZGAYA-BIAU" w:date="2025-06-12T18:32:00Z" w16du:dateUtc="2025-06-12T16:32:00Z">
            <w:rPr>
              <w:rFonts w:ascii="Courier New" w:eastAsia="Courier New" w:hAnsi="Courier New" w:cs="Courier New"/>
              <w:color w:val="E394DC"/>
              <w:sz w:val="18"/>
              <w:szCs w:val="18"/>
            </w:rPr>
          </w:rPrChange>
        </w:rPr>
        <w:t xml:space="preserve"> (tuple</w:t>
      </w:r>
      <w:proofErr w:type="gramStart"/>
      <w:r w:rsidRPr="008F3D9F">
        <w:rPr>
          <w:rFonts w:ascii="Courier New" w:eastAsia="Courier New" w:hAnsi="Courier New" w:cs="Courier New"/>
          <w:color w:val="E394DC"/>
          <w:sz w:val="18"/>
          <w:szCs w:val="18"/>
          <w:lang w:val="fr-FR"/>
          <w:rPrChange w:id="1001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02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21" w:author="Hayfa ZGAYA-BIAU" w:date="2025-06-12T18:32:00Z" w16du:dateUtc="2025-06-12T16:32:00Z">
            <w:rPr>
              <w:rFonts w:ascii="Courier New" w:eastAsia="Courier New" w:hAnsi="Courier New" w:cs="Courier New"/>
              <w:color w:val="E394DC"/>
              <w:sz w:val="18"/>
              <w:szCs w:val="18"/>
            </w:rPr>
          </w:rPrChange>
        </w:rPr>
        <w:t>Desired</w:t>
      </w:r>
      <w:proofErr w:type="spellEnd"/>
      <w:r w:rsidRPr="008F3D9F">
        <w:rPr>
          <w:rFonts w:ascii="Courier New" w:eastAsia="Courier New" w:hAnsi="Courier New" w:cs="Courier New"/>
          <w:color w:val="E394DC"/>
          <w:sz w:val="18"/>
          <w:szCs w:val="18"/>
          <w:lang w:val="fr-FR"/>
          <w:rPrChange w:id="10022" w:author="Hayfa ZGAYA-BIAU" w:date="2025-06-12T18:32:00Z" w16du:dateUtc="2025-06-12T16:32:00Z">
            <w:rPr>
              <w:rFonts w:ascii="Courier New" w:eastAsia="Courier New" w:hAnsi="Courier New" w:cs="Courier New"/>
              <w:color w:val="E394DC"/>
              <w:sz w:val="18"/>
              <w:szCs w:val="18"/>
            </w:rPr>
          </w:rPrChange>
        </w:rPr>
        <w:t xml:space="preserve"> image size for </w:t>
      </w:r>
      <w:proofErr w:type="spellStart"/>
      <w:r w:rsidRPr="008F3D9F">
        <w:rPr>
          <w:rFonts w:ascii="Courier New" w:eastAsia="Courier New" w:hAnsi="Courier New" w:cs="Courier New"/>
          <w:color w:val="E394DC"/>
          <w:sz w:val="18"/>
          <w:szCs w:val="18"/>
          <w:lang w:val="fr-FR"/>
          <w:rPrChange w:id="10023" w:author="Hayfa ZGAYA-BIAU" w:date="2025-06-12T18:32:00Z" w16du:dateUtc="2025-06-12T16:32:00Z">
            <w:rPr>
              <w:rFonts w:ascii="Courier New" w:eastAsia="Courier New" w:hAnsi="Courier New" w:cs="Courier New"/>
              <w:color w:val="E394DC"/>
              <w:sz w:val="18"/>
              <w:szCs w:val="18"/>
            </w:rPr>
          </w:rPrChange>
        </w:rPr>
        <w:t>ROIs</w:t>
      </w:r>
      <w:proofErr w:type="spellEnd"/>
      <w:r w:rsidRPr="008F3D9F">
        <w:rPr>
          <w:rFonts w:ascii="Courier New" w:eastAsia="Courier New" w:hAnsi="Courier New" w:cs="Courier New"/>
          <w:color w:val="E394DC"/>
          <w:sz w:val="18"/>
          <w:szCs w:val="18"/>
          <w:lang w:val="fr-FR"/>
          <w:rPrChange w:id="10024" w:author="Hayfa ZGAYA-BIAU" w:date="2025-06-12T18:32:00Z" w16du:dateUtc="2025-06-12T16:32:00Z">
            <w:rPr>
              <w:rFonts w:ascii="Courier New" w:eastAsia="Courier New" w:hAnsi="Courier New" w:cs="Courier New"/>
              <w:color w:val="E394DC"/>
              <w:sz w:val="18"/>
              <w:szCs w:val="18"/>
            </w:rPr>
          </w:rPrChange>
        </w:rPr>
        <w:t>.</w:t>
      </w:r>
    </w:p>
    <w:p w14:paraId="15B5B23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025" w:author="Hayfa ZGAYA-BIAU" w:date="2025-06-12T18:32:00Z" w16du:dateUtc="2025-06-12T16:32:00Z">
            <w:rPr>
              <w:rFonts w:ascii="Courier New" w:eastAsia="Courier New" w:hAnsi="Courier New" w:cs="Courier New"/>
              <w:color w:val="D8DEE9"/>
              <w:sz w:val="18"/>
              <w:szCs w:val="18"/>
            </w:rPr>
          </w:rPrChange>
        </w:rPr>
      </w:pPr>
    </w:p>
    <w:p w14:paraId="7682266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02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02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028"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10029" w:author="Hayfa ZGAYA-BIAU" w:date="2025-06-12T18:32:00Z" w16du:dateUtc="2025-06-12T16:32:00Z">
            <w:rPr>
              <w:rFonts w:ascii="Courier New" w:eastAsia="Courier New" w:hAnsi="Courier New" w:cs="Courier New"/>
              <w:color w:val="E394DC"/>
              <w:sz w:val="18"/>
              <w:szCs w:val="18"/>
            </w:rPr>
          </w:rPrChange>
        </w:rPr>
        <w:t>:</w:t>
      </w:r>
      <w:proofErr w:type="gramEnd"/>
    </w:p>
    <w:p w14:paraId="7A08B32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03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031" w:author="Hayfa ZGAYA-BIAU" w:date="2025-06-12T18:32:00Z" w16du:dateUtc="2025-06-12T16:32:00Z">
            <w:rPr>
              <w:rFonts w:ascii="Courier New" w:eastAsia="Courier New" w:hAnsi="Courier New" w:cs="Courier New"/>
              <w:color w:val="E394DC"/>
              <w:sz w:val="18"/>
              <w:szCs w:val="18"/>
            </w:rPr>
          </w:rPrChange>
        </w:rPr>
        <w:lastRenderedPageBreak/>
        <w:t xml:space="preserve">       </w:t>
      </w:r>
      <w:proofErr w:type="spellStart"/>
      <w:proofErr w:type="gramStart"/>
      <w:r w:rsidRPr="008F3D9F">
        <w:rPr>
          <w:rFonts w:ascii="Courier New" w:eastAsia="Courier New" w:hAnsi="Courier New" w:cs="Courier New"/>
          <w:color w:val="E394DC"/>
          <w:sz w:val="18"/>
          <w:szCs w:val="18"/>
          <w:lang w:val="fr-FR"/>
          <w:rPrChange w:id="10032" w:author="Hayfa ZGAYA-BIAU" w:date="2025-06-12T18:32:00Z" w16du:dateUtc="2025-06-12T16:32:00Z">
            <w:rPr>
              <w:rFonts w:ascii="Courier New" w:eastAsia="Courier New" w:hAnsi="Courier New" w:cs="Courier New"/>
              <w:color w:val="E394DC"/>
              <w:sz w:val="18"/>
              <w:szCs w:val="18"/>
            </w:rPr>
          </w:rPrChange>
        </w:rPr>
        <w:t>numpy.ndarray</w:t>
      </w:r>
      <w:proofErr w:type="spellEnd"/>
      <w:proofErr w:type="gramEnd"/>
      <w:r w:rsidRPr="008F3D9F">
        <w:rPr>
          <w:rFonts w:ascii="Courier New" w:eastAsia="Courier New" w:hAnsi="Courier New" w:cs="Courier New"/>
          <w:color w:val="E394DC"/>
          <w:sz w:val="18"/>
          <w:szCs w:val="18"/>
          <w:lang w:val="fr-FR"/>
          <w:rPrChange w:id="1003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034" w:author="Hayfa ZGAYA-BIAU" w:date="2025-06-12T18:32:00Z" w16du:dateUtc="2025-06-12T16:32:00Z">
            <w:rPr>
              <w:rFonts w:ascii="Courier New" w:eastAsia="Courier New" w:hAnsi="Courier New" w:cs="Courier New"/>
              <w:color w:val="E394DC"/>
              <w:sz w:val="18"/>
              <w:szCs w:val="18"/>
            </w:rPr>
          </w:rPrChange>
        </w:rPr>
        <w:t>Preprocessed</w:t>
      </w:r>
      <w:proofErr w:type="spellEnd"/>
      <w:r w:rsidRPr="008F3D9F">
        <w:rPr>
          <w:rFonts w:ascii="Courier New" w:eastAsia="Courier New" w:hAnsi="Courier New" w:cs="Courier New"/>
          <w:color w:val="E394DC"/>
          <w:sz w:val="18"/>
          <w:szCs w:val="18"/>
          <w:lang w:val="fr-FR"/>
          <w:rPrChange w:id="10035" w:author="Hayfa ZGAYA-BIAU" w:date="2025-06-12T18:32:00Z" w16du:dateUtc="2025-06-12T16:32:00Z">
            <w:rPr>
              <w:rFonts w:ascii="Courier New" w:eastAsia="Courier New" w:hAnsi="Courier New" w:cs="Courier New"/>
              <w:color w:val="E394DC"/>
              <w:sz w:val="18"/>
              <w:szCs w:val="18"/>
            </w:rPr>
          </w:rPrChange>
        </w:rPr>
        <w:t xml:space="preserve"> frame as a </w:t>
      </w:r>
      <w:proofErr w:type="spellStart"/>
      <w:r w:rsidRPr="008F3D9F">
        <w:rPr>
          <w:rFonts w:ascii="Courier New" w:eastAsia="Courier New" w:hAnsi="Courier New" w:cs="Courier New"/>
          <w:color w:val="E394DC"/>
          <w:sz w:val="18"/>
          <w:szCs w:val="18"/>
          <w:lang w:val="fr-FR"/>
          <w:rPrChange w:id="10036" w:author="Hayfa ZGAYA-BIAU" w:date="2025-06-12T18:32:00Z" w16du:dateUtc="2025-06-12T16:32:00Z">
            <w:rPr>
              <w:rFonts w:ascii="Courier New" w:eastAsia="Courier New" w:hAnsi="Courier New" w:cs="Courier New"/>
              <w:color w:val="E394DC"/>
              <w:sz w:val="18"/>
              <w:szCs w:val="18"/>
            </w:rPr>
          </w:rPrChange>
        </w:rPr>
        <w:t>concatenated</w:t>
      </w:r>
      <w:proofErr w:type="spellEnd"/>
      <w:r w:rsidRPr="008F3D9F">
        <w:rPr>
          <w:rFonts w:ascii="Courier New" w:eastAsia="Courier New" w:hAnsi="Courier New" w:cs="Courier New"/>
          <w:color w:val="E394DC"/>
          <w:sz w:val="18"/>
          <w:szCs w:val="18"/>
          <w:lang w:val="fr-FR"/>
          <w:rPrChange w:id="10037" w:author="Hayfa ZGAYA-BIAU" w:date="2025-06-12T18:32:00Z" w16du:dateUtc="2025-06-12T16:32:00Z">
            <w:rPr>
              <w:rFonts w:ascii="Courier New" w:eastAsia="Courier New" w:hAnsi="Courier New" w:cs="Courier New"/>
              <w:color w:val="E394DC"/>
              <w:sz w:val="18"/>
              <w:szCs w:val="18"/>
            </w:rPr>
          </w:rPrChange>
        </w:rPr>
        <w:t xml:space="preserve"> ROI image.</w:t>
      </w:r>
    </w:p>
    <w:p w14:paraId="3ACEE38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03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039" w:author="Hayfa ZGAYA-BIAU" w:date="2025-06-12T18:32:00Z" w16du:dateUtc="2025-06-12T16:32:00Z">
            <w:rPr>
              <w:rFonts w:ascii="Courier New" w:eastAsia="Courier New" w:hAnsi="Courier New" w:cs="Courier New"/>
              <w:color w:val="E394DC"/>
              <w:sz w:val="18"/>
              <w:szCs w:val="18"/>
            </w:rPr>
          </w:rPrChange>
        </w:rPr>
        <w:t xml:space="preserve">   """</w:t>
      </w:r>
    </w:p>
    <w:p w14:paraId="2DFB503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04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0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042" w:author="Hayfa ZGAYA-BIAU" w:date="2025-06-12T18:32:00Z" w16du:dateUtc="2025-06-12T16:32:00Z">
            <w:rPr>
              <w:rFonts w:ascii="Courier New" w:eastAsia="Courier New" w:hAnsi="Courier New" w:cs="Courier New"/>
              <w:color w:val="94C1FA"/>
              <w:sz w:val="18"/>
              <w:szCs w:val="18"/>
            </w:rPr>
          </w:rPrChange>
        </w:rPr>
        <w:t>landmarks</w:t>
      </w:r>
      <w:proofErr w:type="spellEnd"/>
      <w:proofErr w:type="gramEnd"/>
      <w:r w:rsidRPr="008F3D9F">
        <w:rPr>
          <w:rFonts w:ascii="Courier New" w:eastAsia="Courier New" w:hAnsi="Courier New" w:cs="Courier New"/>
          <w:color w:val="D8DEE9"/>
          <w:sz w:val="18"/>
          <w:szCs w:val="18"/>
          <w:lang w:val="fr-FR"/>
          <w:rPrChange w:id="1004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0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0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046" w:author="Hayfa ZGAYA-BIAU" w:date="2025-06-12T18:32:00Z" w16du:dateUtc="2025-06-12T16:32:00Z">
            <w:rPr>
              <w:rFonts w:ascii="Courier New" w:eastAsia="Courier New" w:hAnsi="Courier New" w:cs="Courier New"/>
              <w:color w:val="EBC88D"/>
              <w:sz w:val="18"/>
              <w:szCs w:val="18"/>
            </w:rPr>
          </w:rPrChange>
        </w:rPr>
        <w:t>get_facial_</w:t>
      </w:r>
      <w:proofErr w:type="gramStart"/>
      <w:r w:rsidRPr="008F3D9F">
        <w:rPr>
          <w:rFonts w:ascii="Courier New" w:eastAsia="Courier New" w:hAnsi="Courier New" w:cs="Courier New"/>
          <w:color w:val="EBC88D"/>
          <w:sz w:val="18"/>
          <w:szCs w:val="18"/>
          <w:lang w:val="fr-FR"/>
          <w:rPrChange w:id="10047" w:author="Hayfa ZGAYA-BIAU" w:date="2025-06-12T18:32:00Z" w16du:dateUtc="2025-06-12T16:32:00Z">
            <w:rPr>
              <w:rFonts w:ascii="Courier New" w:eastAsia="Courier New" w:hAnsi="Courier New" w:cs="Courier New"/>
              <w:color w:val="EBC88D"/>
              <w:sz w:val="18"/>
              <w:szCs w:val="18"/>
            </w:rPr>
          </w:rPrChange>
        </w:rPr>
        <w:t>landmarks</w:t>
      </w:r>
      <w:proofErr w:type="spellEnd"/>
      <w:r w:rsidRPr="008F3D9F">
        <w:rPr>
          <w:rFonts w:ascii="Courier New" w:eastAsia="Courier New" w:hAnsi="Courier New" w:cs="Courier New"/>
          <w:color w:val="D6D6DD"/>
          <w:sz w:val="18"/>
          <w:szCs w:val="18"/>
          <w:lang w:val="fr-FR"/>
          <w:rPrChange w:id="1004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10049" w:author="Hayfa ZGAYA-BIAU" w:date="2025-06-12T18:32:00Z" w16du:dateUtc="2025-06-12T16:32:00Z">
            <w:rPr>
              <w:rFonts w:ascii="Courier New" w:eastAsia="Courier New" w:hAnsi="Courier New" w:cs="Courier New"/>
              <w:i/>
              <w:color w:val="D6D6DD"/>
              <w:sz w:val="18"/>
              <w:szCs w:val="18"/>
            </w:rPr>
          </w:rPrChange>
        </w:rPr>
        <w:t>detector</w:t>
      </w:r>
      <w:r w:rsidRPr="008F3D9F">
        <w:rPr>
          <w:rFonts w:ascii="Courier New" w:eastAsia="Courier New" w:hAnsi="Courier New" w:cs="Courier New"/>
          <w:color w:val="D6D6DD"/>
          <w:sz w:val="18"/>
          <w:szCs w:val="18"/>
          <w:lang w:val="fr-FR"/>
          <w:rPrChange w:id="100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05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052" w:author="Hayfa ZGAYA-BIAU" w:date="2025-06-12T18:32:00Z" w16du:dateUtc="2025-06-12T16:32:00Z">
            <w:rPr>
              <w:rFonts w:ascii="Courier New" w:eastAsia="Courier New" w:hAnsi="Courier New" w:cs="Courier New"/>
              <w:i/>
              <w:color w:val="D6D6DD"/>
              <w:sz w:val="18"/>
              <w:szCs w:val="18"/>
            </w:rPr>
          </w:rPrChange>
        </w:rPr>
        <w:t>predictor</w:t>
      </w:r>
      <w:proofErr w:type="spellEnd"/>
      <w:r w:rsidRPr="008F3D9F">
        <w:rPr>
          <w:rFonts w:ascii="Courier New" w:eastAsia="Courier New" w:hAnsi="Courier New" w:cs="Courier New"/>
          <w:color w:val="D6D6DD"/>
          <w:sz w:val="18"/>
          <w:szCs w:val="18"/>
          <w:lang w:val="fr-FR"/>
          <w:rPrChange w:id="100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0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0055"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10056" w:author="Hayfa ZGAYA-BIAU" w:date="2025-06-12T18:32:00Z" w16du:dateUtc="2025-06-12T16:32:00Z">
            <w:rPr>
              <w:rFonts w:ascii="Courier New" w:eastAsia="Courier New" w:hAnsi="Courier New" w:cs="Courier New"/>
              <w:color w:val="D6D6DD"/>
              <w:sz w:val="18"/>
              <w:szCs w:val="18"/>
            </w:rPr>
          </w:rPrChange>
        </w:rPr>
        <w:t>)</w:t>
      </w:r>
    </w:p>
    <w:p w14:paraId="1D4215B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05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05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059"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006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061"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8DEE9"/>
          <w:sz w:val="18"/>
          <w:szCs w:val="18"/>
          <w:lang w:val="fr-FR"/>
          <w:rPrChange w:id="1006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10063"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1006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065"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0066" w:author="Hayfa ZGAYA-BIAU" w:date="2025-06-12T18:32:00Z" w16du:dateUtc="2025-06-12T16:32:00Z">
            <w:rPr>
              <w:rFonts w:ascii="Courier New" w:eastAsia="Courier New" w:hAnsi="Courier New" w:cs="Courier New"/>
              <w:color w:val="D8DEE9"/>
              <w:sz w:val="18"/>
              <w:szCs w:val="18"/>
            </w:rPr>
          </w:rPrChange>
        </w:rPr>
        <w:t>:</w:t>
      </w:r>
      <w:proofErr w:type="gramEnd"/>
    </w:p>
    <w:p w14:paraId="0B47FA5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06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06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069"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007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071"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00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073"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0074" w:author="Hayfa ZGAYA-BIAU" w:date="2025-06-12T18:32:00Z" w16du:dateUtc="2025-06-12T16:32:00Z">
            <w:rPr>
              <w:rFonts w:ascii="Courier New" w:eastAsia="Courier New" w:hAnsi="Courier New" w:cs="Courier New"/>
              <w:i/>
              <w:color w:val="FFFFFF"/>
              <w:sz w:val="18"/>
              <w:szCs w:val="18"/>
            </w:rPr>
          </w:rPrChange>
        </w:rPr>
        <w:t xml:space="preserve"> No face </w:t>
      </w:r>
      <w:proofErr w:type="spellStart"/>
      <w:r w:rsidRPr="008F3D9F">
        <w:rPr>
          <w:rFonts w:ascii="Courier New" w:eastAsia="Courier New" w:hAnsi="Courier New" w:cs="Courier New"/>
          <w:i/>
          <w:color w:val="FFFFFF"/>
          <w:sz w:val="18"/>
          <w:szCs w:val="18"/>
          <w:lang w:val="fr-FR"/>
          <w:rPrChange w:id="10075" w:author="Hayfa ZGAYA-BIAU" w:date="2025-06-12T18:32:00Z" w16du:dateUtc="2025-06-12T16:32:00Z">
            <w:rPr>
              <w:rFonts w:ascii="Courier New" w:eastAsia="Courier New" w:hAnsi="Courier New" w:cs="Courier New"/>
              <w:i/>
              <w:color w:val="FFFFFF"/>
              <w:sz w:val="18"/>
              <w:szCs w:val="18"/>
            </w:rPr>
          </w:rPrChange>
        </w:rPr>
        <w:t>detected</w:t>
      </w:r>
      <w:proofErr w:type="spellEnd"/>
    </w:p>
    <w:p w14:paraId="635C259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076" w:author="Hayfa ZGAYA-BIAU" w:date="2025-06-12T18:32:00Z" w16du:dateUtc="2025-06-12T16:32:00Z">
            <w:rPr>
              <w:rFonts w:ascii="Courier New" w:eastAsia="Courier New" w:hAnsi="Courier New" w:cs="Courier New"/>
              <w:color w:val="D8DEE9"/>
              <w:sz w:val="18"/>
              <w:szCs w:val="18"/>
            </w:rPr>
          </w:rPrChange>
        </w:rPr>
      </w:pPr>
    </w:p>
    <w:p w14:paraId="611BC67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07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0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07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080" w:author="Hayfa ZGAYA-BIAU" w:date="2025-06-12T18:32:00Z" w16du:dateUtc="2025-06-12T16:32:00Z">
            <w:rPr>
              <w:rFonts w:ascii="Courier New" w:eastAsia="Courier New" w:hAnsi="Courier New" w:cs="Courier New"/>
              <w:i/>
              <w:color w:val="FFFFFF"/>
              <w:sz w:val="18"/>
              <w:szCs w:val="18"/>
            </w:rPr>
          </w:rPrChange>
        </w:rPr>
        <w:t>Extract</w:t>
      </w:r>
      <w:proofErr w:type="spellEnd"/>
      <w:r w:rsidRPr="008F3D9F">
        <w:rPr>
          <w:rFonts w:ascii="Courier New" w:eastAsia="Courier New" w:hAnsi="Courier New" w:cs="Courier New"/>
          <w:i/>
          <w:color w:val="FFFFFF"/>
          <w:sz w:val="18"/>
          <w:szCs w:val="18"/>
          <w:lang w:val="fr-FR"/>
          <w:rPrChange w:id="1008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082"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10083"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10084" w:author="Hayfa ZGAYA-BIAU" w:date="2025-06-12T18:32:00Z" w16du:dateUtc="2025-06-12T16:32:00Z">
            <w:rPr>
              <w:rFonts w:ascii="Courier New" w:eastAsia="Courier New" w:hAnsi="Courier New" w:cs="Courier New"/>
              <w:i/>
              <w:color w:val="FFFFFF"/>
              <w:sz w:val="18"/>
              <w:szCs w:val="18"/>
            </w:rPr>
          </w:rPrChange>
        </w:rPr>
        <w:t>eyes</w:t>
      </w:r>
      <w:proofErr w:type="spellEnd"/>
      <w:r w:rsidRPr="008F3D9F">
        <w:rPr>
          <w:rFonts w:ascii="Courier New" w:eastAsia="Courier New" w:hAnsi="Courier New" w:cs="Courier New"/>
          <w:i/>
          <w:color w:val="FFFFFF"/>
          <w:sz w:val="18"/>
          <w:szCs w:val="18"/>
          <w:lang w:val="fr-FR"/>
          <w:rPrChange w:id="10085" w:author="Hayfa ZGAYA-BIAU" w:date="2025-06-12T18:32:00Z" w16du:dateUtc="2025-06-12T16:32:00Z">
            <w:rPr>
              <w:rFonts w:ascii="Courier New" w:eastAsia="Courier New" w:hAnsi="Courier New" w:cs="Courier New"/>
              <w:i/>
              <w:color w:val="FFFFFF"/>
              <w:sz w:val="18"/>
              <w:szCs w:val="18"/>
            </w:rPr>
          </w:rPrChange>
        </w:rPr>
        <w:t xml:space="preserve"> and </w:t>
      </w:r>
      <w:proofErr w:type="spellStart"/>
      <w:r w:rsidRPr="008F3D9F">
        <w:rPr>
          <w:rFonts w:ascii="Courier New" w:eastAsia="Courier New" w:hAnsi="Courier New" w:cs="Courier New"/>
          <w:i/>
          <w:color w:val="FFFFFF"/>
          <w:sz w:val="18"/>
          <w:szCs w:val="18"/>
          <w:lang w:val="fr-FR"/>
          <w:rPrChange w:id="10086" w:author="Hayfa ZGAYA-BIAU" w:date="2025-06-12T18:32:00Z" w16du:dateUtc="2025-06-12T16:32:00Z">
            <w:rPr>
              <w:rFonts w:ascii="Courier New" w:eastAsia="Courier New" w:hAnsi="Courier New" w:cs="Courier New"/>
              <w:i/>
              <w:color w:val="FFFFFF"/>
              <w:sz w:val="18"/>
              <w:szCs w:val="18"/>
            </w:rPr>
          </w:rPrChange>
        </w:rPr>
        <w:t>eyebrows</w:t>
      </w:r>
      <w:proofErr w:type="spellEnd"/>
    </w:p>
    <w:p w14:paraId="019A63B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08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08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089"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8DEE9"/>
          <w:sz w:val="18"/>
          <w:szCs w:val="18"/>
          <w:lang w:val="fr-FR"/>
          <w:rPrChange w:id="100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0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092" w:author="Hayfa ZGAYA-BIAU" w:date="2025-06-12T18:32:00Z" w16du:dateUtc="2025-06-12T16:32:00Z">
            <w:rPr>
              <w:rFonts w:ascii="Courier New" w:eastAsia="Courier New" w:hAnsi="Courier New" w:cs="Courier New"/>
              <w:color w:val="D8DEE9"/>
              <w:sz w:val="18"/>
              <w:szCs w:val="18"/>
            </w:rPr>
          </w:rPrChange>
        </w:rPr>
        <w:t xml:space="preserve"> {}</w:t>
      </w:r>
    </w:p>
    <w:p w14:paraId="1AEFD65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09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09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095"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100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09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098"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1009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1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104"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10105"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1010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10107"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101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0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110"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101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11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14"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1011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16" w:author="Hayfa ZGAYA-BIAU" w:date="2025-06-12T18:32:00Z" w16du:dateUtc="2025-06-12T16:32:00Z">
            <w:rPr>
              <w:rFonts w:ascii="Courier New" w:eastAsia="Courier New" w:hAnsi="Courier New" w:cs="Courier New"/>
              <w:color w:val="D6D6DD"/>
              <w:sz w:val="18"/>
              <w:szCs w:val="18"/>
            </w:rPr>
          </w:rPrChange>
        </w:rPr>
        <w:t>)</w:t>
      </w:r>
    </w:p>
    <w:p w14:paraId="7DFFB62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11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11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119"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101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12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22"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1012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1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2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128"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10129"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1013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10131"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101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3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134"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101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3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13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38"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1013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40" w:author="Hayfa ZGAYA-BIAU" w:date="2025-06-12T18:32:00Z" w16du:dateUtc="2025-06-12T16:32:00Z">
            <w:rPr>
              <w:rFonts w:ascii="Courier New" w:eastAsia="Courier New" w:hAnsi="Courier New" w:cs="Courier New"/>
              <w:color w:val="D6D6DD"/>
              <w:sz w:val="18"/>
              <w:szCs w:val="18"/>
            </w:rPr>
          </w:rPrChange>
        </w:rPr>
        <w:t>)</w:t>
      </w:r>
    </w:p>
    <w:p w14:paraId="55FBF1F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14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14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143"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101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14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46"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1014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1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5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152"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10153"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1015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10155"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101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5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158"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101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16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62"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1016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64" w:author="Hayfa ZGAYA-BIAU" w:date="2025-06-12T18:32:00Z" w16du:dateUtc="2025-06-12T16:32:00Z">
            <w:rPr>
              <w:rFonts w:ascii="Courier New" w:eastAsia="Courier New" w:hAnsi="Courier New" w:cs="Courier New"/>
              <w:color w:val="D6D6DD"/>
              <w:sz w:val="18"/>
              <w:szCs w:val="18"/>
            </w:rPr>
          </w:rPrChange>
        </w:rPr>
        <w:t>)</w:t>
      </w:r>
    </w:p>
    <w:p w14:paraId="3D7F43B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16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16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167" w:author="Hayfa ZGAYA-BIAU" w:date="2025-06-12T18:32:00Z" w16du:dateUtc="2025-06-12T16:32:00Z">
            <w:rPr>
              <w:rFonts w:ascii="Courier New" w:eastAsia="Courier New" w:hAnsi="Courier New" w:cs="Courier New"/>
              <w:color w:val="94C1FA"/>
              <w:sz w:val="18"/>
              <w:szCs w:val="18"/>
            </w:rPr>
          </w:rPrChange>
        </w:rPr>
        <w:t>rois</w:t>
      </w:r>
      <w:proofErr w:type="gramEnd"/>
      <w:r w:rsidRPr="008F3D9F">
        <w:rPr>
          <w:rFonts w:ascii="Courier New" w:eastAsia="Courier New" w:hAnsi="Courier New" w:cs="Courier New"/>
          <w:color w:val="D6D6DD"/>
          <w:sz w:val="18"/>
          <w:szCs w:val="18"/>
          <w:lang w:val="fr-FR"/>
          <w:rPrChange w:id="101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169"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70"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1017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1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7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176" w:author="Hayfa ZGAYA-BIAU" w:date="2025-06-12T18:32:00Z" w16du:dateUtc="2025-06-12T16:32:00Z">
            <w:rPr>
              <w:rFonts w:ascii="Courier New" w:eastAsia="Courier New" w:hAnsi="Courier New" w:cs="Courier New"/>
              <w:color w:val="EBC88D"/>
              <w:sz w:val="18"/>
              <w:szCs w:val="18"/>
            </w:rPr>
          </w:rPrChange>
        </w:rPr>
        <w:t>extract_</w:t>
      </w:r>
      <w:proofErr w:type="gramStart"/>
      <w:r w:rsidRPr="008F3D9F">
        <w:rPr>
          <w:rFonts w:ascii="Courier New" w:eastAsia="Courier New" w:hAnsi="Courier New" w:cs="Courier New"/>
          <w:color w:val="EBC88D"/>
          <w:sz w:val="18"/>
          <w:szCs w:val="18"/>
          <w:lang w:val="fr-FR"/>
          <w:rPrChange w:id="10177" w:author="Hayfa ZGAYA-BIAU" w:date="2025-06-12T18:32:00Z" w16du:dateUtc="2025-06-12T16:32:00Z">
            <w:rPr>
              <w:rFonts w:ascii="Courier New" w:eastAsia="Courier New" w:hAnsi="Courier New" w:cs="Courier New"/>
              <w:color w:val="EBC88D"/>
              <w:sz w:val="18"/>
              <w:szCs w:val="18"/>
            </w:rPr>
          </w:rPrChange>
        </w:rPr>
        <w:t>roi</w:t>
      </w:r>
      <w:proofErr w:type="spellEnd"/>
      <w:r w:rsidRPr="008F3D9F">
        <w:rPr>
          <w:rFonts w:ascii="Courier New" w:eastAsia="Courier New" w:hAnsi="Courier New" w:cs="Courier New"/>
          <w:color w:val="D6D6DD"/>
          <w:sz w:val="18"/>
          <w:szCs w:val="18"/>
          <w:lang w:val="fr-FR"/>
          <w:rPrChange w:id="10178"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i/>
          <w:color w:val="D6D6DD"/>
          <w:sz w:val="18"/>
          <w:szCs w:val="18"/>
          <w:lang w:val="fr-FR"/>
          <w:rPrChange w:id="10179" w:author="Hayfa ZGAYA-BIAU" w:date="2025-06-12T18:32:00Z" w16du:dateUtc="2025-06-12T16:32:00Z">
            <w:rPr>
              <w:rFonts w:ascii="Courier New" w:eastAsia="Courier New" w:hAnsi="Courier New" w:cs="Courier New"/>
              <w:i/>
              <w:color w:val="D6D6DD"/>
              <w:sz w:val="18"/>
              <w:szCs w:val="18"/>
            </w:rPr>
          </w:rPrChange>
        </w:rPr>
        <w:t>image</w:t>
      </w:r>
      <w:r w:rsidRPr="008F3D9F">
        <w:rPr>
          <w:rFonts w:ascii="Courier New" w:eastAsia="Courier New" w:hAnsi="Courier New" w:cs="Courier New"/>
          <w:color w:val="D6D6DD"/>
          <w:sz w:val="18"/>
          <w:szCs w:val="18"/>
          <w:lang w:val="fr-FR"/>
          <w:rPrChange w:id="101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8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182" w:author="Hayfa ZGAYA-BIAU" w:date="2025-06-12T18:32:00Z" w16du:dateUtc="2025-06-12T16:32:00Z">
            <w:rPr>
              <w:rFonts w:ascii="Courier New" w:eastAsia="Courier New" w:hAnsi="Courier New" w:cs="Courier New"/>
              <w:color w:val="94C1FA"/>
              <w:sz w:val="18"/>
              <w:szCs w:val="18"/>
            </w:rPr>
          </w:rPrChange>
        </w:rPr>
        <w:t>landmarks</w:t>
      </w:r>
      <w:proofErr w:type="spellEnd"/>
      <w:r w:rsidRPr="008F3D9F">
        <w:rPr>
          <w:rFonts w:ascii="Courier New" w:eastAsia="Courier New" w:hAnsi="Courier New" w:cs="Courier New"/>
          <w:color w:val="D6D6DD"/>
          <w:sz w:val="18"/>
          <w:szCs w:val="18"/>
          <w:lang w:val="fr-FR"/>
          <w:rPrChange w:id="101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1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18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186"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1018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188" w:author="Hayfa ZGAYA-BIAU" w:date="2025-06-12T18:32:00Z" w16du:dateUtc="2025-06-12T16:32:00Z">
            <w:rPr>
              <w:rFonts w:ascii="Courier New" w:eastAsia="Courier New" w:hAnsi="Courier New" w:cs="Courier New"/>
              <w:color w:val="D6D6DD"/>
              <w:sz w:val="18"/>
              <w:szCs w:val="18"/>
            </w:rPr>
          </w:rPrChange>
        </w:rPr>
        <w:t>)</w:t>
      </w:r>
    </w:p>
    <w:p w14:paraId="56557DE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189" w:author="Hayfa ZGAYA-BIAU" w:date="2025-06-12T18:32:00Z" w16du:dateUtc="2025-06-12T16:32:00Z">
            <w:rPr>
              <w:rFonts w:ascii="Courier New" w:eastAsia="Courier New" w:hAnsi="Courier New" w:cs="Courier New"/>
              <w:color w:val="D8DEE9"/>
              <w:sz w:val="18"/>
              <w:szCs w:val="18"/>
            </w:rPr>
          </w:rPrChange>
        </w:rPr>
      </w:pPr>
    </w:p>
    <w:p w14:paraId="28CCBAA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19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19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192" w:author="Hayfa ZGAYA-BIAU" w:date="2025-06-12T18:32:00Z" w16du:dateUtc="2025-06-12T16:32:00Z">
            <w:rPr>
              <w:rFonts w:ascii="Courier New" w:eastAsia="Courier New" w:hAnsi="Courier New" w:cs="Courier New"/>
              <w:i/>
              <w:color w:val="FFFFFF"/>
              <w:sz w:val="18"/>
              <w:szCs w:val="18"/>
            </w:rPr>
          </w:rPrChange>
        </w:rPr>
        <w:t xml:space="preserve"># Process </w:t>
      </w:r>
      <w:proofErr w:type="spellStart"/>
      <w:r w:rsidRPr="008F3D9F">
        <w:rPr>
          <w:rFonts w:ascii="Courier New" w:eastAsia="Courier New" w:hAnsi="Courier New" w:cs="Courier New"/>
          <w:i/>
          <w:color w:val="FFFFFF"/>
          <w:sz w:val="18"/>
          <w:szCs w:val="18"/>
          <w:lang w:val="fr-FR"/>
          <w:rPrChange w:id="10193" w:author="Hayfa ZGAYA-BIAU" w:date="2025-06-12T18:32:00Z" w16du:dateUtc="2025-06-12T16:32:00Z">
            <w:rPr>
              <w:rFonts w:ascii="Courier New" w:eastAsia="Courier New" w:hAnsi="Courier New" w:cs="Courier New"/>
              <w:i/>
              <w:color w:val="FFFFFF"/>
              <w:sz w:val="18"/>
              <w:szCs w:val="18"/>
            </w:rPr>
          </w:rPrChange>
        </w:rPr>
        <w:t>ROIs</w:t>
      </w:r>
      <w:proofErr w:type="spellEnd"/>
    </w:p>
    <w:p w14:paraId="51214C1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19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19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196"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94C1FA"/>
          <w:sz w:val="18"/>
          <w:szCs w:val="18"/>
          <w:lang w:val="fr-FR"/>
          <w:rPrChange w:id="10197" w:author="Hayfa ZGAYA-BIAU" w:date="2025-06-12T18:32:00Z" w16du:dateUtc="2025-06-12T16:32:00Z">
            <w:rPr>
              <w:rFonts w:ascii="Courier New" w:eastAsia="Courier New" w:hAnsi="Courier New" w:cs="Courier New"/>
              <w:color w:val="94C1FA"/>
              <w:sz w:val="18"/>
              <w:szCs w:val="18"/>
            </w:rPr>
          </w:rPrChange>
        </w:rPr>
        <w:t>_images</w:t>
      </w:r>
      <w:proofErr w:type="spellEnd"/>
      <w:r w:rsidRPr="008F3D9F">
        <w:rPr>
          <w:rFonts w:ascii="Courier New" w:eastAsia="Courier New" w:hAnsi="Courier New" w:cs="Courier New"/>
          <w:color w:val="D8DEE9"/>
          <w:sz w:val="18"/>
          <w:szCs w:val="18"/>
          <w:lang w:val="fr-FR"/>
          <w:rPrChange w:id="101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1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01" w:author="Hayfa ZGAYA-BIAU" w:date="2025-06-12T18:32:00Z" w16du:dateUtc="2025-06-12T16:32:00Z">
            <w:rPr>
              <w:rFonts w:ascii="Courier New" w:eastAsia="Courier New" w:hAnsi="Courier New" w:cs="Courier New"/>
              <w:color w:val="D6D6DD"/>
              <w:sz w:val="18"/>
              <w:szCs w:val="18"/>
            </w:rPr>
          </w:rPrChange>
        </w:rPr>
        <w:t>[]</w:t>
      </w:r>
    </w:p>
    <w:p w14:paraId="0570193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20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20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204"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1020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206" w:author="Hayfa ZGAYA-BIAU" w:date="2025-06-12T18:32:00Z" w16du:dateUtc="2025-06-12T16:32:00Z">
            <w:rPr>
              <w:rFonts w:ascii="Courier New" w:eastAsia="Courier New" w:hAnsi="Courier New" w:cs="Courier New"/>
              <w:color w:val="94C1FA"/>
              <w:sz w:val="18"/>
              <w:szCs w:val="18"/>
            </w:rPr>
          </w:rPrChange>
        </w:rPr>
        <w:t>region</w:t>
      </w:r>
      <w:proofErr w:type="spellEnd"/>
      <w:r w:rsidRPr="008F3D9F">
        <w:rPr>
          <w:rFonts w:ascii="Courier New" w:eastAsia="Courier New" w:hAnsi="Courier New" w:cs="Courier New"/>
          <w:color w:val="D8DEE9"/>
          <w:sz w:val="18"/>
          <w:szCs w:val="18"/>
          <w:lang w:val="fr-FR"/>
          <w:rPrChange w:id="1020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0208"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102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21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212" w:author="Hayfa ZGAYA-BIAU" w:date="2025-06-12T18:32:00Z" w16du:dateUtc="2025-06-12T16:32:00Z">
            <w:rPr>
              <w:rFonts w:ascii="Courier New" w:eastAsia="Courier New" w:hAnsi="Courier New" w:cs="Courier New"/>
              <w:color w:val="E394DC"/>
              <w:sz w:val="18"/>
              <w:szCs w:val="18"/>
            </w:rPr>
          </w:rPrChange>
        </w:rPr>
        <w:t>left_eye</w:t>
      </w:r>
      <w:proofErr w:type="spellEnd"/>
      <w:r w:rsidRPr="008F3D9F">
        <w:rPr>
          <w:rFonts w:ascii="Courier New" w:eastAsia="Courier New" w:hAnsi="Courier New" w:cs="Courier New"/>
          <w:color w:val="E394DC"/>
          <w:sz w:val="18"/>
          <w:szCs w:val="18"/>
          <w:lang w:val="fr-FR"/>
          <w:rPrChange w:id="1021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2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21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217" w:author="Hayfa ZGAYA-BIAU" w:date="2025-06-12T18:32:00Z" w16du:dateUtc="2025-06-12T16:32:00Z">
            <w:rPr>
              <w:rFonts w:ascii="Courier New" w:eastAsia="Courier New" w:hAnsi="Courier New" w:cs="Courier New"/>
              <w:color w:val="E394DC"/>
              <w:sz w:val="18"/>
              <w:szCs w:val="18"/>
            </w:rPr>
          </w:rPrChange>
        </w:rPr>
        <w:t>right_eye</w:t>
      </w:r>
      <w:proofErr w:type="spellEnd"/>
      <w:r w:rsidRPr="008F3D9F">
        <w:rPr>
          <w:rFonts w:ascii="Courier New" w:eastAsia="Courier New" w:hAnsi="Courier New" w:cs="Courier New"/>
          <w:color w:val="E394DC"/>
          <w:sz w:val="18"/>
          <w:szCs w:val="18"/>
          <w:lang w:val="fr-FR"/>
          <w:rPrChange w:id="1021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2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22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222" w:author="Hayfa ZGAYA-BIAU" w:date="2025-06-12T18:32:00Z" w16du:dateUtc="2025-06-12T16:32:00Z">
            <w:rPr>
              <w:rFonts w:ascii="Courier New" w:eastAsia="Courier New" w:hAnsi="Courier New" w:cs="Courier New"/>
              <w:color w:val="E394DC"/>
              <w:sz w:val="18"/>
              <w:szCs w:val="18"/>
            </w:rPr>
          </w:rPrChange>
        </w:rPr>
        <w:t>left_eyebrow</w:t>
      </w:r>
      <w:proofErr w:type="spellEnd"/>
      <w:r w:rsidRPr="008F3D9F">
        <w:rPr>
          <w:rFonts w:ascii="Courier New" w:eastAsia="Courier New" w:hAnsi="Courier New" w:cs="Courier New"/>
          <w:color w:val="E394DC"/>
          <w:sz w:val="18"/>
          <w:szCs w:val="18"/>
          <w:lang w:val="fr-FR"/>
          <w:rPrChange w:id="1022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22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2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22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227" w:author="Hayfa ZGAYA-BIAU" w:date="2025-06-12T18:32:00Z" w16du:dateUtc="2025-06-12T16:32:00Z">
            <w:rPr>
              <w:rFonts w:ascii="Courier New" w:eastAsia="Courier New" w:hAnsi="Courier New" w:cs="Courier New"/>
              <w:color w:val="E394DC"/>
              <w:sz w:val="18"/>
              <w:szCs w:val="18"/>
            </w:rPr>
          </w:rPrChange>
        </w:rPr>
        <w:t>right_eyebrow</w:t>
      </w:r>
      <w:proofErr w:type="spellEnd"/>
      <w:r w:rsidRPr="008F3D9F">
        <w:rPr>
          <w:rFonts w:ascii="Courier New" w:eastAsia="Courier New" w:hAnsi="Courier New" w:cs="Courier New"/>
          <w:color w:val="E394DC"/>
          <w:sz w:val="18"/>
          <w:szCs w:val="18"/>
          <w:lang w:val="fr-FR"/>
          <w:rPrChange w:id="10228"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6D6DD"/>
          <w:sz w:val="18"/>
          <w:szCs w:val="18"/>
          <w:lang w:val="fr-FR"/>
          <w:rPrChange w:id="102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30" w:author="Hayfa ZGAYA-BIAU" w:date="2025-06-12T18:32:00Z" w16du:dateUtc="2025-06-12T16:32:00Z">
            <w:rPr>
              <w:rFonts w:ascii="Courier New" w:eastAsia="Courier New" w:hAnsi="Courier New" w:cs="Courier New"/>
              <w:color w:val="D8DEE9"/>
              <w:sz w:val="18"/>
              <w:szCs w:val="18"/>
            </w:rPr>
          </w:rPrChange>
        </w:rPr>
        <w:t>:</w:t>
      </w:r>
      <w:proofErr w:type="gramEnd"/>
    </w:p>
    <w:p w14:paraId="38853D0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23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23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233"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102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3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237" w:author="Hayfa ZGAYA-BIAU" w:date="2025-06-12T18:32:00Z" w16du:dateUtc="2025-06-12T16:32:00Z">
            <w:rPr>
              <w:rFonts w:ascii="Courier New" w:eastAsia="Courier New" w:hAnsi="Courier New" w:cs="Courier New"/>
              <w:color w:val="94C1FA"/>
              <w:sz w:val="18"/>
              <w:szCs w:val="18"/>
            </w:rPr>
          </w:rPrChange>
        </w:rPr>
        <w:t>rois</w:t>
      </w:r>
      <w:r w:rsidRPr="008F3D9F">
        <w:rPr>
          <w:rFonts w:ascii="Courier New" w:eastAsia="Courier New" w:hAnsi="Courier New" w:cs="Courier New"/>
          <w:color w:val="D6D6DD"/>
          <w:sz w:val="18"/>
          <w:szCs w:val="18"/>
          <w:lang w:val="fr-FR"/>
          <w:rPrChange w:id="102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239" w:author="Hayfa ZGAYA-BIAU" w:date="2025-06-12T18:32:00Z" w16du:dateUtc="2025-06-12T16:32:00Z">
            <w:rPr>
              <w:rFonts w:ascii="Courier New" w:eastAsia="Courier New" w:hAnsi="Courier New" w:cs="Courier New"/>
              <w:color w:val="EBC88D"/>
              <w:sz w:val="18"/>
              <w:szCs w:val="18"/>
            </w:rPr>
          </w:rPrChange>
        </w:rPr>
        <w:t>get</w:t>
      </w:r>
      <w:proofErr w:type="spellEnd"/>
      <w:r w:rsidRPr="008F3D9F">
        <w:rPr>
          <w:rFonts w:ascii="Courier New" w:eastAsia="Courier New" w:hAnsi="Courier New" w:cs="Courier New"/>
          <w:color w:val="D6D6DD"/>
          <w:sz w:val="18"/>
          <w:szCs w:val="18"/>
          <w:lang w:val="fr-FR"/>
          <w:rPrChange w:id="1024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241" w:author="Hayfa ZGAYA-BIAU" w:date="2025-06-12T18:32:00Z" w16du:dateUtc="2025-06-12T16:32:00Z">
            <w:rPr>
              <w:rFonts w:ascii="Courier New" w:eastAsia="Courier New" w:hAnsi="Courier New" w:cs="Courier New"/>
              <w:color w:val="94C1FA"/>
              <w:sz w:val="18"/>
              <w:szCs w:val="18"/>
            </w:rPr>
          </w:rPrChange>
        </w:rPr>
        <w:t>region</w:t>
      </w:r>
      <w:proofErr w:type="spellEnd"/>
      <w:r w:rsidRPr="008F3D9F">
        <w:rPr>
          <w:rFonts w:ascii="Courier New" w:eastAsia="Courier New" w:hAnsi="Courier New" w:cs="Courier New"/>
          <w:color w:val="D6D6DD"/>
          <w:sz w:val="18"/>
          <w:szCs w:val="18"/>
          <w:lang w:val="fr-FR"/>
          <w:rPrChange w:id="10242" w:author="Hayfa ZGAYA-BIAU" w:date="2025-06-12T18:32:00Z" w16du:dateUtc="2025-06-12T16:32:00Z">
            <w:rPr>
              <w:rFonts w:ascii="Courier New" w:eastAsia="Courier New" w:hAnsi="Courier New" w:cs="Courier New"/>
              <w:color w:val="D6D6DD"/>
              <w:sz w:val="18"/>
              <w:szCs w:val="18"/>
            </w:rPr>
          </w:rPrChange>
        </w:rPr>
        <w:t>)</w:t>
      </w:r>
    </w:p>
    <w:p w14:paraId="6A83501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24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24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245"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02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0247"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8DEE9"/>
          <w:sz w:val="18"/>
          <w:szCs w:val="18"/>
          <w:lang w:val="fr-FR"/>
          <w:rPrChange w:id="1024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10249"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102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0251"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1025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253"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0254" w:author="Hayfa ZGAYA-BIAU" w:date="2025-06-12T18:32:00Z" w16du:dateUtc="2025-06-12T16:32:00Z">
            <w:rPr>
              <w:rFonts w:ascii="Courier New" w:eastAsia="Courier New" w:hAnsi="Courier New" w:cs="Courier New"/>
              <w:color w:val="D8DEE9"/>
              <w:sz w:val="18"/>
              <w:szCs w:val="18"/>
            </w:rPr>
          </w:rPrChange>
        </w:rPr>
        <w:t>:</w:t>
      </w:r>
      <w:proofErr w:type="gramEnd"/>
    </w:p>
    <w:p w14:paraId="4AA5848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25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2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257"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102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026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02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263" w:author="Hayfa ZGAYA-BIAU" w:date="2025-06-12T18:32:00Z" w16du:dateUtc="2025-06-12T16:32:00Z">
            <w:rPr>
              <w:rFonts w:ascii="Courier New" w:eastAsia="Courier New" w:hAnsi="Courier New" w:cs="Courier New"/>
              <w:color w:val="EBC88D"/>
              <w:sz w:val="18"/>
              <w:szCs w:val="18"/>
            </w:rPr>
          </w:rPrChange>
        </w:rPr>
        <w:t>cvtColor</w:t>
      </w:r>
      <w:r w:rsidRPr="008F3D9F">
        <w:rPr>
          <w:rFonts w:ascii="Courier New" w:eastAsia="Courier New" w:hAnsi="Courier New" w:cs="Courier New"/>
          <w:color w:val="D6D6DD"/>
          <w:sz w:val="18"/>
          <w:szCs w:val="18"/>
          <w:lang w:val="fr-FR"/>
          <w:rPrChange w:id="102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0265"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102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0268"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02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0270" w:author="Hayfa ZGAYA-BIAU" w:date="2025-06-12T18:32:00Z" w16du:dateUtc="2025-06-12T16:32:00Z">
            <w:rPr>
              <w:rFonts w:ascii="Courier New" w:eastAsia="Courier New" w:hAnsi="Courier New" w:cs="Courier New"/>
              <w:color w:val="AA9BF5"/>
              <w:sz w:val="18"/>
              <w:szCs w:val="18"/>
            </w:rPr>
          </w:rPrChange>
        </w:rPr>
        <w:t>COLOR_BGR2</w:t>
      </w:r>
      <w:proofErr w:type="gramStart"/>
      <w:r w:rsidRPr="008F3D9F">
        <w:rPr>
          <w:rFonts w:ascii="Courier New" w:eastAsia="Courier New" w:hAnsi="Courier New" w:cs="Courier New"/>
          <w:color w:val="AA9BF5"/>
          <w:sz w:val="18"/>
          <w:szCs w:val="18"/>
          <w:lang w:val="fr-FR"/>
          <w:rPrChange w:id="10271" w:author="Hayfa ZGAYA-BIAU" w:date="2025-06-12T18:32:00Z" w16du:dateUtc="2025-06-12T16:32:00Z">
            <w:rPr>
              <w:rFonts w:ascii="Courier New" w:eastAsia="Courier New" w:hAnsi="Courier New" w:cs="Courier New"/>
              <w:color w:val="AA9BF5"/>
              <w:sz w:val="18"/>
              <w:szCs w:val="18"/>
            </w:rPr>
          </w:rPrChange>
        </w:rPr>
        <w:t>GRAY</w:t>
      </w:r>
      <w:r w:rsidRPr="008F3D9F">
        <w:rPr>
          <w:rFonts w:ascii="Courier New" w:eastAsia="Courier New" w:hAnsi="Courier New" w:cs="Courier New"/>
          <w:color w:val="D6D6DD"/>
          <w:sz w:val="18"/>
          <w:szCs w:val="18"/>
          <w:lang w:val="fr-FR"/>
          <w:rPrChange w:id="102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274"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027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276" w:author="Hayfa ZGAYA-BIAU" w:date="2025-06-12T18:32:00Z" w16du:dateUtc="2025-06-12T16:32:00Z">
            <w:rPr>
              <w:rFonts w:ascii="Courier New" w:eastAsia="Courier New" w:hAnsi="Courier New" w:cs="Courier New"/>
              <w:i/>
              <w:color w:val="FFFFFF"/>
              <w:sz w:val="18"/>
              <w:szCs w:val="18"/>
            </w:rPr>
          </w:rPrChange>
        </w:rPr>
        <w:t>Convert</w:t>
      </w:r>
      <w:proofErr w:type="spellEnd"/>
      <w:r w:rsidRPr="008F3D9F">
        <w:rPr>
          <w:rFonts w:ascii="Courier New" w:eastAsia="Courier New" w:hAnsi="Courier New" w:cs="Courier New"/>
          <w:i/>
          <w:color w:val="FFFFFF"/>
          <w:sz w:val="18"/>
          <w:szCs w:val="18"/>
          <w:lang w:val="fr-FR"/>
          <w:rPrChange w:id="10277"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10278" w:author="Hayfa ZGAYA-BIAU" w:date="2025-06-12T18:32:00Z" w16du:dateUtc="2025-06-12T16:32:00Z">
            <w:rPr>
              <w:rFonts w:ascii="Courier New" w:eastAsia="Courier New" w:hAnsi="Courier New" w:cs="Courier New"/>
              <w:i/>
              <w:color w:val="FFFFFF"/>
              <w:sz w:val="18"/>
              <w:szCs w:val="18"/>
            </w:rPr>
          </w:rPrChange>
        </w:rPr>
        <w:t>grayscale</w:t>
      </w:r>
      <w:proofErr w:type="spellEnd"/>
    </w:p>
    <w:p w14:paraId="4ADA5C5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27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28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281"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102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028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02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287" w:author="Hayfa ZGAYA-BIAU" w:date="2025-06-12T18:32:00Z" w16du:dateUtc="2025-06-12T16:32:00Z">
            <w:rPr>
              <w:rFonts w:ascii="Courier New" w:eastAsia="Courier New" w:hAnsi="Courier New" w:cs="Courier New"/>
              <w:color w:val="EBC88D"/>
              <w:sz w:val="18"/>
              <w:szCs w:val="18"/>
            </w:rPr>
          </w:rPrChange>
        </w:rPr>
        <w:t>resize</w:t>
      </w:r>
      <w:r w:rsidRPr="008F3D9F">
        <w:rPr>
          <w:rFonts w:ascii="Courier New" w:eastAsia="Courier New" w:hAnsi="Courier New" w:cs="Courier New"/>
          <w:color w:val="D6D6DD"/>
          <w:sz w:val="18"/>
          <w:szCs w:val="18"/>
          <w:lang w:val="fr-FR"/>
          <w:rPrChange w:id="102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0289"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102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9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292" w:author="Hayfa ZGAYA-BIAU" w:date="2025-06-12T18:32:00Z" w16du:dateUtc="2025-06-12T16:32:00Z">
            <w:rPr>
              <w:rFonts w:ascii="Courier New" w:eastAsia="Courier New" w:hAnsi="Courier New" w:cs="Courier New"/>
              <w:i/>
              <w:color w:val="D6D6DD"/>
              <w:sz w:val="18"/>
              <w:szCs w:val="18"/>
            </w:rPr>
          </w:rPrChange>
        </w:rPr>
        <w:t>img_size</w:t>
      </w:r>
      <w:proofErr w:type="spellEnd"/>
      <w:r w:rsidRPr="008F3D9F">
        <w:rPr>
          <w:rFonts w:ascii="Courier New" w:eastAsia="Courier New" w:hAnsi="Courier New" w:cs="Courier New"/>
          <w:color w:val="D6D6DD"/>
          <w:sz w:val="18"/>
          <w:szCs w:val="18"/>
          <w:lang w:val="fr-FR"/>
          <w:rPrChange w:id="10293" w:author="Hayfa ZGAYA-BIAU" w:date="2025-06-12T18:32:00Z" w16du:dateUtc="2025-06-12T16:32:00Z">
            <w:rPr>
              <w:rFonts w:ascii="Courier New" w:eastAsia="Courier New" w:hAnsi="Courier New" w:cs="Courier New"/>
              <w:color w:val="D6D6DD"/>
              <w:sz w:val="18"/>
              <w:szCs w:val="18"/>
            </w:rPr>
          </w:rPrChange>
        </w:rPr>
        <w:t>)</w:t>
      </w:r>
    </w:p>
    <w:p w14:paraId="3615C7B5"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29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29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296"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1029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2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29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300"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103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0302" w:author="Hayfa ZGAYA-BIAU" w:date="2025-06-12T18:32:00Z" w16du:dateUtc="2025-06-12T16:32:00Z">
            <w:rPr>
              <w:rFonts w:ascii="Courier New" w:eastAsia="Courier New" w:hAnsi="Courier New" w:cs="Courier New"/>
              <w:color w:val="AAA0FA"/>
              <w:sz w:val="18"/>
              <w:szCs w:val="18"/>
            </w:rPr>
          </w:rPrChange>
        </w:rPr>
        <w:t>astype</w:t>
      </w:r>
      <w:proofErr w:type="spellEnd"/>
      <w:proofErr w:type="gramEnd"/>
      <w:r w:rsidRPr="008F3D9F">
        <w:rPr>
          <w:rFonts w:ascii="Courier New" w:eastAsia="Courier New" w:hAnsi="Courier New" w:cs="Courier New"/>
          <w:color w:val="D6D6DD"/>
          <w:sz w:val="18"/>
          <w:szCs w:val="18"/>
          <w:lang w:val="fr-FR"/>
          <w:rPrChange w:id="103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304" w:author="Hayfa ZGAYA-BIAU" w:date="2025-06-12T18:32:00Z" w16du:dateUtc="2025-06-12T16:32:00Z">
            <w:rPr>
              <w:rFonts w:ascii="Courier New" w:eastAsia="Courier New" w:hAnsi="Courier New" w:cs="Courier New"/>
              <w:color w:val="E394DC"/>
              <w:sz w:val="18"/>
              <w:szCs w:val="18"/>
            </w:rPr>
          </w:rPrChange>
        </w:rPr>
        <w:t>'float32'</w:t>
      </w:r>
      <w:r w:rsidRPr="008F3D9F">
        <w:rPr>
          <w:rFonts w:ascii="Courier New" w:eastAsia="Courier New" w:hAnsi="Courier New" w:cs="Courier New"/>
          <w:color w:val="D6D6DD"/>
          <w:sz w:val="18"/>
          <w:szCs w:val="18"/>
          <w:lang w:val="fr-FR"/>
          <w:rPrChange w:id="103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30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0309" w:author="Hayfa ZGAYA-BIAU" w:date="2025-06-12T18:32:00Z" w16du:dateUtc="2025-06-12T16:32:00Z">
            <w:rPr>
              <w:rFonts w:ascii="Courier New" w:eastAsia="Courier New" w:hAnsi="Courier New" w:cs="Courier New"/>
              <w:color w:val="EBC88D"/>
              <w:sz w:val="18"/>
              <w:szCs w:val="18"/>
            </w:rPr>
          </w:rPrChange>
        </w:rPr>
        <w:t>255.0</w:t>
      </w:r>
      <w:r w:rsidRPr="008F3D9F">
        <w:rPr>
          <w:rFonts w:ascii="Courier New" w:eastAsia="Courier New" w:hAnsi="Courier New" w:cs="Courier New"/>
          <w:color w:val="D8DEE9"/>
          <w:sz w:val="18"/>
          <w:szCs w:val="18"/>
          <w:lang w:val="fr-FR"/>
          <w:rPrChange w:id="1031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31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12" w:author="Hayfa ZGAYA-BIAU" w:date="2025-06-12T18:32:00Z" w16du:dateUtc="2025-06-12T16:32:00Z">
            <w:rPr>
              <w:rFonts w:ascii="Courier New" w:eastAsia="Courier New" w:hAnsi="Courier New" w:cs="Courier New"/>
              <w:i/>
              <w:color w:val="FFFFFF"/>
              <w:sz w:val="18"/>
              <w:szCs w:val="18"/>
            </w:rPr>
          </w:rPrChange>
        </w:rPr>
        <w:t>Normalize</w:t>
      </w:r>
      <w:proofErr w:type="spellEnd"/>
      <w:r w:rsidRPr="008F3D9F">
        <w:rPr>
          <w:rFonts w:ascii="Courier New" w:eastAsia="Courier New" w:hAnsi="Courier New" w:cs="Courier New"/>
          <w:i/>
          <w:color w:val="FFFFFF"/>
          <w:sz w:val="18"/>
          <w:szCs w:val="18"/>
          <w:lang w:val="fr-FR"/>
          <w:rPrChange w:id="10313" w:author="Hayfa ZGAYA-BIAU" w:date="2025-06-12T18:32:00Z" w16du:dateUtc="2025-06-12T16:32:00Z">
            <w:rPr>
              <w:rFonts w:ascii="Courier New" w:eastAsia="Courier New" w:hAnsi="Courier New" w:cs="Courier New"/>
              <w:i/>
              <w:color w:val="FFFFFF"/>
              <w:sz w:val="18"/>
              <w:szCs w:val="18"/>
            </w:rPr>
          </w:rPrChange>
        </w:rPr>
        <w:t xml:space="preserve"> to [0,1]</w:t>
      </w:r>
    </w:p>
    <w:p w14:paraId="7C9B2A84"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31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31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316"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D8DEE9"/>
          <w:sz w:val="18"/>
          <w:szCs w:val="18"/>
          <w:lang w:val="fr-FR"/>
          <w:rPrChange w:id="103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3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32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32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322" w:author="Hayfa ZGAYA-BIAU" w:date="2025-06-12T18:32:00Z" w16du:dateUtc="2025-06-12T16:32:00Z">
            <w:rPr>
              <w:rFonts w:ascii="Courier New" w:eastAsia="Courier New" w:hAnsi="Courier New" w:cs="Courier New"/>
              <w:color w:val="EBC88D"/>
              <w:sz w:val="18"/>
              <w:szCs w:val="18"/>
            </w:rPr>
          </w:rPrChange>
        </w:rPr>
        <w:t>expand</w:t>
      </w:r>
      <w:proofErr w:type="gramEnd"/>
      <w:r w:rsidRPr="008F3D9F">
        <w:rPr>
          <w:rFonts w:ascii="Courier New" w:eastAsia="Courier New" w:hAnsi="Courier New" w:cs="Courier New"/>
          <w:color w:val="EBC88D"/>
          <w:sz w:val="18"/>
          <w:szCs w:val="18"/>
          <w:lang w:val="fr-FR"/>
          <w:rPrChange w:id="10323"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10324" w:author="Hayfa ZGAYA-BIAU" w:date="2025-06-12T18:32:00Z" w16du:dateUtc="2025-06-12T16:32:00Z">
            <w:rPr>
              <w:rFonts w:ascii="Courier New" w:eastAsia="Courier New" w:hAnsi="Courier New" w:cs="Courier New"/>
              <w:color w:val="EBC88D"/>
              <w:sz w:val="18"/>
              <w:szCs w:val="18"/>
            </w:rPr>
          </w:rPrChange>
        </w:rPr>
        <w:t>dims</w:t>
      </w:r>
      <w:proofErr w:type="spellEnd"/>
      <w:r w:rsidRPr="008F3D9F">
        <w:rPr>
          <w:rFonts w:ascii="Courier New" w:eastAsia="Courier New" w:hAnsi="Courier New" w:cs="Courier New"/>
          <w:color w:val="D6D6DD"/>
          <w:sz w:val="18"/>
          <w:szCs w:val="18"/>
          <w:lang w:val="fr-FR"/>
          <w:rPrChange w:id="1032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0326"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103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0329"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103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331"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103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33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35" w:author="Hayfa ZGAYA-BIAU" w:date="2025-06-12T18:32:00Z" w16du:dateUtc="2025-06-12T16:32:00Z">
            <w:rPr>
              <w:rFonts w:ascii="Courier New" w:eastAsia="Courier New" w:hAnsi="Courier New" w:cs="Courier New"/>
              <w:i/>
              <w:color w:val="FFFFFF"/>
              <w:sz w:val="18"/>
              <w:szCs w:val="18"/>
            </w:rPr>
          </w:rPrChange>
        </w:rPr>
        <w:t>Add</w:t>
      </w:r>
      <w:proofErr w:type="spellEnd"/>
      <w:r w:rsidRPr="008F3D9F">
        <w:rPr>
          <w:rFonts w:ascii="Courier New" w:eastAsia="Courier New" w:hAnsi="Courier New" w:cs="Courier New"/>
          <w:i/>
          <w:color w:val="FFFFFF"/>
          <w:sz w:val="18"/>
          <w:szCs w:val="18"/>
          <w:lang w:val="fr-FR"/>
          <w:rPrChange w:id="1033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37" w:author="Hayfa ZGAYA-BIAU" w:date="2025-06-12T18:32:00Z" w16du:dateUtc="2025-06-12T16:32:00Z">
            <w:rPr>
              <w:rFonts w:ascii="Courier New" w:eastAsia="Courier New" w:hAnsi="Courier New" w:cs="Courier New"/>
              <w:i/>
              <w:color w:val="FFFFFF"/>
              <w:sz w:val="18"/>
              <w:szCs w:val="18"/>
            </w:rPr>
          </w:rPrChange>
        </w:rPr>
        <w:t>channel</w:t>
      </w:r>
      <w:proofErr w:type="spellEnd"/>
      <w:r w:rsidRPr="008F3D9F">
        <w:rPr>
          <w:rFonts w:ascii="Courier New" w:eastAsia="Courier New" w:hAnsi="Courier New" w:cs="Courier New"/>
          <w:i/>
          <w:color w:val="FFFFFF"/>
          <w:sz w:val="18"/>
          <w:szCs w:val="18"/>
          <w:lang w:val="fr-FR"/>
          <w:rPrChange w:id="10338" w:author="Hayfa ZGAYA-BIAU" w:date="2025-06-12T18:32:00Z" w16du:dateUtc="2025-06-12T16:32:00Z">
            <w:rPr>
              <w:rFonts w:ascii="Courier New" w:eastAsia="Courier New" w:hAnsi="Courier New" w:cs="Courier New"/>
              <w:i/>
              <w:color w:val="FFFFFF"/>
              <w:sz w:val="18"/>
              <w:szCs w:val="18"/>
            </w:rPr>
          </w:rPrChange>
        </w:rPr>
        <w:t xml:space="preserve"> dimension</w:t>
      </w:r>
    </w:p>
    <w:p w14:paraId="67BAF9E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3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3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341" w:author="Hayfa ZGAYA-BIAU" w:date="2025-06-12T18:32:00Z" w16du:dateUtc="2025-06-12T16:32:00Z">
            <w:rPr>
              <w:rFonts w:ascii="Courier New" w:eastAsia="Courier New" w:hAnsi="Courier New" w:cs="Courier New"/>
              <w:color w:val="94C1FA"/>
              <w:sz w:val="18"/>
              <w:szCs w:val="18"/>
            </w:rPr>
          </w:rPrChange>
        </w:rPr>
        <w:t>roi</w:t>
      </w:r>
      <w:proofErr w:type="gramEnd"/>
      <w:r w:rsidRPr="008F3D9F">
        <w:rPr>
          <w:rFonts w:ascii="Courier New" w:eastAsia="Courier New" w:hAnsi="Courier New" w:cs="Courier New"/>
          <w:color w:val="94C1FA"/>
          <w:sz w:val="18"/>
          <w:szCs w:val="18"/>
          <w:lang w:val="fr-FR"/>
          <w:rPrChange w:id="10342"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0343" w:author="Hayfa ZGAYA-BIAU" w:date="2025-06-12T18:32:00Z" w16du:dateUtc="2025-06-12T16:32:00Z">
            <w:rPr>
              <w:rFonts w:ascii="Courier New" w:eastAsia="Courier New" w:hAnsi="Courier New" w:cs="Courier New"/>
              <w:color w:val="94C1FA"/>
              <w:sz w:val="18"/>
              <w:szCs w:val="18"/>
            </w:rPr>
          </w:rPrChange>
        </w:rPr>
        <w:t>images</w:t>
      </w:r>
      <w:r w:rsidRPr="008F3D9F">
        <w:rPr>
          <w:rFonts w:ascii="Courier New" w:eastAsia="Courier New" w:hAnsi="Courier New" w:cs="Courier New"/>
          <w:color w:val="D6D6DD"/>
          <w:sz w:val="18"/>
          <w:szCs w:val="18"/>
          <w:lang w:val="fr-FR"/>
          <w:rPrChange w:id="103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345"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103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0347" w:author="Hayfa ZGAYA-BIAU" w:date="2025-06-12T18:32:00Z" w16du:dateUtc="2025-06-12T16:32:00Z">
            <w:rPr>
              <w:rFonts w:ascii="Courier New" w:eastAsia="Courier New" w:hAnsi="Courier New" w:cs="Courier New"/>
              <w:color w:val="94C1FA"/>
              <w:sz w:val="18"/>
              <w:szCs w:val="18"/>
            </w:rPr>
          </w:rPrChange>
        </w:rPr>
        <w:t>roi</w:t>
      </w:r>
      <w:r w:rsidRPr="008F3D9F">
        <w:rPr>
          <w:rFonts w:ascii="Courier New" w:eastAsia="Courier New" w:hAnsi="Courier New" w:cs="Courier New"/>
          <w:color w:val="D6D6DD"/>
          <w:sz w:val="18"/>
          <w:szCs w:val="18"/>
          <w:lang w:val="fr-FR"/>
          <w:rPrChange w:id="10348" w:author="Hayfa ZGAYA-BIAU" w:date="2025-06-12T18:32:00Z" w16du:dateUtc="2025-06-12T16:32:00Z">
            <w:rPr>
              <w:rFonts w:ascii="Courier New" w:eastAsia="Courier New" w:hAnsi="Courier New" w:cs="Courier New"/>
              <w:color w:val="D6D6DD"/>
              <w:sz w:val="18"/>
              <w:szCs w:val="18"/>
            </w:rPr>
          </w:rPrChange>
        </w:rPr>
        <w:t>)</w:t>
      </w:r>
    </w:p>
    <w:p w14:paraId="0B11AE4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349" w:author="Hayfa ZGAYA-BIAU" w:date="2025-06-12T18:32:00Z" w16du:dateUtc="2025-06-12T16:32:00Z">
            <w:rPr>
              <w:rFonts w:ascii="Courier New" w:eastAsia="Courier New" w:hAnsi="Courier New" w:cs="Courier New"/>
              <w:color w:val="D8DEE9"/>
              <w:sz w:val="18"/>
              <w:szCs w:val="18"/>
            </w:rPr>
          </w:rPrChange>
        </w:rPr>
      </w:pPr>
    </w:p>
    <w:p w14:paraId="40574C0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35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35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35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035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10354"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1035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356" w:author="Hayfa ZGAYA-BIAU" w:date="2025-06-12T18:32:00Z" w16du:dateUtc="2025-06-12T16:32:00Z">
            <w:rPr>
              <w:rFonts w:ascii="Courier New" w:eastAsia="Courier New" w:hAnsi="Courier New" w:cs="Courier New"/>
              <w:color w:val="94C1FA"/>
              <w:sz w:val="18"/>
              <w:szCs w:val="18"/>
            </w:rPr>
          </w:rPrChange>
        </w:rPr>
        <w:t>roi_images</w:t>
      </w:r>
      <w:proofErr w:type="spellEnd"/>
      <w:r w:rsidRPr="008F3D9F">
        <w:rPr>
          <w:rFonts w:ascii="Courier New" w:eastAsia="Courier New" w:hAnsi="Courier New" w:cs="Courier New"/>
          <w:color w:val="D6D6DD"/>
          <w:sz w:val="18"/>
          <w:szCs w:val="18"/>
          <w:lang w:val="fr-FR"/>
          <w:rPrChange w:id="103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3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6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10361"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8DEE9"/>
          <w:sz w:val="18"/>
          <w:szCs w:val="18"/>
          <w:lang w:val="fr-FR"/>
          <w:rPrChange w:id="10362" w:author="Hayfa ZGAYA-BIAU" w:date="2025-06-12T18:32:00Z" w16du:dateUtc="2025-06-12T16:32:00Z">
            <w:rPr>
              <w:rFonts w:ascii="Courier New" w:eastAsia="Courier New" w:hAnsi="Courier New" w:cs="Courier New"/>
              <w:color w:val="D8DEE9"/>
              <w:sz w:val="18"/>
              <w:szCs w:val="18"/>
            </w:rPr>
          </w:rPrChange>
        </w:rPr>
        <w:t>:</w:t>
      </w:r>
      <w:proofErr w:type="gramEnd"/>
    </w:p>
    <w:p w14:paraId="700BB26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36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36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365"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036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367"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03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369"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0370" w:author="Hayfa ZGAYA-BIAU" w:date="2025-06-12T18:32:00Z" w16du:dateUtc="2025-06-12T16:32:00Z">
            <w:rPr>
              <w:rFonts w:ascii="Courier New" w:eastAsia="Courier New" w:hAnsi="Courier New" w:cs="Courier New"/>
              <w:i/>
              <w:color w:val="FFFFFF"/>
              <w:sz w:val="18"/>
              <w:szCs w:val="18"/>
            </w:rPr>
          </w:rPrChange>
        </w:rPr>
        <w:t xml:space="preserve"> No </w:t>
      </w:r>
      <w:proofErr w:type="spellStart"/>
      <w:r w:rsidRPr="008F3D9F">
        <w:rPr>
          <w:rFonts w:ascii="Courier New" w:eastAsia="Courier New" w:hAnsi="Courier New" w:cs="Courier New"/>
          <w:i/>
          <w:color w:val="FFFFFF"/>
          <w:sz w:val="18"/>
          <w:szCs w:val="18"/>
          <w:lang w:val="fr-FR"/>
          <w:rPrChange w:id="10371"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1037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73" w:author="Hayfa ZGAYA-BIAU" w:date="2025-06-12T18:32:00Z" w16du:dateUtc="2025-06-12T16:32:00Z">
            <w:rPr>
              <w:rFonts w:ascii="Courier New" w:eastAsia="Courier New" w:hAnsi="Courier New" w:cs="Courier New"/>
              <w:i/>
              <w:color w:val="FFFFFF"/>
              <w:sz w:val="18"/>
              <w:szCs w:val="18"/>
            </w:rPr>
          </w:rPrChange>
        </w:rPr>
        <w:t>extracted</w:t>
      </w:r>
      <w:proofErr w:type="spellEnd"/>
    </w:p>
    <w:p w14:paraId="0BC7224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374" w:author="Hayfa ZGAYA-BIAU" w:date="2025-06-12T18:32:00Z" w16du:dateUtc="2025-06-12T16:32:00Z">
            <w:rPr>
              <w:rFonts w:ascii="Courier New" w:eastAsia="Courier New" w:hAnsi="Courier New" w:cs="Courier New"/>
              <w:color w:val="D8DEE9"/>
              <w:sz w:val="18"/>
              <w:szCs w:val="18"/>
            </w:rPr>
          </w:rPrChange>
        </w:rPr>
      </w:pPr>
    </w:p>
    <w:p w14:paraId="717B055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37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37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37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78" w:author="Hayfa ZGAYA-BIAU" w:date="2025-06-12T18:32:00Z" w16du:dateUtc="2025-06-12T16:32:00Z">
            <w:rPr>
              <w:rFonts w:ascii="Courier New" w:eastAsia="Courier New" w:hAnsi="Courier New" w:cs="Courier New"/>
              <w:i/>
              <w:color w:val="FFFFFF"/>
              <w:sz w:val="18"/>
              <w:szCs w:val="18"/>
            </w:rPr>
          </w:rPrChange>
        </w:rPr>
        <w:t>Concatenate</w:t>
      </w:r>
      <w:proofErr w:type="spellEnd"/>
      <w:r w:rsidRPr="008F3D9F">
        <w:rPr>
          <w:rFonts w:ascii="Courier New" w:eastAsia="Courier New" w:hAnsi="Courier New" w:cs="Courier New"/>
          <w:i/>
          <w:color w:val="FFFFFF"/>
          <w:sz w:val="18"/>
          <w:szCs w:val="18"/>
          <w:lang w:val="fr-FR"/>
          <w:rPrChange w:id="1037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80" w:author="Hayfa ZGAYA-BIAU" w:date="2025-06-12T18:32:00Z" w16du:dateUtc="2025-06-12T16:32:00Z">
            <w:rPr>
              <w:rFonts w:ascii="Courier New" w:eastAsia="Courier New" w:hAnsi="Courier New" w:cs="Courier New"/>
              <w:i/>
              <w:color w:val="FFFFFF"/>
              <w:sz w:val="18"/>
              <w:szCs w:val="18"/>
            </w:rPr>
          </w:rPrChange>
        </w:rPr>
        <w:t>ROIs</w:t>
      </w:r>
      <w:proofErr w:type="spellEnd"/>
      <w:r w:rsidRPr="008F3D9F">
        <w:rPr>
          <w:rFonts w:ascii="Courier New" w:eastAsia="Courier New" w:hAnsi="Courier New" w:cs="Courier New"/>
          <w:i/>
          <w:color w:val="FFFFFF"/>
          <w:sz w:val="18"/>
          <w:szCs w:val="18"/>
          <w:lang w:val="fr-FR"/>
          <w:rPrChange w:id="1038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382" w:author="Hayfa ZGAYA-BIAU" w:date="2025-06-12T18:32:00Z" w16du:dateUtc="2025-06-12T16:32:00Z">
            <w:rPr>
              <w:rFonts w:ascii="Courier New" w:eastAsia="Courier New" w:hAnsi="Courier New" w:cs="Courier New"/>
              <w:i/>
              <w:color w:val="FFFFFF"/>
              <w:sz w:val="18"/>
              <w:szCs w:val="18"/>
            </w:rPr>
          </w:rPrChange>
        </w:rPr>
        <w:t>horizontally</w:t>
      </w:r>
      <w:proofErr w:type="spellEnd"/>
      <w:r w:rsidRPr="008F3D9F">
        <w:rPr>
          <w:rFonts w:ascii="Courier New" w:eastAsia="Courier New" w:hAnsi="Courier New" w:cs="Courier New"/>
          <w:i/>
          <w:color w:val="FFFFFF"/>
          <w:sz w:val="18"/>
          <w:szCs w:val="18"/>
          <w:lang w:val="fr-FR"/>
          <w:rPrChange w:id="10383"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10384" w:author="Hayfa ZGAYA-BIAU" w:date="2025-06-12T18:32:00Z" w16du:dateUtc="2025-06-12T16:32:00Z">
            <w:rPr>
              <w:rFonts w:ascii="Courier New" w:eastAsia="Courier New" w:hAnsi="Courier New" w:cs="Courier New"/>
              <w:i/>
              <w:color w:val="FFFFFF"/>
              <w:sz w:val="18"/>
              <w:szCs w:val="18"/>
            </w:rPr>
          </w:rPrChange>
        </w:rPr>
        <w:t>form</w:t>
      </w:r>
      <w:proofErr w:type="spellEnd"/>
      <w:r w:rsidRPr="008F3D9F">
        <w:rPr>
          <w:rFonts w:ascii="Courier New" w:eastAsia="Courier New" w:hAnsi="Courier New" w:cs="Courier New"/>
          <w:i/>
          <w:color w:val="FFFFFF"/>
          <w:sz w:val="18"/>
          <w:szCs w:val="18"/>
          <w:lang w:val="fr-FR"/>
          <w:rPrChange w:id="10385" w:author="Hayfa ZGAYA-BIAU" w:date="2025-06-12T18:32:00Z" w16du:dateUtc="2025-06-12T16:32:00Z">
            <w:rPr>
              <w:rFonts w:ascii="Courier New" w:eastAsia="Courier New" w:hAnsi="Courier New" w:cs="Courier New"/>
              <w:i/>
              <w:color w:val="FFFFFF"/>
              <w:sz w:val="18"/>
              <w:szCs w:val="18"/>
            </w:rPr>
          </w:rPrChange>
        </w:rPr>
        <w:t xml:space="preserve"> a single image</w:t>
      </w:r>
    </w:p>
    <w:p w14:paraId="1788A4A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38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38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388" w:author="Hayfa ZGAYA-BIAU" w:date="2025-06-12T18:32:00Z" w16du:dateUtc="2025-06-12T16:32:00Z">
            <w:rPr>
              <w:rFonts w:ascii="Courier New" w:eastAsia="Courier New" w:hAnsi="Courier New" w:cs="Courier New"/>
              <w:color w:val="94C1FA"/>
              <w:sz w:val="18"/>
              <w:szCs w:val="18"/>
            </w:rPr>
          </w:rPrChange>
        </w:rPr>
        <w:t>combined</w:t>
      </w:r>
      <w:proofErr w:type="gramEnd"/>
      <w:r w:rsidRPr="008F3D9F">
        <w:rPr>
          <w:rFonts w:ascii="Courier New" w:eastAsia="Courier New" w:hAnsi="Courier New" w:cs="Courier New"/>
          <w:color w:val="94C1FA"/>
          <w:sz w:val="18"/>
          <w:szCs w:val="18"/>
          <w:lang w:val="fr-FR"/>
          <w:rPrChange w:id="10389" w:author="Hayfa ZGAYA-BIAU" w:date="2025-06-12T18:32:00Z" w16du:dateUtc="2025-06-12T16:32:00Z">
            <w:rPr>
              <w:rFonts w:ascii="Courier New" w:eastAsia="Courier New" w:hAnsi="Courier New" w:cs="Courier New"/>
              <w:color w:val="94C1FA"/>
              <w:sz w:val="18"/>
              <w:szCs w:val="18"/>
            </w:rPr>
          </w:rPrChange>
        </w:rPr>
        <w:t>_roi</w:t>
      </w:r>
      <w:proofErr w:type="spellEnd"/>
      <w:r w:rsidRPr="008F3D9F">
        <w:rPr>
          <w:rFonts w:ascii="Courier New" w:eastAsia="Courier New" w:hAnsi="Courier New" w:cs="Courier New"/>
          <w:color w:val="D8DEE9"/>
          <w:sz w:val="18"/>
          <w:szCs w:val="18"/>
          <w:lang w:val="fr-FR"/>
          <w:rPrChange w:id="103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3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39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393"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3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395" w:author="Hayfa ZGAYA-BIAU" w:date="2025-06-12T18:32:00Z" w16du:dateUtc="2025-06-12T16:32:00Z">
            <w:rPr>
              <w:rFonts w:ascii="Courier New" w:eastAsia="Courier New" w:hAnsi="Courier New" w:cs="Courier New"/>
              <w:color w:val="EBC88D"/>
              <w:sz w:val="18"/>
              <w:szCs w:val="18"/>
            </w:rPr>
          </w:rPrChange>
        </w:rPr>
        <w:t>hstack</w:t>
      </w:r>
      <w:proofErr w:type="spellEnd"/>
      <w:proofErr w:type="gramEnd"/>
      <w:r w:rsidRPr="008F3D9F">
        <w:rPr>
          <w:rFonts w:ascii="Courier New" w:eastAsia="Courier New" w:hAnsi="Courier New" w:cs="Courier New"/>
          <w:color w:val="D6D6DD"/>
          <w:sz w:val="18"/>
          <w:szCs w:val="18"/>
          <w:lang w:val="fr-FR"/>
          <w:rPrChange w:id="1039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397" w:author="Hayfa ZGAYA-BIAU" w:date="2025-06-12T18:32:00Z" w16du:dateUtc="2025-06-12T16:32:00Z">
            <w:rPr>
              <w:rFonts w:ascii="Courier New" w:eastAsia="Courier New" w:hAnsi="Courier New" w:cs="Courier New"/>
              <w:color w:val="94C1FA"/>
              <w:sz w:val="18"/>
              <w:szCs w:val="18"/>
            </w:rPr>
          </w:rPrChange>
        </w:rPr>
        <w:t>roi_images</w:t>
      </w:r>
      <w:proofErr w:type="spellEnd"/>
      <w:r w:rsidRPr="008F3D9F">
        <w:rPr>
          <w:rFonts w:ascii="Courier New" w:eastAsia="Courier New" w:hAnsi="Courier New" w:cs="Courier New"/>
          <w:color w:val="D6D6DD"/>
          <w:sz w:val="18"/>
          <w:szCs w:val="18"/>
          <w:lang w:val="fr-FR"/>
          <w:rPrChange w:id="10398" w:author="Hayfa ZGAYA-BIAU" w:date="2025-06-12T18:32:00Z" w16du:dateUtc="2025-06-12T16:32:00Z">
            <w:rPr>
              <w:rFonts w:ascii="Courier New" w:eastAsia="Courier New" w:hAnsi="Courier New" w:cs="Courier New"/>
              <w:color w:val="D6D6DD"/>
              <w:sz w:val="18"/>
              <w:szCs w:val="18"/>
            </w:rPr>
          </w:rPrChange>
        </w:rPr>
        <w:t>)</w:t>
      </w:r>
    </w:p>
    <w:p w14:paraId="7020C65F"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10399"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1040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401"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04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403" w:author="Hayfa ZGAYA-BIAU" w:date="2025-06-12T18:32:00Z" w16du:dateUtc="2025-06-12T16:32:00Z">
            <w:rPr>
              <w:rFonts w:ascii="Courier New" w:eastAsia="Courier New" w:hAnsi="Courier New" w:cs="Courier New"/>
              <w:color w:val="94C1FA"/>
              <w:sz w:val="18"/>
              <w:szCs w:val="18"/>
            </w:rPr>
          </w:rPrChange>
        </w:rPr>
        <w:t>combined_roi</w:t>
      </w:r>
      <w:proofErr w:type="spellEnd"/>
    </w:p>
    <w:p w14:paraId="34671D7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404" w:author="Hayfa ZGAYA-BIAU" w:date="2025-06-12T18:32:00Z" w16du:dateUtc="2025-06-12T16:32:00Z">
            <w:rPr>
              <w:rFonts w:ascii="Courier New" w:eastAsia="Courier New" w:hAnsi="Courier New" w:cs="Courier New"/>
              <w:color w:val="D8DEE9"/>
              <w:sz w:val="18"/>
              <w:szCs w:val="18"/>
            </w:rPr>
          </w:rPrChange>
        </w:rPr>
      </w:pPr>
    </w:p>
    <w:p w14:paraId="72E1B70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40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0406"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040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10408" w:author="Hayfa ZGAYA-BIAU" w:date="2025-06-12T18:32:00Z" w16du:dateUtc="2025-06-12T16:32:00Z">
            <w:rPr>
              <w:rFonts w:ascii="Courier New" w:eastAsia="Courier New" w:hAnsi="Courier New" w:cs="Courier New"/>
              <w:b/>
              <w:color w:val="EFB080"/>
              <w:sz w:val="18"/>
              <w:szCs w:val="18"/>
            </w:rPr>
          </w:rPrChange>
        </w:rPr>
        <w:t>movement_to_text</w:t>
      </w:r>
      <w:proofErr w:type="spellEnd"/>
      <w:r w:rsidRPr="008F3D9F">
        <w:rPr>
          <w:rFonts w:ascii="Courier New" w:eastAsia="Courier New" w:hAnsi="Courier New" w:cs="Courier New"/>
          <w:color w:val="D8DEE9"/>
          <w:sz w:val="18"/>
          <w:szCs w:val="18"/>
          <w:lang w:val="fr-FR"/>
          <w:rPrChange w:id="10409"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10410" w:author="Hayfa ZGAYA-BIAU" w:date="2025-06-12T18:32:00Z" w16du:dateUtc="2025-06-12T16:32:00Z">
            <w:rPr>
              <w:rFonts w:ascii="Courier New" w:eastAsia="Courier New" w:hAnsi="Courier New" w:cs="Courier New"/>
              <w:i/>
              <w:color w:val="D6D6DD"/>
              <w:sz w:val="18"/>
              <w:szCs w:val="18"/>
            </w:rPr>
          </w:rPrChange>
        </w:rPr>
        <w:t>label_map</w:t>
      </w:r>
      <w:proofErr w:type="spellEnd"/>
      <w:proofErr w:type="gramStart"/>
      <w:r w:rsidRPr="008F3D9F">
        <w:rPr>
          <w:rFonts w:ascii="Courier New" w:eastAsia="Courier New" w:hAnsi="Courier New" w:cs="Courier New"/>
          <w:color w:val="D8DEE9"/>
          <w:sz w:val="18"/>
          <w:szCs w:val="18"/>
          <w:lang w:val="fr-FR"/>
          <w:rPrChange w:id="10411" w:author="Hayfa ZGAYA-BIAU" w:date="2025-06-12T18:32:00Z" w16du:dateUtc="2025-06-12T16:32:00Z">
            <w:rPr>
              <w:rFonts w:ascii="Courier New" w:eastAsia="Courier New" w:hAnsi="Courier New" w:cs="Courier New"/>
              <w:color w:val="D8DEE9"/>
              <w:sz w:val="18"/>
              <w:szCs w:val="18"/>
            </w:rPr>
          </w:rPrChange>
        </w:rPr>
        <w:t>):</w:t>
      </w:r>
      <w:proofErr w:type="gramEnd"/>
    </w:p>
    <w:p w14:paraId="5837FAE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1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04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14" w:author="Hayfa ZGAYA-BIAU" w:date="2025-06-12T18:32:00Z" w16du:dateUtc="2025-06-12T16:32:00Z">
            <w:rPr>
              <w:rFonts w:ascii="Courier New" w:eastAsia="Courier New" w:hAnsi="Courier New" w:cs="Courier New"/>
              <w:color w:val="E394DC"/>
              <w:sz w:val="18"/>
              <w:szCs w:val="18"/>
            </w:rPr>
          </w:rPrChange>
        </w:rPr>
        <w:t>"""</w:t>
      </w:r>
    </w:p>
    <w:p w14:paraId="76A1954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1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1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417" w:author="Hayfa ZGAYA-BIAU" w:date="2025-06-12T18:32:00Z" w16du:dateUtc="2025-06-12T16:32:00Z">
            <w:rPr>
              <w:rFonts w:ascii="Courier New" w:eastAsia="Courier New" w:hAnsi="Courier New" w:cs="Courier New"/>
              <w:color w:val="E394DC"/>
              <w:sz w:val="18"/>
              <w:szCs w:val="18"/>
            </w:rPr>
          </w:rPrChange>
        </w:rPr>
        <w:t>Creates</w:t>
      </w:r>
      <w:proofErr w:type="spellEnd"/>
      <w:r w:rsidRPr="008F3D9F">
        <w:rPr>
          <w:rFonts w:ascii="Courier New" w:eastAsia="Courier New" w:hAnsi="Courier New" w:cs="Courier New"/>
          <w:color w:val="E394DC"/>
          <w:sz w:val="18"/>
          <w:szCs w:val="18"/>
          <w:lang w:val="fr-FR"/>
          <w:rPrChange w:id="10418" w:author="Hayfa ZGAYA-BIAU" w:date="2025-06-12T18:32:00Z" w16du:dateUtc="2025-06-12T16:32:00Z">
            <w:rPr>
              <w:rFonts w:ascii="Courier New" w:eastAsia="Courier New" w:hAnsi="Courier New" w:cs="Courier New"/>
              <w:color w:val="E394DC"/>
              <w:sz w:val="18"/>
              <w:szCs w:val="18"/>
            </w:rPr>
          </w:rPrChange>
        </w:rPr>
        <w:t xml:space="preserve"> a mapping </w:t>
      </w:r>
      <w:proofErr w:type="spellStart"/>
      <w:r w:rsidRPr="008F3D9F">
        <w:rPr>
          <w:rFonts w:ascii="Courier New" w:eastAsia="Courier New" w:hAnsi="Courier New" w:cs="Courier New"/>
          <w:color w:val="E394DC"/>
          <w:sz w:val="18"/>
          <w:szCs w:val="18"/>
          <w:lang w:val="fr-FR"/>
          <w:rPrChange w:id="10419"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10420" w:author="Hayfa ZGAYA-BIAU" w:date="2025-06-12T18:32:00Z" w16du:dateUtc="2025-06-12T16:32:00Z">
            <w:rPr>
              <w:rFonts w:ascii="Courier New" w:eastAsia="Courier New" w:hAnsi="Courier New" w:cs="Courier New"/>
              <w:color w:val="E394DC"/>
              <w:sz w:val="18"/>
              <w:szCs w:val="18"/>
            </w:rPr>
          </w:rPrChange>
        </w:rPr>
        <w:t xml:space="preserve"> class indices to </w:t>
      </w:r>
      <w:proofErr w:type="spellStart"/>
      <w:r w:rsidRPr="008F3D9F">
        <w:rPr>
          <w:rFonts w:ascii="Courier New" w:eastAsia="Courier New" w:hAnsi="Courier New" w:cs="Courier New"/>
          <w:color w:val="E394DC"/>
          <w:sz w:val="18"/>
          <w:szCs w:val="18"/>
          <w:lang w:val="fr-FR"/>
          <w:rPrChange w:id="10421" w:author="Hayfa ZGAYA-BIAU" w:date="2025-06-12T18:32:00Z" w16du:dateUtc="2025-06-12T16:32:00Z">
            <w:rPr>
              <w:rFonts w:ascii="Courier New" w:eastAsia="Courier New" w:hAnsi="Courier New" w:cs="Courier New"/>
              <w:color w:val="E394DC"/>
              <w:sz w:val="18"/>
              <w:szCs w:val="18"/>
            </w:rPr>
          </w:rPrChange>
        </w:rPr>
        <w:t>text</w:t>
      </w:r>
      <w:proofErr w:type="spellEnd"/>
      <w:r w:rsidRPr="008F3D9F">
        <w:rPr>
          <w:rFonts w:ascii="Courier New" w:eastAsia="Courier New" w:hAnsi="Courier New" w:cs="Courier New"/>
          <w:color w:val="E394DC"/>
          <w:sz w:val="18"/>
          <w:szCs w:val="18"/>
          <w:lang w:val="fr-FR"/>
          <w:rPrChange w:id="10422" w:author="Hayfa ZGAYA-BIAU" w:date="2025-06-12T18:32:00Z" w16du:dateUtc="2025-06-12T16:32:00Z">
            <w:rPr>
              <w:rFonts w:ascii="Courier New" w:eastAsia="Courier New" w:hAnsi="Courier New" w:cs="Courier New"/>
              <w:color w:val="E394DC"/>
              <w:sz w:val="18"/>
              <w:szCs w:val="18"/>
            </w:rPr>
          </w:rPrChange>
        </w:rPr>
        <w:t>.</w:t>
      </w:r>
    </w:p>
    <w:p w14:paraId="2FE8E6C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423" w:author="Hayfa ZGAYA-BIAU" w:date="2025-06-12T18:32:00Z" w16du:dateUtc="2025-06-12T16:32:00Z">
            <w:rPr>
              <w:rFonts w:ascii="Courier New" w:eastAsia="Courier New" w:hAnsi="Courier New" w:cs="Courier New"/>
              <w:color w:val="D8DEE9"/>
              <w:sz w:val="18"/>
              <w:szCs w:val="18"/>
            </w:rPr>
          </w:rPrChange>
        </w:rPr>
      </w:pPr>
    </w:p>
    <w:p w14:paraId="14EAA1F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2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25"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0426" w:author="Hayfa ZGAYA-BIAU" w:date="2025-06-12T18:32:00Z" w16du:dateUtc="2025-06-12T16:32:00Z">
            <w:rPr>
              <w:rFonts w:ascii="Courier New" w:eastAsia="Courier New" w:hAnsi="Courier New" w:cs="Courier New"/>
              <w:color w:val="E394DC"/>
              <w:sz w:val="18"/>
              <w:szCs w:val="18"/>
            </w:rPr>
          </w:rPrChange>
        </w:rPr>
        <w:t>Args:</w:t>
      </w:r>
      <w:proofErr w:type="gramEnd"/>
    </w:p>
    <w:p w14:paraId="085508C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2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28"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429" w:author="Hayfa ZGAYA-BIAU" w:date="2025-06-12T18:32:00Z" w16du:dateUtc="2025-06-12T16:32:00Z">
            <w:rPr>
              <w:rFonts w:ascii="Courier New" w:eastAsia="Courier New" w:hAnsi="Courier New" w:cs="Courier New"/>
              <w:color w:val="E394DC"/>
              <w:sz w:val="18"/>
              <w:szCs w:val="18"/>
            </w:rPr>
          </w:rPrChange>
        </w:rPr>
        <w:t>label</w:t>
      </w:r>
      <w:proofErr w:type="gramEnd"/>
      <w:r w:rsidRPr="008F3D9F">
        <w:rPr>
          <w:rFonts w:ascii="Courier New" w:eastAsia="Courier New" w:hAnsi="Courier New" w:cs="Courier New"/>
          <w:color w:val="E394DC"/>
          <w:sz w:val="18"/>
          <w:szCs w:val="18"/>
          <w:lang w:val="fr-FR"/>
          <w:rPrChange w:id="10430" w:author="Hayfa ZGAYA-BIAU" w:date="2025-06-12T18:32:00Z" w16du:dateUtc="2025-06-12T16:32:00Z">
            <w:rPr>
              <w:rFonts w:ascii="Courier New" w:eastAsia="Courier New" w:hAnsi="Courier New" w:cs="Courier New"/>
              <w:color w:val="E394DC"/>
              <w:sz w:val="18"/>
              <w:szCs w:val="18"/>
            </w:rPr>
          </w:rPrChange>
        </w:rPr>
        <w:t>_map</w:t>
      </w:r>
      <w:proofErr w:type="spellEnd"/>
      <w:r w:rsidRPr="008F3D9F">
        <w:rPr>
          <w:rFonts w:ascii="Courier New" w:eastAsia="Courier New" w:hAnsi="Courier New" w:cs="Courier New"/>
          <w:color w:val="E394DC"/>
          <w:sz w:val="18"/>
          <w:szCs w:val="18"/>
          <w:lang w:val="fr-FR"/>
          <w:rPrChange w:id="10431" w:author="Hayfa ZGAYA-BIAU" w:date="2025-06-12T18:32:00Z" w16du:dateUtc="2025-06-12T16:32:00Z">
            <w:rPr>
              <w:rFonts w:ascii="Courier New" w:eastAsia="Courier New" w:hAnsi="Courier New" w:cs="Courier New"/>
              <w:color w:val="E394DC"/>
              <w:sz w:val="18"/>
              <w:szCs w:val="18"/>
            </w:rPr>
          </w:rPrChange>
        </w:rPr>
        <w:t xml:space="preserve"> (dict</w:t>
      </w:r>
      <w:proofErr w:type="gramStart"/>
      <w:r w:rsidRPr="008F3D9F">
        <w:rPr>
          <w:rFonts w:ascii="Courier New" w:eastAsia="Courier New" w:hAnsi="Courier New" w:cs="Courier New"/>
          <w:color w:val="E394DC"/>
          <w:sz w:val="18"/>
          <w:szCs w:val="18"/>
          <w:lang w:val="fr-FR"/>
          <w:rPrChange w:id="1043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433" w:author="Hayfa ZGAYA-BIAU" w:date="2025-06-12T18:32:00Z" w16du:dateUtc="2025-06-12T16:32:00Z">
            <w:rPr>
              <w:rFonts w:ascii="Courier New" w:eastAsia="Courier New" w:hAnsi="Courier New" w:cs="Courier New"/>
              <w:color w:val="E394DC"/>
              <w:sz w:val="18"/>
              <w:szCs w:val="18"/>
            </w:rPr>
          </w:rPrChange>
        </w:rPr>
        <w:t xml:space="preserve"> Mapping </w:t>
      </w:r>
      <w:proofErr w:type="spellStart"/>
      <w:r w:rsidRPr="008F3D9F">
        <w:rPr>
          <w:rFonts w:ascii="Courier New" w:eastAsia="Courier New" w:hAnsi="Courier New" w:cs="Courier New"/>
          <w:color w:val="E394DC"/>
          <w:sz w:val="18"/>
          <w:szCs w:val="18"/>
          <w:lang w:val="fr-FR"/>
          <w:rPrChange w:id="10434"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10435" w:author="Hayfa ZGAYA-BIAU" w:date="2025-06-12T18:32:00Z" w16du:dateUtc="2025-06-12T16:32:00Z">
            <w:rPr>
              <w:rFonts w:ascii="Courier New" w:eastAsia="Courier New" w:hAnsi="Courier New" w:cs="Courier New"/>
              <w:color w:val="E394DC"/>
              <w:sz w:val="18"/>
              <w:szCs w:val="18"/>
            </w:rPr>
          </w:rPrChange>
        </w:rPr>
        <w:t xml:space="preserve"> class </w:t>
      </w:r>
      <w:proofErr w:type="spellStart"/>
      <w:r w:rsidRPr="008F3D9F">
        <w:rPr>
          <w:rFonts w:ascii="Courier New" w:eastAsia="Courier New" w:hAnsi="Courier New" w:cs="Courier New"/>
          <w:color w:val="E394DC"/>
          <w:sz w:val="18"/>
          <w:szCs w:val="18"/>
          <w:lang w:val="fr-FR"/>
          <w:rPrChange w:id="10436" w:author="Hayfa ZGAYA-BIAU" w:date="2025-06-12T18:32:00Z" w16du:dateUtc="2025-06-12T16:32:00Z">
            <w:rPr>
              <w:rFonts w:ascii="Courier New" w:eastAsia="Courier New" w:hAnsi="Courier New" w:cs="Courier New"/>
              <w:color w:val="E394DC"/>
              <w:sz w:val="18"/>
              <w:szCs w:val="18"/>
            </w:rPr>
          </w:rPrChange>
        </w:rPr>
        <w:t>names</w:t>
      </w:r>
      <w:proofErr w:type="spellEnd"/>
      <w:r w:rsidRPr="008F3D9F">
        <w:rPr>
          <w:rFonts w:ascii="Courier New" w:eastAsia="Courier New" w:hAnsi="Courier New" w:cs="Courier New"/>
          <w:color w:val="E394DC"/>
          <w:sz w:val="18"/>
          <w:szCs w:val="18"/>
          <w:lang w:val="fr-FR"/>
          <w:rPrChange w:id="10437" w:author="Hayfa ZGAYA-BIAU" w:date="2025-06-12T18:32:00Z" w16du:dateUtc="2025-06-12T16:32:00Z">
            <w:rPr>
              <w:rFonts w:ascii="Courier New" w:eastAsia="Courier New" w:hAnsi="Courier New" w:cs="Courier New"/>
              <w:color w:val="E394DC"/>
              <w:sz w:val="18"/>
              <w:szCs w:val="18"/>
            </w:rPr>
          </w:rPrChange>
        </w:rPr>
        <w:t xml:space="preserve"> to indices.</w:t>
      </w:r>
    </w:p>
    <w:p w14:paraId="413E980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438" w:author="Hayfa ZGAYA-BIAU" w:date="2025-06-12T18:32:00Z" w16du:dateUtc="2025-06-12T16:32:00Z">
            <w:rPr>
              <w:rFonts w:ascii="Courier New" w:eastAsia="Courier New" w:hAnsi="Courier New" w:cs="Courier New"/>
              <w:color w:val="D8DEE9"/>
              <w:sz w:val="18"/>
              <w:szCs w:val="18"/>
            </w:rPr>
          </w:rPrChange>
        </w:rPr>
      </w:pPr>
    </w:p>
    <w:p w14:paraId="195B274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3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4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441"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10442" w:author="Hayfa ZGAYA-BIAU" w:date="2025-06-12T18:32:00Z" w16du:dateUtc="2025-06-12T16:32:00Z">
            <w:rPr>
              <w:rFonts w:ascii="Courier New" w:eastAsia="Courier New" w:hAnsi="Courier New" w:cs="Courier New"/>
              <w:color w:val="E394DC"/>
              <w:sz w:val="18"/>
              <w:szCs w:val="18"/>
            </w:rPr>
          </w:rPrChange>
        </w:rPr>
        <w:t>:</w:t>
      </w:r>
      <w:proofErr w:type="gramEnd"/>
    </w:p>
    <w:p w14:paraId="58FF77E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4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44"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0445" w:author="Hayfa ZGAYA-BIAU" w:date="2025-06-12T18:32:00Z" w16du:dateUtc="2025-06-12T16:32:00Z">
            <w:rPr>
              <w:rFonts w:ascii="Courier New" w:eastAsia="Courier New" w:hAnsi="Courier New" w:cs="Courier New"/>
              <w:color w:val="E394DC"/>
              <w:sz w:val="18"/>
              <w:szCs w:val="18"/>
            </w:rPr>
          </w:rPrChange>
        </w:rPr>
        <w:t>dict:</w:t>
      </w:r>
      <w:proofErr w:type="gramEnd"/>
      <w:r w:rsidRPr="008F3D9F">
        <w:rPr>
          <w:rFonts w:ascii="Courier New" w:eastAsia="Courier New" w:hAnsi="Courier New" w:cs="Courier New"/>
          <w:color w:val="E394DC"/>
          <w:sz w:val="18"/>
          <w:szCs w:val="18"/>
          <w:lang w:val="fr-FR"/>
          <w:rPrChange w:id="10446" w:author="Hayfa ZGAYA-BIAU" w:date="2025-06-12T18:32:00Z" w16du:dateUtc="2025-06-12T16:32:00Z">
            <w:rPr>
              <w:rFonts w:ascii="Courier New" w:eastAsia="Courier New" w:hAnsi="Courier New" w:cs="Courier New"/>
              <w:color w:val="E394DC"/>
              <w:sz w:val="18"/>
              <w:szCs w:val="18"/>
            </w:rPr>
          </w:rPrChange>
        </w:rPr>
        <w:t xml:space="preserve"> Mapping </w:t>
      </w:r>
      <w:proofErr w:type="spellStart"/>
      <w:r w:rsidRPr="008F3D9F">
        <w:rPr>
          <w:rFonts w:ascii="Courier New" w:eastAsia="Courier New" w:hAnsi="Courier New" w:cs="Courier New"/>
          <w:color w:val="E394DC"/>
          <w:sz w:val="18"/>
          <w:szCs w:val="18"/>
          <w:lang w:val="fr-FR"/>
          <w:rPrChange w:id="10447"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10448" w:author="Hayfa ZGAYA-BIAU" w:date="2025-06-12T18:32:00Z" w16du:dateUtc="2025-06-12T16:32:00Z">
            <w:rPr>
              <w:rFonts w:ascii="Courier New" w:eastAsia="Courier New" w:hAnsi="Courier New" w:cs="Courier New"/>
              <w:color w:val="E394DC"/>
              <w:sz w:val="18"/>
              <w:szCs w:val="18"/>
            </w:rPr>
          </w:rPrChange>
        </w:rPr>
        <w:t xml:space="preserve"> indices to </w:t>
      </w:r>
      <w:proofErr w:type="spellStart"/>
      <w:r w:rsidRPr="008F3D9F">
        <w:rPr>
          <w:rFonts w:ascii="Courier New" w:eastAsia="Courier New" w:hAnsi="Courier New" w:cs="Courier New"/>
          <w:color w:val="E394DC"/>
          <w:sz w:val="18"/>
          <w:szCs w:val="18"/>
          <w:lang w:val="fr-FR"/>
          <w:rPrChange w:id="10449" w:author="Hayfa ZGAYA-BIAU" w:date="2025-06-12T18:32:00Z" w16du:dateUtc="2025-06-12T16:32:00Z">
            <w:rPr>
              <w:rFonts w:ascii="Courier New" w:eastAsia="Courier New" w:hAnsi="Courier New" w:cs="Courier New"/>
              <w:color w:val="E394DC"/>
              <w:sz w:val="18"/>
              <w:szCs w:val="18"/>
            </w:rPr>
          </w:rPrChange>
        </w:rPr>
        <w:t>text</w:t>
      </w:r>
      <w:proofErr w:type="spellEnd"/>
      <w:r w:rsidRPr="008F3D9F">
        <w:rPr>
          <w:rFonts w:ascii="Courier New" w:eastAsia="Courier New" w:hAnsi="Courier New" w:cs="Courier New"/>
          <w:color w:val="E394DC"/>
          <w:sz w:val="18"/>
          <w:szCs w:val="18"/>
          <w:lang w:val="fr-FR"/>
          <w:rPrChange w:id="10450" w:author="Hayfa ZGAYA-BIAU" w:date="2025-06-12T18:32:00Z" w16du:dateUtc="2025-06-12T16:32:00Z">
            <w:rPr>
              <w:rFonts w:ascii="Courier New" w:eastAsia="Courier New" w:hAnsi="Courier New" w:cs="Courier New"/>
              <w:color w:val="E394DC"/>
              <w:sz w:val="18"/>
              <w:szCs w:val="18"/>
            </w:rPr>
          </w:rPrChange>
        </w:rPr>
        <w:t xml:space="preserve"> descriptions.</w:t>
      </w:r>
    </w:p>
    <w:p w14:paraId="5BA6FAC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45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452" w:author="Hayfa ZGAYA-BIAU" w:date="2025-06-12T18:32:00Z" w16du:dateUtc="2025-06-12T16:32:00Z">
            <w:rPr>
              <w:rFonts w:ascii="Courier New" w:eastAsia="Courier New" w:hAnsi="Courier New" w:cs="Courier New"/>
              <w:color w:val="E394DC"/>
              <w:sz w:val="18"/>
              <w:szCs w:val="18"/>
            </w:rPr>
          </w:rPrChange>
        </w:rPr>
        <w:t xml:space="preserve">   """</w:t>
      </w:r>
    </w:p>
    <w:p w14:paraId="2FF0ABA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45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45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455" w:author="Hayfa ZGAYA-BIAU" w:date="2025-06-12T18:32:00Z" w16du:dateUtc="2025-06-12T16:32:00Z">
            <w:rPr>
              <w:rFonts w:ascii="Courier New" w:eastAsia="Courier New" w:hAnsi="Courier New" w:cs="Courier New"/>
              <w:color w:val="94C1FA"/>
              <w:sz w:val="18"/>
              <w:szCs w:val="18"/>
            </w:rPr>
          </w:rPrChange>
        </w:rPr>
        <w:t>movement</w:t>
      </w:r>
      <w:proofErr w:type="gramEnd"/>
      <w:r w:rsidRPr="008F3D9F">
        <w:rPr>
          <w:rFonts w:ascii="Courier New" w:eastAsia="Courier New" w:hAnsi="Courier New" w:cs="Courier New"/>
          <w:color w:val="94C1FA"/>
          <w:sz w:val="18"/>
          <w:szCs w:val="18"/>
          <w:lang w:val="fr-FR"/>
          <w:rPrChange w:id="10456" w:author="Hayfa ZGAYA-BIAU" w:date="2025-06-12T18:32:00Z" w16du:dateUtc="2025-06-12T16:32:00Z">
            <w:rPr>
              <w:rFonts w:ascii="Courier New" w:eastAsia="Courier New" w:hAnsi="Courier New" w:cs="Courier New"/>
              <w:color w:val="94C1FA"/>
              <w:sz w:val="18"/>
              <w:szCs w:val="18"/>
            </w:rPr>
          </w:rPrChange>
        </w:rPr>
        <w:t>_to_text_map</w:t>
      </w:r>
      <w:proofErr w:type="spellEnd"/>
      <w:r w:rsidRPr="008F3D9F">
        <w:rPr>
          <w:rFonts w:ascii="Courier New" w:eastAsia="Courier New" w:hAnsi="Courier New" w:cs="Courier New"/>
          <w:color w:val="D8DEE9"/>
          <w:sz w:val="18"/>
          <w:szCs w:val="18"/>
          <w:lang w:val="fr-FR"/>
          <w:rPrChange w:id="104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4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459" w:author="Hayfa ZGAYA-BIAU" w:date="2025-06-12T18:32:00Z" w16du:dateUtc="2025-06-12T16:32:00Z">
            <w:rPr>
              <w:rFonts w:ascii="Courier New" w:eastAsia="Courier New" w:hAnsi="Courier New" w:cs="Courier New"/>
              <w:color w:val="D8DEE9"/>
              <w:sz w:val="18"/>
              <w:szCs w:val="18"/>
            </w:rPr>
          </w:rPrChange>
        </w:rPr>
        <w:t xml:space="preserve"> {</w:t>
      </w:r>
    </w:p>
    <w:p w14:paraId="3EF5A79E"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46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461" w:author="Hayfa ZGAYA-BIAU" w:date="2025-06-12T18:32:00Z" w16du:dateUtc="2025-06-12T16:32:00Z">
            <w:rPr>
              <w:rFonts w:ascii="Courier New" w:eastAsia="Courier New" w:hAnsi="Courier New" w:cs="Courier New"/>
              <w:color w:val="D8DEE9"/>
              <w:sz w:val="18"/>
              <w:szCs w:val="18"/>
            </w:rPr>
          </w:rPrChange>
        </w:rPr>
        <w:lastRenderedPageBreak/>
        <w:t xml:space="preserve">       </w:t>
      </w:r>
      <w:r w:rsidRPr="008F3D9F">
        <w:rPr>
          <w:rFonts w:ascii="Courier New" w:eastAsia="Courier New" w:hAnsi="Courier New" w:cs="Courier New"/>
          <w:color w:val="E394DC"/>
          <w:sz w:val="18"/>
          <w:szCs w:val="18"/>
          <w:lang w:val="fr-FR"/>
          <w:rPrChange w:id="1046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63" w:author="Hayfa ZGAYA-BIAU" w:date="2025-06-12T18:32:00Z" w16du:dateUtc="2025-06-12T16:32:00Z">
            <w:rPr>
              <w:rFonts w:ascii="Courier New" w:eastAsia="Courier New" w:hAnsi="Courier New" w:cs="Courier New"/>
              <w:color w:val="E394DC"/>
              <w:sz w:val="18"/>
              <w:szCs w:val="18"/>
            </w:rPr>
          </w:rPrChange>
        </w:rPr>
        <w:t>upward_eyebrow</w:t>
      </w:r>
      <w:proofErr w:type="spellEnd"/>
      <w:proofErr w:type="gramStart"/>
      <w:r w:rsidRPr="008F3D9F">
        <w:rPr>
          <w:rFonts w:ascii="Courier New" w:eastAsia="Courier New" w:hAnsi="Courier New" w:cs="Courier New"/>
          <w:color w:val="E394DC"/>
          <w:sz w:val="18"/>
          <w:szCs w:val="18"/>
          <w:lang w:val="fr-FR"/>
          <w:rPrChange w:id="1046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0465"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104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6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68" w:author="Hayfa ZGAYA-BIAU" w:date="2025-06-12T18:32:00Z" w16du:dateUtc="2025-06-12T16:32:00Z">
            <w:rPr>
              <w:rFonts w:ascii="Courier New" w:eastAsia="Courier New" w:hAnsi="Courier New" w:cs="Courier New"/>
              <w:color w:val="E394DC"/>
              <w:sz w:val="18"/>
              <w:szCs w:val="18"/>
            </w:rPr>
          </w:rPrChange>
        </w:rPr>
        <w:t>Eyebrow</w:t>
      </w:r>
      <w:proofErr w:type="spellEnd"/>
      <w:r w:rsidRPr="008F3D9F">
        <w:rPr>
          <w:rFonts w:ascii="Courier New" w:eastAsia="Courier New" w:hAnsi="Courier New" w:cs="Courier New"/>
          <w:color w:val="E394DC"/>
          <w:sz w:val="18"/>
          <w:szCs w:val="18"/>
          <w:lang w:val="fr-FR"/>
          <w:rPrChange w:id="1046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470" w:author="Hayfa ZGAYA-BIAU" w:date="2025-06-12T18:32:00Z" w16du:dateUtc="2025-06-12T16:32:00Z">
            <w:rPr>
              <w:rFonts w:ascii="Courier New" w:eastAsia="Courier New" w:hAnsi="Courier New" w:cs="Courier New"/>
              <w:color w:val="E394DC"/>
              <w:sz w:val="18"/>
              <w:szCs w:val="18"/>
            </w:rPr>
          </w:rPrChange>
        </w:rPr>
        <w:t>Raised</w:t>
      </w:r>
      <w:proofErr w:type="spellEnd"/>
      <w:r w:rsidRPr="008F3D9F">
        <w:rPr>
          <w:rFonts w:ascii="Courier New" w:eastAsia="Courier New" w:hAnsi="Courier New" w:cs="Courier New"/>
          <w:color w:val="E394DC"/>
          <w:sz w:val="18"/>
          <w:szCs w:val="18"/>
          <w:lang w:val="fr-FR"/>
          <w:rPrChange w:id="1047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472" w:author="Hayfa ZGAYA-BIAU" w:date="2025-06-12T18:32:00Z" w16du:dateUtc="2025-06-12T16:32:00Z">
            <w:rPr>
              <w:rFonts w:ascii="Courier New" w:eastAsia="Courier New" w:hAnsi="Courier New" w:cs="Courier New"/>
              <w:color w:val="D6D6DD"/>
              <w:sz w:val="18"/>
              <w:szCs w:val="18"/>
            </w:rPr>
          </w:rPrChange>
        </w:rPr>
        <w:t>,</w:t>
      </w:r>
    </w:p>
    <w:p w14:paraId="712C279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47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4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7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76" w:author="Hayfa ZGAYA-BIAU" w:date="2025-06-12T18:32:00Z" w16du:dateUtc="2025-06-12T16:32:00Z">
            <w:rPr>
              <w:rFonts w:ascii="Courier New" w:eastAsia="Courier New" w:hAnsi="Courier New" w:cs="Courier New"/>
              <w:color w:val="E394DC"/>
              <w:sz w:val="18"/>
              <w:szCs w:val="18"/>
            </w:rPr>
          </w:rPrChange>
        </w:rPr>
        <w:t>downward_eyebrow</w:t>
      </w:r>
      <w:proofErr w:type="spellEnd"/>
      <w:proofErr w:type="gramStart"/>
      <w:r w:rsidRPr="008F3D9F">
        <w:rPr>
          <w:rFonts w:ascii="Courier New" w:eastAsia="Courier New" w:hAnsi="Courier New" w:cs="Courier New"/>
          <w:color w:val="E394DC"/>
          <w:sz w:val="18"/>
          <w:szCs w:val="18"/>
          <w:lang w:val="fr-FR"/>
          <w:rPrChange w:id="1047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047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104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8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81" w:author="Hayfa ZGAYA-BIAU" w:date="2025-06-12T18:32:00Z" w16du:dateUtc="2025-06-12T16:32:00Z">
            <w:rPr>
              <w:rFonts w:ascii="Courier New" w:eastAsia="Courier New" w:hAnsi="Courier New" w:cs="Courier New"/>
              <w:color w:val="E394DC"/>
              <w:sz w:val="18"/>
              <w:szCs w:val="18"/>
            </w:rPr>
          </w:rPrChange>
        </w:rPr>
        <w:t>Eyebrow</w:t>
      </w:r>
      <w:proofErr w:type="spellEnd"/>
      <w:r w:rsidRPr="008F3D9F">
        <w:rPr>
          <w:rFonts w:ascii="Courier New" w:eastAsia="Courier New" w:hAnsi="Courier New" w:cs="Courier New"/>
          <w:color w:val="E394DC"/>
          <w:sz w:val="18"/>
          <w:szCs w:val="18"/>
          <w:lang w:val="fr-FR"/>
          <w:rPrChange w:id="1048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483" w:author="Hayfa ZGAYA-BIAU" w:date="2025-06-12T18:32:00Z" w16du:dateUtc="2025-06-12T16:32:00Z">
            <w:rPr>
              <w:rFonts w:ascii="Courier New" w:eastAsia="Courier New" w:hAnsi="Courier New" w:cs="Courier New"/>
              <w:color w:val="E394DC"/>
              <w:sz w:val="18"/>
              <w:szCs w:val="18"/>
            </w:rPr>
          </w:rPrChange>
        </w:rPr>
        <w:t>Lowered</w:t>
      </w:r>
      <w:proofErr w:type="spellEnd"/>
      <w:r w:rsidRPr="008F3D9F">
        <w:rPr>
          <w:rFonts w:ascii="Courier New" w:eastAsia="Courier New" w:hAnsi="Courier New" w:cs="Courier New"/>
          <w:color w:val="E394DC"/>
          <w:sz w:val="18"/>
          <w:szCs w:val="18"/>
          <w:lang w:val="fr-FR"/>
          <w:rPrChange w:id="1048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485" w:author="Hayfa ZGAYA-BIAU" w:date="2025-06-12T18:32:00Z" w16du:dateUtc="2025-06-12T16:32:00Z">
            <w:rPr>
              <w:rFonts w:ascii="Courier New" w:eastAsia="Courier New" w:hAnsi="Courier New" w:cs="Courier New"/>
              <w:color w:val="D6D6DD"/>
              <w:sz w:val="18"/>
              <w:szCs w:val="18"/>
            </w:rPr>
          </w:rPrChange>
        </w:rPr>
        <w:t>,</w:t>
      </w:r>
    </w:p>
    <w:p w14:paraId="45F7F23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48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4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8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89" w:author="Hayfa ZGAYA-BIAU" w:date="2025-06-12T18:32:00Z" w16du:dateUtc="2025-06-12T16:32:00Z">
            <w:rPr>
              <w:rFonts w:ascii="Courier New" w:eastAsia="Courier New" w:hAnsi="Courier New" w:cs="Courier New"/>
              <w:color w:val="E394DC"/>
              <w:sz w:val="18"/>
              <w:szCs w:val="18"/>
            </w:rPr>
          </w:rPrChange>
        </w:rPr>
        <w:t>left_eye</w:t>
      </w:r>
      <w:proofErr w:type="spellEnd"/>
      <w:proofErr w:type="gramStart"/>
      <w:r w:rsidRPr="008F3D9F">
        <w:rPr>
          <w:rFonts w:ascii="Courier New" w:eastAsia="Courier New" w:hAnsi="Courier New" w:cs="Courier New"/>
          <w:color w:val="E394DC"/>
          <w:sz w:val="18"/>
          <w:szCs w:val="18"/>
          <w:lang w:val="fr-FR"/>
          <w:rPrChange w:id="1049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0491"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1049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49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494" w:author="Hayfa ZGAYA-BIAU" w:date="2025-06-12T18:32:00Z" w16du:dateUtc="2025-06-12T16:32:00Z">
            <w:rPr>
              <w:rFonts w:ascii="Courier New" w:eastAsia="Courier New" w:hAnsi="Courier New" w:cs="Courier New"/>
              <w:color w:val="E394DC"/>
              <w:sz w:val="18"/>
              <w:szCs w:val="18"/>
            </w:rPr>
          </w:rPrChange>
        </w:rPr>
        <w:t>Left</w:t>
      </w:r>
      <w:proofErr w:type="spellEnd"/>
      <w:r w:rsidRPr="008F3D9F">
        <w:rPr>
          <w:rFonts w:ascii="Courier New" w:eastAsia="Courier New" w:hAnsi="Courier New" w:cs="Courier New"/>
          <w:color w:val="E394DC"/>
          <w:sz w:val="18"/>
          <w:szCs w:val="18"/>
          <w:lang w:val="fr-FR"/>
          <w:rPrChange w:id="10495" w:author="Hayfa ZGAYA-BIAU" w:date="2025-06-12T18:32:00Z" w16du:dateUtc="2025-06-12T16:32:00Z">
            <w:rPr>
              <w:rFonts w:ascii="Courier New" w:eastAsia="Courier New" w:hAnsi="Courier New" w:cs="Courier New"/>
              <w:color w:val="E394DC"/>
              <w:sz w:val="18"/>
              <w:szCs w:val="18"/>
            </w:rPr>
          </w:rPrChange>
        </w:rPr>
        <w:t xml:space="preserve"> Eye </w:t>
      </w:r>
      <w:proofErr w:type="spellStart"/>
      <w:r w:rsidRPr="008F3D9F">
        <w:rPr>
          <w:rFonts w:ascii="Courier New" w:eastAsia="Courier New" w:hAnsi="Courier New" w:cs="Courier New"/>
          <w:color w:val="E394DC"/>
          <w:sz w:val="18"/>
          <w:szCs w:val="18"/>
          <w:lang w:val="fr-FR"/>
          <w:rPrChange w:id="10496" w:author="Hayfa ZGAYA-BIAU" w:date="2025-06-12T18:32:00Z" w16du:dateUtc="2025-06-12T16:32:00Z">
            <w:rPr>
              <w:rFonts w:ascii="Courier New" w:eastAsia="Courier New" w:hAnsi="Courier New" w:cs="Courier New"/>
              <w:color w:val="E394DC"/>
              <w:sz w:val="18"/>
              <w:szCs w:val="18"/>
            </w:rPr>
          </w:rPrChange>
        </w:rPr>
        <w:t>Movement</w:t>
      </w:r>
      <w:proofErr w:type="spellEnd"/>
      <w:r w:rsidRPr="008F3D9F">
        <w:rPr>
          <w:rFonts w:ascii="Courier New" w:eastAsia="Courier New" w:hAnsi="Courier New" w:cs="Courier New"/>
          <w:color w:val="E394DC"/>
          <w:sz w:val="18"/>
          <w:szCs w:val="18"/>
          <w:lang w:val="fr-FR"/>
          <w:rPrChange w:id="1049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498" w:author="Hayfa ZGAYA-BIAU" w:date="2025-06-12T18:32:00Z" w16du:dateUtc="2025-06-12T16:32:00Z">
            <w:rPr>
              <w:rFonts w:ascii="Courier New" w:eastAsia="Courier New" w:hAnsi="Courier New" w:cs="Courier New"/>
              <w:color w:val="D6D6DD"/>
              <w:sz w:val="18"/>
              <w:szCs w:val="18"/>
            </w:rPr>
          </w:rPrChange>
        </w:rPr>
        <w:t>,</w:t>
      </w:r>
    </w:p>
    <w:p w14:paraId="54134B4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49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5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50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502" w:author="Hayfa ZGAYA-BIAU" w:date="2025-06-12T18:32:00Z" w16du:dateUtc="2025-06-12T16:32:00Z">
            <w:rPr>
              <w:rFonts w:ascii="Courier New" w:eastAsia="Courier New" w:hAnsi="Courier New" w:cs="Courier New"/>
              <w:color w:val="E394DC"/>
              <w:sz w:val="18"/>
              <w:szCs w:val="18"/>
            </w:rPr>
          </w:rPrChange>
        </w:rPr>
        <w:t>right_eye</w:t>
      </w:r>
      <w:proofErr w:type="spellEnd"/>
      <w:proofErr w:type="gramStart"/>
      <w:r w:rsidRPr="008F3D9F">
        <w:rPr>
          <w:rFonts w:ascii="Courier New" w:eastAsia="Courier New" w:hAnsi="Courier New" w:cs="Courier New"/>
          <w:color w:val="E394DC"/>
          <w:sz w:val="18"/>
          <w:szCs w:val="18"/>
          <w:lang w:val="fr-FR"/>
          <w:rPrChange w:id="1050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0504"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8DEE9"/>
          <w:sz w:val="18"/>
          <w:szCs w:val="18"/>
          <w:lang w:val="fr-FR"/>
          <w:rPrChange w:id="1050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506" w:author="Hayfa ZGAYA-BIAU" w:date="2025-06-12T18:32:00Z" w16du:dateUtc="2025-06-12T16:32:00Z">
            <w:rPr>
              <w:rFonts w:ascii="Courier New" w:eastAsia="Courier New" w:hAnsi="Courier New" w:cs="Courier New"/>
              <w:color w:val="E394DC"/>
              <w:sz w:val="18"/>
              <w:szCs w:val="18"/>
            </w:rPr>
          </w:rPrChange>
        </w:rPr>
        <w:t xml:space="preserve">'Right Eye </w:t>
      </w:r>
      <w:proofErr w:type="spellStart"/>
      <w:r w:rsidRPr="008F3D9F">
        <w:rPr>
          <w:rFonts w:ascii="Courier New" w:eastAsia="Courier New" w:hAnsi="Courier New" w:cs="Courier New"/>
          <w:color w:val="E394DC"/>
          <w:sz w:val="18"/>
          <w:szCs w:val="18"/>
          <w:lang w:val="fr-FR"/>
          <w:rPrChange w:id="10507" w:author="Hayfa ZGAYA-BIAU" w:date="2025-06-12T18:32:00Z" w16du:dateUtc="2025-06-12T16:32:00Z">
            <w:rPr>
              <w:rFonts w:ascii="Courier New" w:eastAsia="Courier New" w:hAnsi="Courier New" w:cs="Courier New"/>
              <w:color w:val="E394DC"/>
              <w:sz w:val="18"/>
              <w:szCs w:val="18"/>
            </w:rPr>
          </w:rPrChange>
        </w:rPr>
        <w:t>Movement</w:t>
      </w:r>
      <w:proofErr w:type="spellEnd"/>
      <w:r w:rsidRPr="008F3D9F">
        <w:rPr>
          <w:rFonts w:ascii="Courier New" w:eastAsia="Courier New" w:hAnsi="Courier New" w:cs="Courier New"/>
          <w:color w:val="E394DC"/>
          <w:sz w:val="18"/>
          <w:szCs w:val="18"/>
          <w:lang w:val="fr-FR"/>
          <w:rPrChange w:id="1050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509" w:author="Hayfa ZGAYA-BIAU" w:date="2025-06-12T18:32:00Z" w16du:dateUtc="2025-06-12T16:32:00Z">
            <w:rPr>
              <w:rFonts w:ascii="Courier New" w:eastAsia="Courier New" w:hAnsi="Courier New" w:cs="Courier New"/>
              <w:color w:val="D6D6DD"/>
              <w:sz w:val="18"/>
              <w:szCs w:val="18"/>
            </w:rPr>
          </w:rPrChange>
        </w:rPr>
        <w:t>,</w:t>
      </w:r>
    </w:p>
    <w:p w14:paraId="033C620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51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5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51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513" w:author="Hayfa ZGAYA-BIAU" w:date="2025-06-12T18:32:00Z" w16du:dateUtc="2025-06-12T16:32:00Z">
            <w:rPr>
              <w:rFonts w:ascii="Courier New" w:eastAsia="Courier New" w:hAnsi="Courier New" w:cs="Courier New"/>
              <w:i/>
              <w:color w:val="FFFFFF"/>
              <w:sz w:val="18"/>
              <w:szCs w:val="18"/>
            </w:rPr>
          </w:rPrChange>
        </w:rPr>
        <w:t>Add</w:t>
      </w:r>
      <w:proofErr w:type="spellEnd"/>
      <w:r w:rsidRPr="008F3D9F">
        <w:rPr>
          <w:rFonts w:ascii="Courier New" w:eastAsia="Courier New" w:hAnsi="Courier New" w:cs="Courier New"/>
          <w:i/>
          <w:color w:val="FFFFFF"/>
          <w:sz w:val="18"/>
          <w:szCs w:val="18"/>
          <w:lang w:val="fr-FR"/>
          <w:rPrChange w:id="10514" w:author="Hayfa ZGAYA-BIAU" w:date="2025-06-12T18:32:00Z" w16du:dateUtc="2025-06-12T16:32:00Z">
            <w:rPr>
              <w:rFonts w:ascii="Courier New" w:eastAsia="Courier New" w:hAnsi="Courier New" w:cs="Courier New"/>
              <w:i/>
              <w:color w:val="FFFFFF"/>
              <w:sz w:val="18"/>
              <w:szCs w:val="18"/>
            </w:rPr>
          </w:rPrChange>
        </w:rPr>
        <w:t xml:space="preserve"> more </w:t>
      </w:r>
      <w:proofErr w:type="spellStart"/>
      <w:r w:rsidRPr="008F3D9F">
        <w:rPr>
          <w:rFonts w:ascii="Courier New" w:eastAsia="Courier New" w:hAnsi="Courier New" w:cs="Courier New"/>
          <w:i/>
          <w:color w:val="FFFFFF"/>
          <w:sz w:val="18"/>
          <w:szCs w:val="18"/>
          <w:lang w:val="fr-FR"/>
          <w:rPrChange w:id="10515" w:author="Hayfa ZGAYA-BIAU" w:date="2025-06-12T18:32:00Z" w16du:dateUtc="2025-06-12T16:32:00Z">
            <w:rPr>
              <w:rFonts w:ascii="Courier New" w:eastAsia="Courier New" w:hAnsi="Courier New" w:cs="Courier New"/>
              <w:i/>
              <w:color w:val="FFFFFF"/>
              <w:sz w:val="18"/>
              <w:szCs w:val="18"/>
            </w:rPr>
          </w:rPrChange>
        </w:rPr>
        <w:t>mappings</w:t>
      </w:r>
      <w:proofErr w:type="spellEnd"/>
      <w:r w:rsidRPr="008F3D9F">
        <w:rPr>
          <w:rFonts w:ascii="Courier New" w:eastAsia="Courier New" w:hAnsi="Courier New" w:cs="Courier New"/>
          <w:i/>
          <w:color w:val="FFFFFF"/>
          <w:sz w:val="18"/>
          <w:szCs w:val="18"/>
          <w:lang w:val="fr-FR"/>
          <w:rPrChange w:id="10516" w:author="Hayfa ZGAYA-BIAU" w:date="2025-06-12T18:32:00Z" w16du:dateUtc="2025-06-12T16:32:00Z">
            <w:rPr>
              <w:rFonts w:ascii="Courier New" w:eastAsia="Courier New" w:hAnsi="Courier New" w:cs="Courier New"/>
              <w:i/>
              <w:color w:val="FFFFFF"/>
              <w:sz w:val="18"/>
              <w:szCs w:val="18"/>
            </w:rPr>
          </w:rPrChange>
        </w:rPr>
        <w:t xml:space="preserve"> as </w:t>
      </w:r>
      <w:proofErr w:type="spellStart"/>
      <w:r w:rsidRPr="008F3D9F">
        <w:rPr>
          <w:rFonts w:ascii="Courier New" w:eastAsia="Courier New" w:hAnsi="Courier New" w:cs="Courier New"/>
          <w:i/>
          <w:color w:val="FFFFFF"/>
          <w:sz w:val="18"/>
          <w:szCs w:val="18"/>
          <w:lang w:val="fr-FR"/>
          <w:rPrChange w:id="10517" w:author="Hayfa ZGAYA-BIAU" w:date="2025-06-12T18:32:00Z" w16du:dateUtc="2025-06-12T16:32:00Z">
            <w:rPr>
              <w:rFonts w:ascii="Courier New" w:eastAsia="Courier New" w:hAnsi="Courier New" w:cs="Courier New"/>
              <w:i/>
              <w:color w:val="FFFFFF"/>
              <w:sz w:val="18"/>
              <w:szCs w:val="18"/>
            </w:rPr>
          </w:rPrChange>
        </w:rPr>
        <w:t>needed</w:t>
      </w:r>
      <w:proofErr w:type="spellEnd"/>
    </w:p>
    <w:p w14:paraId="3E88671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51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519" w:author="Hayfa ZGAYA-BIAU" w:date="2025-06-12T18:32:00Z" w16du:dateUtc="2025-06-12T16:32:00Z">
            <w:rPr>
              <w:rFonts w:ascii="Courier New" w:eastAsia="Courier New" w:hAnsi="Courier New" w:cs="Courier New"/>
              <w:color w:val="D8DEE9"/>
              <w:sz w:val="18"/>
              <w:szCs w:val="18"/>
            </w:rPr>
          </w:rPrChange>
        </w:rPr>
        <w:t xml:space="preserve">   }</w:t>
      </w:r>
    </w:p>
    <w:p w14:paraId="11E826C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520" w:author="Hayfa ZGAYA-BIAU" w:date="2025-06-12T18:32:00Z" w16du:dateUtc="2025-06-12T16:32:00Z">
            <w:rPr>
              <w:rFonts w:ascii="Courier New" w:eastAsia="Courier New" w:hAnsi="Courier New" w:cs="Courier New"/>
              <w:color w:val="D8DEE9"/>
              <w:sz w:val="18"/>
              <w:szCs w:val="18"/>
            </w:rPr>
          </w:rPrChange>
        </w:rPr>
      </w:pPr>
    </w:p>
    <w:p w14:paraId="1224014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52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5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52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524" w:author="Hayfa ZGAYA-BIAU" w:date="2025-06-12T18:32:00Z" w16du:dateUtc="2025-06-12T16:32:00Z">
            <w:rPr>
              <w:rFonts w:ascii="Courier New" w:eastAsia="Courier New" w:hAnsi="Courier New" w:cs="Courier New"/>
              <w:i/>
              <w:color w:val="FFFFFF"/>
              <w:sz w:val="18"/>
              <w:szCs w:val="18"/>
            </w:rPr>
          </w:rPrChange>
        </w:rPr>
        <w:t>Create</w:t>
      </w:r>
      <w:proofErr w:type="spellEnd"/>
      <w:r w:rsidRPr="008F3D9F">
        <w:rPr>
          <w:rFonts w:ascii="Courier New" w:eastAsia="Courier New" w:hAnsi="Courier New" w:cs="Courier New"/>
          <w:i/>
          <w:color w:val="FFFFFF"/>
          <w:sz w:val="18"/>
          <w:szCs w:val="18"/>
          <w:lang w:val="fr-FR"/>
          <w:rPrChange w:id="10525" w:author="Hayfa ZGAYA-BIAU" w:date="2025-06-12T18:32:00Z" w16du:dateUtc="2025-06-12T16:32:00Z">
            <w:rPr>
              <w:rFonts w:ascii="Courier New" w:eastAsia="Courier New" w:hAnsi="Courier New" w:cs="Courier New"/>
              <w:i/>
              <w:color w:val="FFFFFF"/>
              <w:sz w:val="18"/>
              <w:szCs w:val="18"/>
            </w:rPr>
          </w:rPrChange>
        </w:rPr>
        <w:t xml:space="preserve"> index to </w:t>
      </w:r>
      <w:proofErr w:type="spellStart"/>
      <w:r w:rsidRPr="008F3D9F">
        <w:rPr>
          <w:rFonts w:ascii="Courier New" w:eastAsia="Courier New" w:hAnsi="Courier New" w:cs="Courier New"/>
          <w:i/>
          <w:color w:val="FFFFFF"/>
          <w:sz w:val="18"/>
          <w:szCs w:val="18"/>
          <w:lang w:val="fr-FR"/>
          <w:rPrChange w:id="10526" w:author="Hayfa ZGAYA-BIAU" w:date="2025-06-12T18:32:00Z" w16du:dateUtc="2025-06-12T16:32:00Z">
            <w:rPr>
              <w:rFonts w:ascii="Courier New" w:eastAsia="Courier New" w:hAnsi="Courier New" w:cs="Courier New"/>
              <w:i/>
              <w:color w:val="FFFFFF"/>
              <w:sz w:val="18"/>
              <w:szCs w:val="18"/>
            </w:rPr>
          </w:rPrChange>
        </w:rPr>
        <w:t>text</w:t>
      </w:r>
      <w:proofErr w:type="spellEnd"/>
      <w:r w:rsidRPr="008F3D9F">
        <w:rPr>
          <w:rFonts w:ascii="Courier New" w:eastAsia="Courier New" w:hAnsi="Courier New" w:cs="Courier New"/>
          <w:i/>
          <w:color w:val="FFFFFF"/>
          <w:sz w:val="18"/>
          <w:szCs w:val="18"/>
          <w:lang w:val="fr-FR"/>
          <w:rPrChange w:id="10527" w:author="Hayfa ZGAYA-BIAU" w:date="2025-06-12T18:32:00Z" w16du:dateUtc="2025-06-12T16:32:00Z">
            <w:rPr>
              <w:rFonts w:ascii="Courier New" w:eastAsia="Courier New" w:hAnsi="Courier New" w:cs="Courier New"/>
              <w:i/>
              <w:color w:val="FFFFFF"/>
              <w:sz w:val="18"/>
              <w:szCs w:val="18"/>
            </w:rPr>
          </w:rPrChange>
        </w:rPr>
        <w:t xml:space="preserve"> mapping</w:t>
      </w:r>
    </w:p>
    <w:p w14:paraId="0A51ACA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52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52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530" w:author="Hayfa ZGAYA-BIAU" w:date="2025-06-12T18:32:00Z" w16du:dateUtc="2025-06-12T16:32:00Z">
            <w:rPr>
              <w:rFonts w:ascii="Courier New" w:eastAsia="Courier New" w:hAnsi="Courier New" w:cs="Courier New"/>
              <w:color w:val="94C1FA"/>
              <w:sz w:val="18"/>
              <w:szCs w:val="18"/>
            </w:rPr>
          </w:rPrChange>
        </w:rPr>
        <w:t>index</w:t>
      </w:r>
      <w:proofErr w:type="gramEnd"/>
      <w:r w:rsidRPr="008F3D9F">
        <w:rPr>
          <w:rFonts w:ascii="Courier New" w:eastAsia="Courier New" w:hAnsi="Courier New" w:cs="Courier New"/>
          <w:color w:val="94C1FA"/>
          <w:sz w:val="18"/>
          <w:szCs w:val="18"/>
          <w:lang w:val="fr-FR"/>
          <w:rPrChange w:id="10531" w:author="Hayfa ZGAYA-BIAU" w:date="2025-06-12T18:32:00Z" w16du:dateUtc="2025-06-12T16:32:00Z">
            <w:rPr>
              <w:rFonts w:ascii="Courier New" w:eastAsia="Courier New" w:hAnsi="Courier New" w:cs="Courier New"/>
              <w:color w:val="94C1FA"/>
              <w:sz w:val="18"/>
              <w:szCs w:val="18"/>
            </w:rPr>
          </w:rPrChange>
        </w:rPr>
        <w:t>_to_text</w:t>
      </w:r>
      <w:proofErr w:type="spellEnd"/>
      <w:r w:rsidRPr="008F3D9F">
        <w:rPr>
          <w:rFonts w:ascii="Courier New" w:eastAsia="Courier New" w:hAnsi="Courier New" w:cs="Courier New"/>
          <w:color w:val="D8DEE9"/>
          <w:sz w:val="18"/>
          <w:szCs w:val="18"/>
          <w:lang w:val="fr-FR"/>
          <w:rPrChange w:id="105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5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34" w:author="Hayfa ZGAYA-BIAU" w:date="2025-06-12T18:32:00Z" w16du:dateUtc="2025-06-12T16:32:00Z">
            <w:rPr>
              <w:rFonts w:ascii="Courier New" w:eastAsia="Courier New" w:hAnsi="Courier New" w:cs="Courier New"/>
              <w:color w:val="D8DEE9"/>
              <w:sz w:val="18"/>
              <w:szCs w:val="18"/>
            </w:rPr>
          </w:rPrChange>
        </w:rPr>
        <w:t xml:space="preserve"> {}</w:t>
      </w:r>
    </w:p>
    <w:p w14:paraId="7A5859E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53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53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537"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105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539"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105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4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542" w:author="Hayfa ZGAYA-BIAU" w:date="2025-06-12T18:32:00Z" w16du:dateUtc="2025-06-12T16:32:00Z">
            <w:rPr>
              <w:rFonts w:ascii="Courier New" w:eastAsia="Courier New" w:hAnsi="Courier New" w:cs="Courier New"/>
              <w:color w:val="94C1FA"/>
              <w:sz w:val="18"/>
              <w:szCs w:val="18"/>
            </w:rPr>
          </w:rPrChange>
        </w:rPr>
        <w:t>idx</w:t>
      </w:r>
      <w:proofErr w:type="spellEnd"/>
      <w:r w:rsidRPr="008F3D9F">
        <w:rPr>
          <w:rFonts w:ascii="Courier New" w:eastAsia="Courier New" w:hAnsi="Courier New" w:cs="Courier New"/>
          <w:color w:val="D8DEE9"/>
          <w:sz w:val="18"/>
          <w:szCs w:val="18"/>
          <w:lang w:val="fr-FR"/>
          <w:rPrChange w:id="1054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0544"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1054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546" w:author="Hayfa ZGAYA-BIAU" w:date="2025-06-12T18:32:00Z" w16du:dateUtc="2025-06-12T16:32:00Z">
            <w:rPr>
              <w:rFonts w:ascii="Courier New" w:eastAsia="Courier New" w:hAnsi="Courier New" w:cs="Courier New"/>
              <w:i/>
              <w:color w:val="D6D6DD"/>
              <w:sz w:val="18"/>
              <w:szCs w:val="18"/>
            </w:rPr>
          </w:rPrChange>
        </w:rPr>
        <w:t>label_</w:t>
      </w:r>
      <w:proofErr w:type="gramStart"/>
      <w:r w:rsidRPr="008F3D9F">
        <w:rPr>
          <w:rFonts w:ascii="Courier New" w:eastAsia="Courier New" w:hAnsi="Courier New" w:cs="Courier New"/>
          <w:i/>
          <w:color w:val="D6D6DD"/>
          <w:sz w:val="18"/>
          <w:szCs w:val="18"/>
          <w:lang w:val="fr-FR"/>
          <w:rPrChange w:id="10547" w:author="Hayfa ZGAYA-BIAU" w:date="2025-06-12T18:32:00Z" w16du:dateUtc="2025-06-12T16:32:00Z">
            <w:rPr>
              <w:rFonts w:ascii="Courier New" w:eastAsia="Courier New" w:hAnsi="Courier New" w:cs="Courier New"/>
              <w:i/>
              <w:color w:val="D6D6DD"/>
              <w:sz w:val="18"/>
              <w:szCs w:val="18"/>
            </w:rPr>
          </w:rPrChange>
        </w:rPr>
        <w:t>map</w:t>
      </w:r>
      <w:r w:rsidRPr="008F3D9F">
        <w:rPr>
          <w:rFonts w:ascii="Courier New" w:eastAsia="Courier New" w:hAnsi="Courier New" w:cs="Courier New"/>
          <w:color w:val="D6D6DD"/>
          <w:sz w:val="18"/>
          <w:szCs w:val="18"/>
          <w:lang w:val="fr-FR"/>
          <w:rPrChange w:id="105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0549" w:author="Hayfa ZGAYA-BIAU" w:date="2025-06-12T18:32:00Z" w16du:dateUtc="2025-06-12T16:32:00Z">
            <w:rPr>
              <w:rFonts w:ascii="Courier New" w:eastAsia="Courier New" w:hAnsi="Courier New" w:cs="Courier New"/>
              <w:color w:val="AAA0FA"/>
              <w:sz w:val="18"/>
              <w:szCs w:val="18"/>
            </w:rPr>
          </w:rPrChange>
        </w:rPr>
        <w:t>items</w:t>
      </w:r>
      <w:proofErr w:type="spellEnd"/>
      <w:proofErr w:type="gramEnd"/>
      <w:r w:rsidRPr="008F3D9F">
        <w:rPr>
          <w:rFonts w:ascii="Courier New" w:eastAsia="Courier New" w:hAnsi="Courier New" w:cs="Courier New"/>
          <w:color w:val="D6D6DD"/>
          <w:sz w:val="18"/>
          <w:szCs w:val="18"/>
          <w:lang w:val="fr-FR"/>
          <w:rPrChange w:id="1055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6D6DD"/>
          <w:sz w:val="18"/>
          <w:szCs w:val="18"/>
          <w:lang w:val="fr-FR"/>
          <w:rPrChange w:id="105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52" w:author="Hayfa ZGAYA-BIAU" w:date="2025-06-12T18:32:00Z" w16du:dateUtc="2025-06-12T16:32:00Z">
            <w:rPr>
              <w:rFonts w:ascii="Courier New" w:eastAsia="Courier New" w:hAnsi="Courier New" w:cs="Courier New"/>
              <w:color w:val="D8DEE9"/>
              <w:sz w:val="18"/>
              <w:szCs w:val="18"/>
            </w:rPr>
          </w:rPrChange>
        </w:rPr>
        <w:t>:</w:t>
      </w:r>
      <w:proofErr w:type="gramEnd"/>
    </w:p>
    <w:p w14:paraId="2A7ED73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55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55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555" w:author="Hayfa ZGAYA-BIAU" w:date="2025-06-12T18:32:00Z" w16du:dateUtc="2025-06-12T16:32:00Z">
            <w:rPr>
              <w:rFonts w:ascii="Courier New" w:eastAsia="Courier New" w:hAnsi="Courier New" w:cs="Courier New"/>
              <w:color w:val="94C1FA"/>
              <w:sz w:val="18"/>
              <w:szCs w:val="18"/>
            </w:rPr>
          </w:rPrChange>
        </w:rPr>
        <w:t>text</w:t>
      </w:r>
      <w:proofErr w:type="spellEnd"/>
      <w:proofErr w:type="gramEnd"/>
      <w:r w:rsidRPr="008F3D9F">
        <w:rPr>
          <w:rFonts w:ascii="Courier New" w:eastAsia="Courier New" w:hAnsi="Courier New" w:cs="Courier New"/>
          <w:color w:val="D8DEE9"/>
          <w:sz w:val="18"/>
          <w:szCs w:val="18"/>
          <w:lang w:val="fr-FR"/>
          <w:rPrChange w:id="105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5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5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559" w:author="Hayfa ZGAYA-BIAU" w:date="2025-06-12T18:32:00Z" w16du:dateUtc="2025-06-12T16:32:00Z">
            <w:rPr>
              <w:rFonts w:ascii="Courier New" w:eastAsia="Courier New" w:hAnsi="Courier New" w:cs="Courier New"/>
              <w:color w:val="94C1FA"/>
              <w:sz w:val="18"/>
              <w:szCs w:val="18"/>
            </w:rPr>
          </w:rPrChange>
        </w:rPr>
        <w:t>movement_to_text_map</w:t>
      </w:r>
      <w:r w:rsidRPr="008F3D9F">
        <w:rPr>
          <w:rFonts w:ascii="Courier New" w:eastAsia="Courier New" w:hAnsi="Courier New" w:cs="Courier New"/>
          <w:color w:val="D6D6DD"/>
          <w:sz w:val="18"/>
          <w:szCs w:val="18"/>
          <w:lang w:val="fr-FR"/>
          <w:rPrChange w:id="105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561" w:author="Hayfa ZGAYA-BIAU" w:date="2025-06-12T18:32:00Z" w16du:dateUtc="2025-06-12T16:32:00Z">
            <w:rPr>
              <w:rFonts w:ascii="Courier New" w:eastAsia="Courier New" w:hAnsi="Courier New" w:cs="Courier New"/>
              <w:color w:val="EBC88D"/>
              <w:sz w:val="18"/>
              <w:szCs w:val="18"/>
            </w:rPr>
          </w:rPrChange>
        </w:rPr>
        <w:t>get</w:t>
      </w:r>
      <w:proofErr w:type="spellEnd"/>
      <w:r w:rsidRPr="008F3D9F">
        <w:rPr>
          <w:rFonts w:ascii="Courier New" w:eastAsia="Courier New" w:hAnsi="Courier New" w:cs="Courier New"/>
          <w:color w:val="D6D6DD"/>
          <w:sz w:val="18"/>
          <w:szCs w:val="18"/>
          <w:lang w:val="fr-FR"/>
          <w:rPrChange w:id="1056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10563"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105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566" w:author="Hayfa ZGAYA-BIAU" w:date="2025-06-12T18:32:00Z" w16du:dateUtc="2025-06-12T16:32:00Z">
            <w:rPr>
              <w:rFonts w:ascii="Courier New" w:eastAsia="Courier New" w:hAnsi="Courier New" w:cs="Courier New"/>
              <w:color w:val="94C1FA"/>
              <w:sz w:val="18"/>
              <w:szCs w:val="18"/>
            </w:rPr>
          </w:rPrChange>
        </w:rPr>
        <w:t>cls</w:t>
      </w:r>
      <w:proofErr w:type="spellEnd"/>
      <w:r w:rsidRPr="008F3D9F">
        <w:rPr>
          <w:rFonts w:ascii="Courier New" w:eastAsia="Courier New" w:hAnsi="Courier New" w:cs="Courier New"/>
          <w:color w:val="D6D6DD"/>
          <w:sz w:val="18"/>
          <w:szCs w:val="18"/>
          <w:lang w:val="fr-FR"/>
          <w:rPrChange w:id="10567" w:author="Hayfa ZGAYA-BIAU" w:date="2025-06-12T18:32:00Z" w16du:dateUtc="2025-06-12T16:32:00Z">
            <w:rPr>
              <w:rFonts w:ascii="Courier New" w:eastAsia="Courier New" w:hAnsi="Courier New" w:cs="Courier New"/>
              <w:color w:val="D6D6DD"/>
              <w:sz w:val="18"/>
              <w:szCs w:val="18"/>
            </w:rPr>
          </w:rPrChange>
        </w:rPr>
        <w:t>)</w:t>
      </w:r>
    </w:p>
    <w:p w14:paraId="5F12B457"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10568"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105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570" w:author="Hayfa ZGAYA-BIAU" w:date="2025-06-12T18:32:00Z" w16du:dateUtc="2025-06-12T16:32:00Z">
            <w:rPr>
              <w:rFonts w:ascii="Courier New" w:eastAsia="Courier New" w:hAnsi="Courier New" w:cs="Courier New"/>
              <w:color w:val="94C1FA"/>
              <w:sz w:val="18"/>
              <w:szCs w:val="18"/>
            </w:rPr>
          </w:rPrChange>
        </w:rPr>
        <w:t>index</w:t>
      </w:r>
      <w:proofErr w:type="gramEnd"/>
      <w:r w:rsidRPr="008F3D9F">
        <w:rPr>
          <w:rFonts w:ascii="Courier New" w:eastAsia="Courier New" w:hAnsi="Courier New" w:cs="Courier New"/>
          <w:color w:val="94C1FA"/>
          <w:sz w:val="18"/>
          <w:szCs w:val="18"/>
          <w:lang w:val="fr-FR"/>
          <w:rPrChange w:id="10571" w:author="Hayfa ZGAYA-BIAU" w:date="2025-06-12T18:32:00Z" w16du:dateUtc="2025-06-12T16:32:00Z">
            <w:rPr>
              <w:rFonts w:ascii="Courier New" w:eastAsia="Courier New" w:hAnsi="Courier New" w:cs="Courier New"/>
              <w:color w:val="94C1FA"/>
              <w:sz w:val="18"/>
              <w:szCs w:val="18"/>
            </w:rPr>
          </w:rPrChange>
        </w:rPr>
        <w:t>_to_text</w:t>
      </w:r>
      <w:proofErr w:type="spellEnd"/>
      <w:r w:rsidRPr="008F3D9F">
        <w:rPr>
          <w:rFonts w:ascii="Courier New" w:eastAsia="Courier New" w:hAnsi="Courier New" w:cs="Courier New"/>
          <w:color w:val="D6D6DD"/>
          <w:sz w:val="18"/>
          <w:szCs w:val="18"/>
          <w:lang w:val="fr-FR"/>
          <w:rPrChange w:id="1057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573" w:author="Hayfa ZGAYA-BIAU" w:date="2025-06-12T18:32:00Z" w16du:dateUtc="2025-06-12T16:32:00Z">
            <w:rPr>
              <w:rFonts w:ascii="Courier New" w:eastAsia="Courier New" w:hAnsi="Courier New" w:cs="Courier New"/>
              <w:color w:val="94C1FA"/>
              <w:sz w:val="18"/>
              <w:szCs w:val="18"/>
            </w:rPr>
          </w:rPrChange>
        </w:rPr>
        <w:t>idx</w:t>
      </w:r>
      <w:proofErr w:type="spellEnd"/>
      <w:r w:rsidRPr="008F3D9F">
        <w:rPr>
          <w:rFonts w:ascii="Courier New" w:eastAsia="Courier New" w:hAnsi="Courier New" w:cs="Courier New"/>
          <w:color w:val="D6D6DD"/>
          <w:sz w:val="18"/>
          <w:szCs w:val="18"/>
          <w:lang w:val="fr-FR"/>
          <w:rPrChange w:id="1057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5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5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578" w:author="Hayfa ZGAYA-BIAU" w:date="2025-06-12T18:32:00Z" w16du:dateUtc="2025-06-12T16:32:00Z">
            <w:rPr>
              <w:rFonts w:ascii="Courier New" w:eastAsia="Courier New" w:hAnsi="Courier New" w:cs="Courier New"/>
              <w:color w:val="94C1FA"/>
              <w:sz w:val="18"/>
              <w:szCs w:val="18"/>
            </w:rPr>
          </w:rPrChange>
        </w:rPr>
        <w:t>text</w:t>
      </w:r>
      <w:proofErr w:type="spellEnd"/>
    </w:p>
    <w:p w14:paraId="6B9D4E43"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10579"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1058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581"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058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583" w:author="Hayfa ZGAYA-BIAU" w:date="2025-06-12T18:32:00Z" w16du:dateUtc="2025-06-12T16:32:00Z">
            <w:rPr>
              <w:rFonts w:ascii="Courier New" w:eastAsia="Courier New" w:hAnsi="Courier New" w:cs="Courier New"/>
              <w:color w:val="94C1FA"/>
              <w:sz w:val="18"/>
              <w:szCs w:val="18"/>
            </w:rPr>
          </w:rPrChange>
        </w:rPr>
        <w:t>index_to_text</w:t>
      </w:r>
      <w:proofErr w:type="spellEnd"/>
    </w:p>
    <w:p w14:paraId="0CD0465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584" w:author="Hayfa ZGAYA-BIAU" w:date="2025-06-12T18:32:00Z" w16du:dateUtc="2025-06-12T16:32:00Z">
            <w:rPr>
              <w:rFonts w:ascii="Courier New" w:eastAsia="Courier New" w:hAnsi="Courier New" w:cs="Courier New"/>
              <w:color w:val="D8DEE9"/>
              <w:sz w:val="18"/>
              <w:szCs w:val="18"/>
            </w:rPr>
          </w:rPrChange>
        </w:rPr>
      </w:pPr>
    </w:p>
    <w:p w14:paraId="2D267382"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585"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0586"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058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10588" w:author="Hayfa ZGAYA-BIAU" w:date="2025-06-12T18:32:00Z" w16du:dateUtc="2025-06-12T16:32:00Z">
            <w:rPr>
              <w:rFonts w:ascii="Courier New" w:eastAsia="Courier New" w:hAnsi="Courier New" w:cs="Courier New"/>
              <w:b/>
              <w:color w:val="EFB080"/>
              <w:sz w:val="18"/>
              <w:szCs w:val="18"/>
            </w:rPr>
          </w:rPrChange>
        </w:rPr>
        <w:t>prediction_</w:t>
      </w:r>
      <w:proofErr w:type="gramStart"/>
      <w:r w:rsidRPr="008F3D9F">
        <w:rPr>
          <w:rFonts w:ascii="Courier New" w:eastAsia="Courier New" w:hAnsi="Courier New" w:cs="Courier New"/>
          <w:b/>
          <w:color w:val="EFB080"/>
          <w:sz w:val="18"/>
          <w:szCs w:val="18"/>
          <w:lang w:val="fr-FR"/>
          <w:rPrChange w:id="10589" w:author="Hayfa ZGAYA-BIAU" w:date="2025-06-12T18:32:00Z" w16du:dateUtc="2025-06-12T16:32:00Z">
            <w:rPr>
              <w:rFonts w:ascii="Courier New" w:eastAsia="Courier New" w:hAnsi="Courier New" w:cs="Courier New"/>
              <w:b/>
              <w:color w:val="EFB080"/>
              <w:sz w:val="18"/>
              <w:szCs w:val="18"/>
            </w:rPr>
          </w:rPrChange>
        </w:rPr>
        <w:t>worker</w:t>
      </w:r>
      <w:proofErr w:type="spellEnd"/>
      <w:r w:rsidRPr="008F3D9F">
        <w:rPr>
          <w:rFonts w:ascii="Courier New" w:eastAsia="Courier New" w:hAnsi="Courier New" w:cs="Courier New"/>
          <w:color w:val="D8DEE9"/>
          <w:sz w:val="18"/>
          <w:szCs w:val="18"/>
          <w:lang w:val="fr-FR"/>
          <w:rPrChange w:id="10590"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10591"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8DEE9"/>
          <w:sz w:val="18"/>
          <w:szCs w:val="18"/>
          <w:lang w:val="fr-FR"/>
          <w:rPrChange w:id="1059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593" w:author="Hayfa ZGAYA-BIAU" w:date="2025-06-12T18:32:00Z" w16du:dateUtc="2025-06-12T16:32:00Z">
            <w:rPr>
              <w:rFonts w:ascii="Courier New" w:eastAsia="Courier New" w:hAnsi="Courier New" w:cs="Courier New"/>
              <w:i/>
              <w:color w:val="D6D6DD"/>
              <w:sz w:val="18"/>
              <w:szCs w:val="18"/>
            </w:rPr>
          </w:rPrChange>
        </w:rPr>
        <w:t>input_queue</w:t>
      </w:r>
      <w:proofErr w:type="spellEnd"/>
      <w:r w:rsidRPr="008F3D9F">
        <w:rPr>
          <w:rFonts w:ascii="Courier New" w:eastAsia="Courier New" w:hAnsi="Courier New" w:cs="Courier New"/>
          <w:color w:val="D8DEE9"/>
          <w:sz w:val="18"/>
          <w:szCs w:val="18"/>
          <w:lang w:val="fr-FR"/>
          <w:rPrChange w:id="1059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595" w:author="Hayfa ZGAYA-BIAU" w:date="2025-06-12T18:32:00Z" w16du:dateUtc="2025-06-12T16:32:00Z">
            <w:rPr>
              <w:rFonts w:ascii="Courier New" w:eastAsia="Courier New" w:hAnsi="Courier New" w:cs="Courier New"/>
              <w:i/>
              <w:color w:val="D6D6DD"/>
              <w:sz w:val="18"/>
              <w:szCs w:val="18"/>
            </w:rPr>
          </w:rPrChange>
        </w:rPr>
        <w:t>output_queue</w:t>
      </w:r>
      <w:proofErr w:type="spellEnd"/>
      <w:r w:rsidRPr="008F3D9F">
        <w:rPr>
          <w:rFonts w:ascii="Courier New" w:eastAsia="Courier New" w:hAnsi="Courier New" w:cs="Courier New"/>
          <w:color w:val="D8DEE9"/>
          <w:sz w:val="18"/>
          <w:szCs w:val="18"/>
          <w:lang w:val="fr-FR"/>
          <w:rPrChange w:id="1059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597" w:author="Hayfa ZGAYA-BIAU" w:date="2025-06-12T18:32:00Z" w16du:dateUtc="2025-06-12T16:32:00Z">
            <w:rPr>
              <w:rFonts w:ascii="Courier New" w:eastAsia="Courier New" w:hAnsi="Courier New" w:cs="Courier New"/>
              <w:i/>
              <w:color w:val="D6D6DD"/>
              <w:sz w:val="18"/>
              <w:szCs w:val="18"/>
            </w:rPr>
          </w:rPrChange>
        </w:rPr>
        <w:t>max_seq_length</w:t>
      </w:r>
      <w:proofErr w:type="spellEnd"/>
      <w:proofErr w:type="gramStart"/>
      <w:r w:rsidRPr="008F3D9F">
        <w:rPr>
          <w:rFonts w:ascii="Courier New" w:eastAsia="Courier New" w:hAnsi="Courier New" w:cs="Courier New"/>
          <w:color w:val="D8DEE9"/>
          <w:sz w:val="18"/>
          <w:szCs w:val="18"/>
          <w:lang w:val="fr-FR"/>
          <w:rPrChange w:id="10598" w:author="Hayfa ZGAYA-BIAU" w:date="2025-06-12T18:32:00Z" w16du:dateUtc="2025-06-12T16:32:00Z">
            <w:rPr>
              <w:rFonts w:ascii="Courier New" w:eastAsia="Courier New" w:hAnsi="Courier New" w:cs="Courier New"/>
              <w:color w:val="D8DEE9"/>
              <w:sz w:val="18"/>
              <w:szCs w:val="18"/>
            </w:rPr>
          </w:rPrChange>
        </w:rPr>
        <w:t>):</w:t>
      </w:r>
      <w:proofErr w:type="gramEnd"/>
    </w:p>
    <w:p w14:paraId="372A132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59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060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601" w:author="Hayfa ZGAYA-BIAU" w:date="2025-06-12T18:32:00Z" w16du:dateUtc="2025-06-12T16:32:00Z">
            <w:rPr>
              <w:rFonts w:ascii="Courier New" w:eastAsia="Courier New" w:hAnsi="Courier New" w:cs="Courier New"/>
              <w:color w:val="E394DC"/>
              <w:sz w:val="18"/>
              <w:szCs w:val="18"/>
            </w:rPr>
          </w:rPrChange>
        </w:rPr>
        <w:t>"""</w:t>
      </w:r>
    </w:p>
    <w:p w14:paraId="642D793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0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0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04" w:author="Hayfa ZGAYA-BIAU" w:date="2025-06-12T18:32:00Z" w16du:dateUtc="2025-06-12T16:32:00Z">
            <w:rPr>
              <w:rFonts w:ascii="Courier New" w:eastAsia="Courier New" w:hAnsi="Courier New" w:cs="Courier New"/>
              <w:color w:val="E394DC"/>
              <w:sz w:val="18"/>
              <w:szCs w:val="18"/>
            </w:rPr>
          </w:rPrChange>
        </w:rPr>
        <w:t>Worker</w:t>
      </w:r>
      <w:proofErr w:type="spellEnd"/>
      <w:r w:rsidRPr="008F3D9F">
        <w:rPr>
          <w:rFonts w:ascii="Courier New" w:eastAsia="Courier New" w:hAnsi="Courier New" w:cs="Courier New"/>
          <w:color w:val="E394DC"/>
          <w:sz w:val="18"/>
          <w:szCs w:val="18"/>
          <w:lang w:val="fr-FR"/>
          <w:rPrChange w:id="10605" w:author="Hayfa ZGAYA-BIAU" w:date="2025-06-12T18:32:00Z" w16du:dateUtc="2025-06-12T16:32:00Z">
            <w:rPr>
              <w:rFonts w:ascii="Courier New" w:eastAsia="Courier New" w:hAnsi="Courier New" w:cs="Courier New"/>
              <w:color w:val="E394DC"/>
              <w:sz w:val="18"/>
              <w:szCs w:val="18"/>
            </w:rPr>
          </w:rPrChange>
        </w:rPr>
        <w:t xml:space="preserve"> thread for handling model </w:t>
      </w:r>
      <w:proofErr w:type="spellStart"/>
      <w:r w:rsidRPr="008F3D9F">
        <w:rPr>
          <w:rFonts w:ascii="Courier New" w:eastAsia="Courier New" w:hAnsi="Courier New" w:cs="Courier New"/>
          <w:color w:val="E394DC"/>
          <w:sz w:val="18"/>
          <w:szCs w:val="18"/>
          <w:lang w:val="fr-FR"/>
          <w:rPrChange w:id="10606" w:author="Hayfa ZGAYA-BIAU" w:date="2025-06-12T18:32:00Z" w16du:dateUtc="2025-06-12T16:32:00Z">
            <w:rPr>
              <w:rFonts w:ascii="Courier New" w:eastAsia="Courier New" w:hAnsi="Courier New" w:cs="Courier New"/>
              <w:color w:val="E394DC"/>
              <w:sz w:val="18"/>
              <w:szCs w:val="18"/>
            </w:rPr>
          </w:rPrChange>
        </w:rPr>
        <w:t>predictions</w:t>
      </w:r>
      <w:proofErr w:type="spellEnd"/>
      <w:r w:rsidRPr="008F3D9F">
        <w:rPr>
          <w:rFonts w:ascii="Courier New" w:eastAsia="Courier New" w:hAnsi="Courier New" w:cs="Courier New"/>
          <w:color w:val="E394DC"/>
          <w:sz w:val="18"/>
          <w:szCs w:val="18"/>
          <w:lang w:val="fr-FR"/>
          <w:rPrChange w:id="10607" w:author="Hayfa ZGAYA-BIAU" w:date="2025-06-12T18:32:00Z" w16du:dateUtc="2025-06-12T16:32:00Z">
            <w:rPr>
              <w:rFonts w:ascii="Courier New" w:eastAsia="Courier New" w:hAnsi="Courier New" w:cs="Courier New"/>
              <w:color w:val="E394DC"/>
              <w:sz w:val="18"/>
              <w:szCs w:val="18"/>
            </w:rPr>
          </w:rPrChange>
        </w:rPr>
        <w:t>.</w:t>
      </w:r>
    </w:p>
    <w:p w14:paraId="3F90EA3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608" w:author="Hayfa ZGAYA-BIAU" w:date="2025-06-12T18:32:00Z" w16du:dateUtc="2025-06-12T16:32:00Z">
            <w:rPr>
              <w:rFonts w:ascii="Courier New" w:eastAsia="Courier New" w:hAnsi="Courier New" w:cs="Courier New"/>
              <w:color w:val="D8DEE9"/>
              <w:sz w:val="18"/>
              <w:szCs w:val="18"/>
            </w:rPr>
          </w:rPrChange>
        </w:rPr>
      </w:pPr>
    </w:p>
    <w:p w14:paraId="3576C7CE"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0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10"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0611" w:author="Hayfa ZGAYA-BIAU" w:date="2025-06-12T18:32:00Z" w16du:dateUtc="2025-06-12T16:32:00Z">
            <w:rPr>
              <w:rFonts w:ascii="Courier New" w:eastAsia="Courier New" w:hAnsi="Courier New" w:cs="Courier New"/>
              <w:color w:val="E394DC"/>
              <w:sz w:val="18"/>
              <w:szCs w:val="18"/>
            </w:rPr>
          </w:rPrChange>
        </w:rPr>
        <w:t>Args:</w:t>
      </w:r>
      <w:proofErr w:type="gramEnd"/>
    </w:p>
    <w:p w14:paraId="28DBF2A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1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1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0614"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1061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16"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10617" w:author="Hayfa ZGAYA-BIAU" w:date="2025-06-12T18:32:00Z" w16du:dateUtc="2025-06-12T16:32:00Z">
            <w:rPr>
              <w:rFonts w:ascii="Courier New" w:eastAsia="Courier New" w:hAnsi="Courier New" w:cs="Courier New"/>
              <w:color w:val="E394DC"/>
              <w:sz w:val="18"/>
              <w:szCs w:val="18"/>
            </w:rPr>
          </w:rPrChange>
        </w:rPr>
        <w:t>.Model</w:t>
      </w:r>
      <w:proofErr w:type="spellEnd"/>
      <w:proofErr w:type="gramStart"/>
      <w:r w:rsidRPr="008F3D9F">
        <w:rPr>
          <w:rFonts w:ascii="Courier New" w:eastAsia="Courier New" w:hAnsi="Courier New" w:cs="Courier New"/>
          <w:color w:val="E394DC"/>
          <w:sz w:val="18"/>
          <w:szCs w:val="18"/>
          <w:lang w:val="fr-FR"/>
          <w:rPrChange w:id="1061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61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20" w:author="Hayfa ZGAYA-BIAU" w:date="2025-06-12T18:32:00Z" w16du:dateUtc="2025-06-12T16:32:00Z">
            <w:rPr>
              <w:rFonts w:ascii="Courier New" w:eastAsia="Courier New" w:hAnsi="Courier New" w:cs="Courier New"/>
              <w:color w:val="E394DC"/>
              <w:sz w:val="18"/>
              <w:szCs w:val="18"/>
            </w:rPr>
          </w:rPrChange>
        </w:rPr>
        <w:t>Trained</w:t>
      </w:r>
      <w:proofErr w:type="spellEnd"/>
      <w:r w:rsidRPr="008F3D9F">
        <w:rPr>
          <w:rFonts w:ascii="Courier New" w:eastAsia="Courier New" w:hAnsi="Courier New" w:cs="Courier New"/>
          <w:color w:val="E394DC"/>
          <w:sz w:val="18"/>
          <w:szCs w:val="18"/>
          <w:lang w:val="fr-FR"/>
          <w:rPrChange w:id="10621" w:author="Hayfa ZGAYA-BIAU" w:date="2025-06-12T18:32:00Z" w16du:dateUtc="2025-06-12T16:32:00Z">
            <w:rPr>
              <w:rFonts w:ascii="Courier New" w:eastAsia="Courier New" w:hAnsi="Courier New" w:cs="Courier New"/>
              <w:color w:val="E394DC"/>
              <w:sz w:val="18"/>
              <w:szCs w:val="18"/>
            </w:rPr>
          </w:rPrChange>
        </w:rPr>
        <w:t xml:space="preserve"> model.</w:t>
      </w:r>
    </w:p>
    <w:p w14:paraId="18F952E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2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2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24" w:author="Hayfa ZGAYA-BIAU" w:date="2025-06-12T18:32:00Z" w16du:dateUtc="2025-06-12T16:32:00Z">
            <w:rPr>
              <w:rFonts w:ascii="Courier New" w:eastAsia="Courier New" w:hAnsi="Courier New" w:cs="Courier New"/>
              <w:color w:val="E394DC"/>
              <w:sz w:val="18"/>
              <w:szCs w:val="18"/>
            </w:rPr>
          </w:rPrChange>
        </w:rPr>
        <w:t>input</w:t>
      </w:r>
      <w:proofErr w:type="gramEnd"/>
      <w:r w:rsidRPr="008F3D9F">
        <w:rPr>
          <w:rFonts w:ascii="Courier New" w:eastAsia="Courier New" w:hAnsi="Courier New" w:cs="Courier New"/>
          <w:color w:val="E394DC"/>
          <w:sz w:val="18"/>
          <w:szCs w:val="18"/>
          <w:lang w:val="fr-FR"/>
          <w:rPrChange w:id="10625" w:author="Hayfa ZGAYA-BIAU" w:date="2025-06-12T18:32:00Z" w16du:dateUtc="2025-06-12T16:32:00Z">
            <w:rPr>
              <w:rFonts w:ascii="Courier New" w:eastAsia="Courier New" w:hAnsi="Courier New" w:cs="Courier New"/>
              <w:color w:val="E394DC"/>
              <w:sz w:val="18"/>
              <w:szCs w:val="18"/>
            </w:rPr>
          </w:rPrChange>
        </w:rPr>
        <w:t>_queue</w:t>
      </w:r>
      <w:proofErr w:type="spellEnd"/>
      <w:r w:rsidRPr="008F3D9F">
        <w:rPr>
          <w:rFonts w:ascii="Courier New" w:eastAsia="Courier New" w:hAnsi="Courier New" w:cs="Courier New"/>
          <w:color w:val="E394DC"/>
          <w:sz w:val="18"/>
          <w:szCs w:val="18"/>
          <w:lang w:val="fr-FR"/>
          <w:rPrChange w:id="1062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27" w:author="Hayfa ZGAYA-BIAU" w:date="2025-06-12T18:32:00Z" w16du:dateUtc="2025-06-12T16:32:00Z">
            <w:rPr>
              <w:rFonts w:ascii="Courier New" w:eastAsia="Courier New" w:hAnsi="Courier New" w:cs="Courier New"/>
              <w:color w:val="E394DC"/>
              <w:sz w:val="18"/>
              <w:szCs w:val="18"/>
            </w:rPr>
          </w:rPrChange>
        </w:rPr>
        <w:t>queue.Queue</w:t>
      </w:r>
      <w:proofErr w:type="spellEnd"/>
      <w:r w:rsidRPr="008F3D9F">
        <w:rPr>
          <w:rFonts w:ascii="Courier New" w:eastAsia="Courier New" w:hAnsi="Courier New" w:cs="Courier New"/>
          <w:color w:val="E394DC"/>
          <w:sz w:val="18"/>
          <w:szCs w:val="18"/>
          <w:lang w:val="fr-FR"/>
          <w:rPrChange w:id="1062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629" w:author="Hayfa ZGAYA-BIAU" w:date="2025-06-12T18:32:00Z" w16du:dateUtc="2025-06-12T16:32:00Z">
            <w:rPr>
              <w:rFonts w:ascii="Courier New" w:eastAsia="Courier New" w:hAnsi="Courier New" w:cs="Courier New"/>
              <w:color w:val="E394DC"/>
              <w:sz w:val="18"/>
              <w:szCs w:val="18"/>
            </w:rPr>
          </w:rPrChange>
        </w:rPr>
        <w:t xml:space="preserve"> Queue to </w:t>
      </w:r>
      <w:proofErr w:type="spellStart"/>
      <w:r w:rsidRPr="008F3D9F">
        <w:rPr>
          <w:rFonts w:ascii="Courier New" w:eastAsia="Courier New" w:hAnsi="Courier New" w:cs="Courier New"/>
          <w:color w:val="E394DC"/>
          <w:sz w:val="18"/>
          <w:szCs w:val="18"/>
          <w:lang w:val="fr-FR"/>
          <w:rPrChange w:id="10630" w:author="Hayfa ZGAYA-BIAU" w:date="2025-06-12T18:32:00Z" w16du:dateUtc="2025-06-12T16:32:00Z">
            <w:rPr>
              <w:rFonts w:ascii="Courier New" w:eastAsia="Courier New" w:hAnsi="Courier New" w:cs="Courier New"/>
              <w:color w:val="E394DC"/>
              <w:sz w:val="18"/>
              <w:szCs w:val="18"/>
            </w:rPr>
          </w:rPrChange>
        </w:rPr>
        <w:t>receive</w:t>
      </w:r>
      <w:proofErr w:type="spellEnd"/>
      <w:r w:rsidRPr="008F3D9F">
        <w:rPr>
          <w:rFonts w:ascii="Courier New" w:eastAsia="Courier New" w:hAnsi="Courier New" w:cs="Courier New"/>
          <w:color w:val="E394DC"/>
          <w:sz w:val="18"/>
          <w:szCs w:val="18"/>
          <w:lang w:val="fr-FR"/>
          <w:rPrChange w:id="1063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32"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10633" w:author="Hayfa ZGAYA-BIAU" w:date="2025-06-12T18:32:00Z" w16du:dateUtc="2025-06-12T16:32:00Z">
            <w:rPr>
              <w:rFonts w:ascii="Courier New" w:eastAsia="Courier New" w:hAnsi="Courier New" w:cs="Courier New"/>
              <w:color w:val="E394DC"/>
              <w:sz w:val="18"/>
              <w:szCs w:val="18"/>
            </w:rPr>
          </w:rPrChange>
        </w:rPr>
        <w:t xml:space="preserve"> for </w:t>
      </w:r>
      <w:proofErr w:type="spellStart"/>
      <w:r w:rsidRPr="008F3D9F">
        <w:rPr>
          <w:rFonts w:ascii="Courier New" w:eastAsia="Courier New" w:hAnsi="Courier New" w:cs="Courier New"/>
          <w:color w:val="E394DC"/>
          <w:sz w:val="18"/>
          <w:szCs w:val="18"/>
          <w:lang w:val="fr-FR"/>
          <w:rPrChange w:id="10634" w:author="Hayfa ZGAYA-BIAU" w:date="2025-06-12T18:32:00Z" w16du:dateUtc="2025-06-12T16:32:00Z">
            <w:rPr>
              <w:rFonts w:ascii="Courier New" w:eastAsia="Courier New" w:hAnsi="Courier New" w:cs="Courier New"/>
              <w:color w:val="E394DC"/>
              <w:sz w:val="18"/>
              <w:szCs w:val="18"/>
            </w:rPr>
          </w:rPrChange>
        </w:rPr>
        <w:t>prediction</w:t>
      </w:r>
      <w:proofErr w:type="spellEnd"/>
      <w:r w:rsidRPr="008F3D9F">
        <w:rPr>
          <w:rFonts w:ascii="Courier New" w:eastAsia="Courier New" w:hAnsi="Courier New" w:cs="Courier New"/>
          <w:color w:val="E394DC"/>
          <w:sz w:val="18"/>
          <w:szCs w:val="18"/>
          <w:lang w:val="fr-FR"/>
          <w:rPrChange w:id="10635" w:author="Hayfa ZGAYA-BIAU" w:date="2025-06-12T18:32:00Z" w16du:dateUtc="2025-06-12T16:32:00Z">
            <w:rPr>
              <w:rFonts w:ascii="Courier New" w:eastAsia="Courier New" w:hAnsi="Courier New" w:cs="Courier New"/>
              <w:color w:val="E394DC"/>
              <w:sz w:val="18"/>
              <w:szCs w:val="18"/>
            </w:rPr>
          </w:rPrChange>
        </w:rPr>
        <w:t>.</w:t>
      </w:r>
    </w:p>
    <w:p w14:paraId="2FED438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3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37"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38" w:author="Hayfa ZGAYA-BIAU" w:date="2025-06-12T18:32:00Z" w16du:dateUtc="2025-06-12T16:32:00Z">
            <w:rPr>
              <w:rFonts w:ascii="Courier New" w:eastAsia="Courier New" w:hAnsi="Courier New" w:cs="Courier New"/>
              <w:color w:val="E394DC"/>
              <w:sz w:val="18"/>
              <w:szCs w:val="18"/>
            </w:rPr>
          </w:rPrChange>
        </w:rPr>
        <w:t>output</w:t>
      </w:r>
      <w:proofErr w:type="gramEnd"/>
      <w:r w:rsidRPr="008F3D9F">
        <w:rPr>
          <w:rFonts w:ascii="Courier New" w:eastAsia="Courier New" w:hAnsi="Courier New" w:cs="Courier New"/>
          <w:color w:val="E394DC"/>
          <w:sz w:val="18"/>
          <w:szCs w:val="18"/>
          <w:lang w:val="fr-FR"/>
          <w:rPrChange w:id="10639" w:author="Hayfa ZGAYA-BIAU" w:date="2025-06-12T18:32:00Z" w16du:dateUtc="2025-06-12T16:32:00Z">
            <w:rPr>
              <w:rFonts w:ascii="Courier New" w:eastAsia="Courier New" w:hAnsi="Courier New" w:cs="Courier New"/>
              <w:color w:val="E394DC"/>
              <w:sz w:val="18"/>
              <w:szCs w:val="18"/>
            </w:rPr>
          </w:rPrChange>
        </w:rPr>
        <w:t>_queue</w:t>
      </w:r>
      <w:proofErr w:type="spellEnd"/>
      <w:r w:rsidRPr="008F3D9F">
        <w:rPr>
          <w:rFonts w:ascii="Courier New" w:eastAsia="Courier New" w:hAnsi="Courier New" w:cs="Courier New"/>
          <w:color w:val="E394DC"/>
          <w:sz w:val="18"/>
          <w:szCs w:val="18"/>
          <w:lang w:val="fr-FR"/>
          <w:rPrChange w:id="1064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41" w:author="Hayfa ZGAYA-BIAU" w:date="2025-06-12T18:32:00Z" w16du:dateUtc="2025-06-12T16:32:00Z">
            <w:rPr>
              <w:rFonts w:ascii="Courier New" w:eastAsia="Courier New" w:hAnsi="Courier New" w:cs="Courier New"/>
              <w:color w:val="E394DC"/>
              <w:sz w:val="18"/>
              <w:szCs w:val="18"/>
            </w:rPr>
          </w:rPrChange>
        </w:rPr>
        <w:t>queue.Queue</w:t>
      </w:r>
      <w:proofErr w:type="spellEnd"/>
      <w:r w:rsidRPr="008F3D9F">
        <w:rPr>
          <w:rFonts w:ascii="Courier New" w:eastAsia="Courier New" w:hAnsi="Courier New" w:cs="Courier New"/>
          <w:color w:val="E394DC"/>
          <w:sz w:val="18"/>
          <w:szCs w:val="18"/>
          <w:lang w:val="fr-FR"/>
          <w:rPrChange w:id="1064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643" w:author="Hayfa ZGAYA-BIAU" w:date="2025-06-12T18:32:00Z" w16du:dateUtc="2025-06-12T16:32:00Z">
            <w:rPr>
              <w:rFonts w:ascii="Courier New" w:eastAsia="Courier New" w:hAnsi="Courier New" w:cs="Courier New"/>
              <w:color w:val="E394DC"/>
              <w:sz w:val="18"/>
              <w:szCs w:val="18"/>
            </w:rPr>
          </w:rPrChange>
        </w:rPr>
        <w:t xml:space="preserve"> Queue to </w:t>
      </w:r>
      <w:proofErr w:type="spellStart"/>
      <w:r w:rsidRPr="008F3D9F">
        <w:rPr>
          <w:rFonts w:ascii="Courier New" w:eastAsia="Courier New" w:hAnsi="Courier New" w:cs="Courier New"/>
          <w:color w:val="E394DC"/>
          <w:sz w:val="18"/>
          <w:szCs w:val="18"/>
          <w:lang w:val="fr-FR"/>
          <w:rPrChange w:id="10644" w:author="Hayfa ZGAYA-BIAU" w:date="2025-06-12T18:32:00Z" w16du:dateUtc="2025-06-12T16:32:00Z">
            <w:rPr>
              <w:rFonts w:ascii="Courier New" w:eastAsia="Courier New" w:hAnsi="Courier New" w:cs="Courier New"/>
              <w:color w:val="E394DC"/>
              <w:sz w:val="18"/>
              <w:szCs w:val="18"/>
            </w:rPr>
          </w:rPrChange>
        </w:rPr>
        <w:t>send</w:t>
      </w:r>
      <w:proofErr w:type="spellEnd"/>
      <w:r w:rsidRPr="008F3D9F">
        <w:rPr>
          <w:rFonts w:ascii="Courier New" w:eastAsia="Courier New" w:hAnsi="Courier New" w:cs="Courier New"/>
          <w:color w:val="E394DC"/>
          <w:sz w:val="18"/>
          <w:szCs w:val="18"/>
          <w:lang w:val="fr-FR"/>
          <w:rPrChange w:id="1064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46" w:author="Hayfa ZGAYA-BIAU" w:date="2025-06-12T18:32:00Z" w16du:dateUtc="2025-06-12T16:32:00Z">
            <w:rPr>
              <w:rFonts w:ascii="Courier New" w:eastAsia="Courier New" w:hAnsi="Courier New" w:cs="Courier New"/>
              <w:color w:val="E394DC"/>
              <w:sz w:val="18"/>
              <w:szCs w:val="18"/>
            </w:rPr>
          </w:rPrChange>
        </w:rPr>
        <w:t>prediction</w:t>
      </w:r>
      <w:proofErr w:type="spellEnd"/>
      <w:r w:rsidRPr="008F3D9F">
        <w:rPr>
          <w:rFonts w:ascii="Courier New" w:eastAsia="Courier New" w:hAnsi="Courier New" w:cs="Courier New"/>
          <w:color w:val="E394DC"/>
          <w:sz w:val="18"/>
          <w:szCs w:val="18"/>
          <w:lang w:val="fr-FR"/>
          <w:rPrChange w:id="1064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48" w:author="Hayfa ZGAYA-BIAU" w:date="2025-06-12T18:32:00Z" w16du:dateUtc="2025-06-12T16:32:00Z">
            <w:rPr>
              <w:rFonts w:ascii="Courier New" w:eastAsia="Courier New" w:hAnsi="Courier New" w:cs="Courier New"/>
              <w:color w:val="E394DC"/>
              <w:sz w:val="18"/>
              <w:szCs w:val="18"/>
            </w:rPr>
          </w:rPrChange>
        </w:rPr>
        <w:t>results</w:t>
      </w:r>
      <w:proofErr w:type="spellEnd"/>
      <w:r w:rsidRPr="008F3D9F">
        <w:rPr>
          <w:rFonts w:ascii="Courier New" w:eastAsia="Courier New" w:hAnsi="Courier New" w:cs="Courier New"/>
          <w:color w:val="E394DC"/>
          <w:sz w:val="18"/>
          <w:szCs w:val="18"/>
          <w:lang w:val="fr-FR"/>
          <w:rPrChange w:id="10649" w:author="Hayfa ZGAYA-BIAU" w:date="2025-06-12T18:32:00Z" w16du:dateUtc="2025-06-12T16:32:00Z">
            <w:rPr>
              <w:rFonts w:ascii="Courier New" w:eastAsia="Courier New" w:hAnsi="Courier New" w:cs="Courier New"/>
              <w:color w:val="E394DC"/>
              <w:sz w:val="18"/>
              <w:szCs w:val="18"/>
            </w:rPr>
          </w:rPrChange>
        </w:rPr>
        <w:t>.</w:t>
      </w:r>
    </w:p>
    <w:p w14:paraId="3C4457F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5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5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0652" w:author="Hayfa ZGAYA-BIAU" w:date="2025-06-12T18:32:00Z" w16du:dateUtc="2025-06-12T16:32:00Z">
            <w:rPr>
              <w:rFonts w:ascii="Courier New" w:eastAsia="Courier New" w:hAnsi="Courier New" w:cs="Courier New"/>
              <w:color w:val="E394DC"/>
              <w:sz w:val="18"/>
              <w:szCs w:val="18"/>
            </w:rPr>
          </w:rPrChange>
        </w:rPr>
        <w:t>max</w:t>
      </w:r>
      <w:proofErr w:type="gramEnd"/>
      <w:r w:rsidRPr="008F3D9F">
        <w:rPr>
          <w:rFonts w:ascii="Courier New" w:eastAsia="Courier New" w:hAnsi="Courier New" w:cs="Courier New"/>
          <w:color w:val="E394DC"/>
          <w:sz w:val="18"/>
          <w:szCs w:val="18"/>
          <w:lang w:val="fr-FR"/>
          <w:rPrChange w:id="10653" w:author="Hayfa ZGAYA-BIAU" w:date="2025-06-12T18:32:00Z" w16du:dateUtc="2025-06-12T16:32:00Z">
            <w:rPr>
              <w:rFonts w:ascii="Courier New" w:eastAsia="Courier New" w:hAnsi="Courier New" w:cs="Courier New"/>
              <w:color w:val="E394DC"/>
              <w:sz w:val="18"/>
              <w:szCs w:val="18"/>
            </w:rPr>
          </w:rPrChange>
        </w:rPr>
        <w:t>_seq_length</w:t>
      </w:r>
      <w:proofErr w:type="spellEnd"/>
      <w:r w:rsidRPr="008F3D9F">
        <w:rPr>
          <w:rFonts w:ascii="Courier New" w:eastAsia="Courier New" w:hAnsi="Courier New" w:cs="Courier New"/>
          <w:color w:val="E394DC"/>
          <w:sz w:val="18"/>
          <w:szCs w:val="18"/>
          <w:lang w:val="fr-FR"/>
          <w:rPrChange w:id="1065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55"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1065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065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58" w:author="Hayfa ZGAYA-BIAU" w:date="2025-06-12T18:32:00Z" w16du:dateUtc="2025-06-12T16:32:00Z">
            <w:rPr>
              <w:rFonts w:ascii="Courier New" w:eastAsia="Courier New" w:hAnsi="Courier New" w:cs="Courier New"/>
              <w:color w:val="E394DC"/>
              <w:sz w:val="18"/>
              <w:szCs w:val="18"/>
            </w:rPr>
          </w:rPrChange>
        </w:rPr>
        <w:t>Fixed</w:t>
      </w:r>
      <w:proofErr w:type="spellEnd"/>
      <w:r w:rsidRPr="008F3D9F">
        <w:rPr>
          <w:rFonts w:ascii="Courier New" w:eastAsia="Courier New" w:hAnsi="Courier New" w:cs="Courier New"/>
          <w:color w:val="E394DC"/>
          <w:sz w:val="18"/>
          <w:szCs w:val="18"/>
          <w:lang w:val="fr-FR"/>
          <w:rPrChange w:id="1065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60" w:author="Hayfa ZGAYA-BIAU" w:date="2025-06-12T18:32:00Z" w16du:dateUtc="2025-06-12T16:32:00Z">
            <w:rPr>
              <w:rFonts w:ascii="Courier New" w:eastAsia="Courier New" w:hAnsi="Courier New" w:cs="Courier New"/>
              <w:color w:val="E394DC"/>
              <w:sz w:val="18"/>
              <w:szCs w:val="18"/>
            </w:rPr>
          </w:rPrChange>
        </w:rPr>
        <w:t>sequence</w:t>
      </w:r>
      <w:proofErr w:type="spellEnd"/>
      <w:r w:rsidRPr="008F3D9F">
        <w:rPr>
          <w:rFonts w:ascii="Courier New" w:eastAsia="Courier New" w:hAnsi="Courier New" w:cs="Courier New"/>
          <w:color w:val="E394DC"/>
          <w:sz w:val="18"/>
          <w:szCs w:val="18"/>
          <w:lang w:val="fr-FR"/>
          <w:rPrChange w:id="1066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0662" w:author="Hayfa ZGAYA-BIAU" w:date="2025-06-12T18:32:00Z" w16du:dateUtc="2025-06-12T16:32:00Z">
            <w:rPr>
              <w:rFonts w:ascii="Courier New" w:eastAsia="Courier New" w:hAnsi="Courier New" w:cs="Courier New"/>
              <w:color w:val="E394DC"/>
              <w:sz w:val="18"/>
              <w:szCs w:val="18"/>
            </w:rPr>
          </w:rPrChange>
        </w:rPr>
        <w:t>length</w:t>
      </w:r>
      <w:proofErr w:type="spellEnd"/>
      <w:r w:rsidRPr="008F3D9F">
        <w:rPr>
          <w:rFonts w:ascii="Courier New" w:eastAsia="Courier New" w:hAnsi="Courier New" w:cs="Courier New"/>
          <w:color w:val="E394DC"/>
          <w:sz w:val="18"/>
          <w:szCs w:val="18"/>
          <w:lang w:val="fr-FR"/>
          <w:rPrChange w:id="10663" w:author="Hayfa ZGAYA-BIAU" w:date="2025-06-12T18:32:00Z" w16du:dateUtc="2025-06-12T16:32:00Z">
            <w:rPr>
              <w:rFonts w:ascii="Courier New" w:eastAsia="Courier New" w:hAnsi="Courier New" w:cs="Courier New"/>
              <w:color w:val="E394DC"/>
              <w:sz w:val="18"/>
              <w:szCs w:val="18"/>
            </w:rPr>
          </w:rPrChange>
        </w:rPr>
        <w:t xml:space="preserve"> for the model.</w:t>
      </w:r>
    </w:p>
    <w:p w14:paraId="24EEF12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066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0665" w:author="Hayfa ZGAYA-BIAU" w:date="2025-06-12T18:32:00Z" w16du:dateUtc="2025-06-12T16:32:00Z">
            <w:rPr>
              <w:rFonts w:ascii="Courier New" w:eastAsia="Courier New" w:hAnsi="Courier New" w:cs="Courier New"/>
              <w:color w:val="E394DC"/>
              <w:sz w:val="18"/>
              <w:szCs w:val="18"/>
            </w:rPr>
          </w:rPrChange>
        </w:rPr>
        <w:t xml:space="preserve">   """</w:t>
      </w:r>
    </w:p>
    <w:p w14:paraId="7DA7146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66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66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0668" w:author="Hayfa ZGAYA-BIAU" w:date="2025-06-12T18:32:00Z" w16du:dateUtc="2025-06-12T16:32:00Z">
            <w:rPr>
              <w:rFonts w:ascii="Courier New" w:eastAsia="Courier New" w:hAnsi="Courier New" w:cs="Courier New"/>
              <w:i/>
              <w:color w:val="83D6C5"/>
              <w:sz w:val="18"/>
              <w:szCs w:val="18"/>
            </w:rPr>
          </w:rPrChange>
        </w:rPr>
        <w:t>while</w:t>
      </w:r>
      <w:proofErr w:type="spellEnd"/>
      <w:proofErr w:type="gramEnd"/>
      <w:r w:rsidRPr="008F3D9F">
        <w:rPr>
          <w:rFonts w:ascii="Courier New" w:eastAsia="Courier New" w:hAnsi="Courier New" w:cs="Courier New"/>
          <w:color w:val="D8DEE9"/>
          <w:sz w:val="18"/>
          <w:szCs w:val="18"/>
          <w:lang w:val="fr-FR"/>
          <w:rPrChange w:id="106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0670"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8DEE9"/>
          <w:sz w:val="18"/>
          <w:szCs w:val="18"/>
          <w:lang w:val="fr-FR"/>
          <w:rPrChange w:id="10671" w:author="Hayfa ZGAYA-BIAU" w:date="2025-06-12T18:32:00Z" w16du:dateUtc="2025-06-12T16:32:00Z">
            <w:rPr>
              <w:rFonts w:ascii="Courier New" w:eastAsia="Courier New" w:hAnsi="Courier New" w:cs="Courier New"/>
              <w:color w:val="D8DEE9"/>
              <w:sz w:val="18"/>
              <w:szCs w:val="18"/>
            </w:rPr>
          </w:rPrChange>
        </w:rPr>
        <w:t>:</w:t>
      </w:r>
      <w:proofErr w:type="gramEnd"/>
    </w:p>
    <w:p w14:paraId="0DC6911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67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6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674" w:author="Hayfa ZGAYA-BIAU" w:date="2025-06-12T18:32:00Z" w16du:dateUtc="2025-06-12T16:32:00Z">
            <w:rPr>
              <w:rFonts w:ascii="Courier New" w:eastAsia="Courier New" w:hAnsi="Courier New" w:cs="Courier New"/>
              <w:color w:val="94C1FA"/>
              <w:sz w:val="18"/>
              <w:szCs w:val="18"/>
            </w:rPr>
          </w:rPrChange>
        </w:rPr>
        <w:t>sequence</w:t>
      </w:r>
      <w:proofErr w:type="spellEnd"/>
      <w:proofErr w:type="gramEnd"/>
      <w:r w:rsidRPr="008F3D9F">
        <w:rPr>
          <w:rFonts w:ascii="Courier New" w:eastAsia="Courier New" w:hAnsi="Courier New" w:cs="Courier New"/>
          <w:color w:val="D8DEE9"/>
          <w:sz w:val="18"/>
          <w:szCs w:val="18"/>
          <w:lang w:val="fr-FR"/>
          <w:rPrChange w:id="106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6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67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0678" w:author="Hayfa ZGAYA-BIAU" w:date="2025-06-12T18:32:00Z" w16du:dateUtc="2025-06-12T16:32:00Z">
            <w:rPr>
              <w:rFonts w:ascii="Courier New" w:eastAsia="Courier New" w:hAnsi="Courier New" w:cs="Courier New"/>
              <w:i/>
              <w:color w:val="D6D6DD"/>
              <w:sz w:val="18"/>
              <w:szCs w:val="18"/>
            </w:rPr>
          </w:rPrChange>
        </w:rPr>
        <w:t>input_queue</w:t>
      </w:r>
      <w:r w:rsidRPr="008F3D9F">
        <w:rPr>
          <w:rFonts w:ascii="Courier New" w:eastAsia="Courier New" w:hAnsi="Courier New" w:cs="Courier New"/>
          <w:color w:val="D6D6DD"/>
          <w:sz w:val="18"/>
          <w:szCs w:val="18"/>
          <w:lang w:val="fr-FR"/>
          <w:rPrChange w:id="106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0680" w:author="Hayfa ZGAYA-BIAU" w:date="2025-06-12T18:32:00Z" w16du:dateUtc="2025-06-12T16:32:00Z">
            <w:rPr>
              <w:rFonts w:ascii="Courier New" w:eastAsia="Courier New" w:hAnsi="Courier New" w:cs="Courier New"/>
              <w:color w:val="AAA0FA"/>
              <w:sz w:val="18"/>
              <w:szCs w:val="18"/>
            </w:rPr>
          </w:rPrChange>
        </w:rPr>
        <w:t>get</w:t>
      </w:r>
      <w:proofErr w:type="spellEnd"/>
      <w:r w:rsidRPr="008F3D9F">
        <w:rPr>
          <w:rFonts w:ascii="Courier New" w:eastAsia="Courier New" w:hAnsi="Courier New" w:cs="Courier New"/>
          <w:color w:val="D6D6DD"/>
          <w:sz w:val="18"/>
          <w:szCs w:val="18"/>
          <w:lang w:val="fr-FR"/>
          <w:rPrChange w:id="1068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0682" w:author="Hayfa ZGAYA-BIAU" w:date="2025-06-12T18:32:00Z" w16du:dateUtc="2025-06-12T16:32:00Z">
            <w:rPr>
              <w:rFonts w:ascii="Courier New" w:eastAsia="Courier New" w:hAnsi="Courier New" w:cs="Courier New"/>
              <w:color w:val="D6D6DD"/>
              <w:sz w:val="18"/>
              <w:szCs w:val="18"/>
            </w:rPr>
          </w:rPrChange>
        </w:rPr>
        <w:t>)</w:t>
      </w:r>
    </w:p>
    <w:p w14:paraId="15B8880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68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68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685"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068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687" w:author="Hayfa ZGAYA-BIAU" w:date="2025-06-12T18:32:00Z" w16du:dateUtc="2025-06-12T16:32:00Z">
            <w:rPr>
              <w:rFonts w:ascii="Courier New" w:eastAsia="Courier New" w:hAnsi="Courier New" w:cs="Courier New"/>
              <w:color w:val="94C1FA"/>
              <w:sz w:val="18"/>
              <w:szCs w:val="18"/>
            </w:rPr>
          </w:rPrChange>
        </w:rPr>
        <w:t>sequence</w:t>
      </w:r>
      <w:proofErr w:type="spellEnd"/>
      <w:r w:rsidRPr="008F3D9F">
        <w:rPr>
          <w:rFonts w:ascii="Courier New" w:eastAsia="Courier New" w:hAnsi="Courier New" w:cs="Courier New"/>
          <w:color w:val="D8DEE9"/>
          <w:sz w:val="18"/>
          <w:szCs w:val="18"/>
          <w:lang w:val="fr-FR"/>
          <w:rPrChange w:id="1068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10689"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1069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691"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0692" w:author="Hayfa ZGAYA-BIAU" w:date="2025-06-12T18:32:00Z" w16du:dateUtc="2025-06-12T16:32:00Z">
            <w:rPr>
              <w:rFonts w:ascii="Courier New" w:eastAsia="Courier New" w:hAnsi="Courier New" w:cs="Courier New"/>
              <w:color w:val="D8DEE9"/>
              <w:sz w:val="18"/>
              <w:szCs w:val="18"/>
            </w:rPr>
          </w:rPrChange>
        </w:rPr>
        <w:t>:</w:t>
      </w:r>
      <w:proofErr w:type="gramEnd"/>
    </w:p>
    <w:p w14:paraId="6348481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69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69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695" w:author="Hayfa ZGAYA-BIAU" w:date="2025-06-12T18:32:00Z" w16du:dateUtc="2025-06-12T16:32:00Z">
            <w:rPr>
              <w:rFonts w:ascii="Courier New" w:eastAsia="Courier New" w:hAnsi="Courier New" w:cs="Courier New"/>
              <w:i/>
              <w:color w:val="83D6C5"/>
              <w:sz w:val="18"/>
              <w:szCs w:val="18"/>
            </w:rPr>
          </w:rPrChange>
        </w:rPr>
        <w:t>break</w:t>
      </w:r>
      <w:r w:rsidRPr="008F3D9F">
        <w:rPr>
          <w:rFonts w:ascii="Courier New" w:eastAsia="Courier New" w:hAnsi="Courier New" w:cs="Courier New"/>
          <w:color w:val="D8DEE9"/>
          <w:sz w:val="18"/>
          <w:szCs w:val="18"/>
          <w:lang w:val="fr-FR"/>
          <w:rPrChange w:id="106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697"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0698" w:author="Hayfa ZGAYA-BIAU" w:date="2025-06-12T18:32:00Z" w16du:dateUtc="2025-06-12T16:32:00Z">
            <w:rPr>
              <w:rFonts w:ascii="Courier New" w:eastAsia="Courier New" w:hAnsi="Courier New" w:cs="Courier New"/>
              <w:i/>
              <w:color w:val="FFFFFF"/>
              <w:sz w:val="18"/>
              <w:szCs w:val="18"/>
            </w:rPr>
          </w:rPrChange>
        </w:rPr>
        <w:t xml:space="preserve"> Sentinel to stop the thread</w:t>
      </w:r>
    </w:p>
    <w:p w14:paraId="6703883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699" w:author="Hayfa ZGAYA-BIAU" w:date="2025-06-12T18:32:00Z" w16du:dateUtc="2025-06-12T16:32:00Z">
            <w:rPr>
              <w:rFonts w:ascii="Courier New" w:eastAsia="Courier New" w:hAnsi="Courier New" w:cs="Courier New"/>
              <w:color w:val="D8DEE9"/>
              <w:sz w:val="18"/>
              <w:szCs w:val="18"/>
            </w:rPr>
          </w:rPrChange>
        </w:rPr>
      </w:pPr>
    </w:p>
    <w:p w14:paraId="0D8E176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70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7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702" w:author="Hayfa ZGAYA-BIAU" w:date="2025-06-12T18:32:00Z" w16du:dateUtc="2025-06-12T16:32:00Z">
            <w:rPr>
              <w:rFonts w:ascii="Courier New" w:eastAsia="Courier New" w:hAnsi="Courier New" w:cs="Courier New"/>
              <w:i/>
              <w:color w:val="FFFFFF"/>
              <w:sz w:val="18"/>
              <w:szCs w:val="18"/>
            </w:rPr>
          </w:rPrChange>
        </w:rPr>
        <w:t xml:space="preserve"># Pad or </w:t>
      </w:r>
      <w:proofErr w:type="spellStart"/>
      <w:r w:rsidRPr="008F3D9F">
        <w:rPr>
          <w:rFonts w:ascii="Courier New" w:eastAsia="Courier New" w:hAnsi="Courier New" w:cs="Courier New"/>
          <w:i/>
          <w:color w:val="FFFFFF"/>
          <w:sz w:val="18"/>
          <w:szCs w:val="18"/>
          <w:lang w:val="fr-FR"/>
          <w:rPrChange w:id="10703" w:author="Hayfa ZGAYA-BIAU" w:date="2025-06-12T18:32:00Z" w16du:dateUtc="2025-06-12T16:32:00Z">
            <w:rPr>
              <w:rFonts w:ascii="Courier New" w:eastAsia="Courier New" w:hAnsi="Courier New" w:cs="Courier New"/>
              <w:i/>
              <w:color w:val="FFFFFF"/>
              <w:sz w:val="18"/>
              <w:szCs w:val="18"/>
            </w:rPr>
          </w:rPrChange>
        </w:rPr>
        <w:t>truncate</w:t>
      </w:r>
      <w:proofErr w:type="spellEnd"/>
      <w:r w:rsidRPr="008F3D9F">
        <w:rPr>
          <w:rFonts w:ascii="Courier New" w:eastAsia="Courier New" w:hAnsi="Courier New" w:cs="Courier New"/>
          <w:i/>
          <w:color w:val="FFFFFF"/>
          <w:sz w:val="18"/>
          <w:szCs w:val="18"/>
          <w:lang w:val="fr-FR"/>
          <w:rPrChange w:id="10704"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0705"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10706" w:author="Hayfa ZGAYA-BIAU" w:date="2025-06-12T18:32:00Z" w16du:dateUtc="2025-06-12T16:32:00Z">
            <w:rPr>
              <w:rFonts w:ascii="Courier New" w:eastAsia="Courier New" w:hAnsi="Courier New" w:cs="Courier New"/>
              <w:i/>
              <w:color w:val="FFFFFF"/>
              <w:sz w:val="18"/>
              <w:szCs w:val="18"/>
            </w:rPr>
          </w:rPrChange>
        </w:rPr>
        <w:t xml:space="preserve"> to match the </w:t>
      </w:r>
      <w:proofErr w:type="spellStart"/>
      <w:r w:rsidRPr="008F3D9F">
        <w:rPr>
          <w:rFonts w:ascii="Courier New" w:eastAsia="Courier New" w:hAnsi="Courier New" w:cs="Courier New"/>
          <w:i/>
          <w:color w:val="FFFFFF"/>
          <w:sz w:val="18"/>
          <w:szCs w:val="18"/>
          <w:lang w:val="fr-FR"/>
          <w:rPrChange w:id="10707" w:author="Hayfa ZGAYA-BIAU" w:date="2025-06-12T18:32:00Z" w16du:dateUtc="2025-06-12T16:32:00Z">
            <w:rPr>
              <w:rFonts w:ascii="Courier New" w:eastAsia="Courier New" w:hAnsi="Courier New" w:cs="Courier New"/>
              <w:i/>
              <w:color w:val="FFFFFF"/>
              <w:sz w:val="18"/>
              <w:szCs w:val="18"/>
            </w:rPr>
          </w:rPrChange>
        </w:rPr>
        <w:t>model's</w:t>
      </w:r>
      <w:proofErr w:type="spellEnd"/>
      <w:r w:rsidRPr="008F3D9F">
        <w:rPr>
          <w:rFonts w:ascii="Courier New" w:eastAsia="Courier New" w:hAnsi="Courier New" w:cs="Courier New"/>
          <w:i/>
          <w:color w:val="FFFFFF"/>
          <w:sz w:val="18"/>
          <w:szCs w:val="18"/>
          <w:lang w:val="fr-FR"/>
          <w:rPrChange w:id="1070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709" w:author="Hayfa ZGAYA-BIAU" w:date="2025-06-12T18:32:00Z" w16du:dateUtc="2025-06-12T16:32:00Z">
            <w:rPr>
              <w:rFonts w:ascii="Courier New" w:eastAsia="Courier New" w:hAnsi="Courier New" w:cs="Courier New"/>
              <w:i/>
              <w:color w:val="FFFFFF"/>
              <w:sz w:val="18"/>
              <w:szCs w:val="18"/>
            </w:rPr>
          </w:rPrChange>
        </w:rPr>
        <w:t>expected</w:t>
      </w:r>
      <w:proofErr w:type="spellEnd"/>
      <w:r w:rsidRPr="008F3D9F">
        <w:rPr>
          <w:rFonts w:ascii="Courier New" w:eastAsia="Courier New" w:hAnsi="Courier New" w:cs="Courier New"/>
          <w:i/>
          <w:color w:val="FFFFFF"/>
          <w:sz w:val="18"/>
          <w:szCs w:val="18"/>
          <w:lang w:val="fr-FR"/>
          <w:rPrChange w:id="10710" w:author="Hayfa ZGAYA-BIAU" w:date="2025-06-12T18:32:00Z" w16du:dateUtc="2025-06-12T16:32:00Z">
            <w:rPr>
              <w:rFonts w:ascii="Courier New" w:eastAsia="Courier New" w:hAnsi="Courier New" w:cs="Courier New"/>
              <w:i/>
              <w:color w:val="FFFFFF"/>
              <w:sz w:val="18"/>
              <w:szCs w:val="18"/>
            </w:rPr>
          </w:rPrChange>
        </w:rPr>
        <w:t xml:space="preserve"> input</w:t>
      </w:r>
    </w:p>
    <w:p w14:paraId="1F24875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71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7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071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071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15" w:author="Hayfa ZGAYA-BIAU" w:date="2025-06-12T18:32:00Z" w16du:dateUtc="2025-06-12T16:32:00Z">
            <w:rPr>
              <w:rFonts w:ascii="Courier New" w:eastAsia="Courier New" w:hAnsi="Courier New" w:cs="Courier New"/>
              <w:color w:val="94C1FA"/>
              <w:sz w:val="18"/>
              <w:szCs w:val="18"/>
            </w:rPr>
          </w:rPrChange>
        </w:rPr>
        <w:t>sequence</w:t>
      </w:r>
      <w:r w:rsidRPr="008F3D9F">
        <w:rPr>
          <w:rFonts w:ascii="Courier New" w:eastAsia="Courier New" w:hAnsi="Courier New" w:cs="Courier New"/>
          <w:color w:val="D6D6DD"/>
          <w:sz w:val="18"/>
          <w:szCs w:val="18"/>
          <w:lang w:val="fr-FR"/>
          <w:rPrChange w:id="107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17"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107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719"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07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22" w:author="Hayfa ZGAYA-BIAU" w:date="2025-06-12T18:32:00Z" w16du:dateUtc="2025-06-12T16:32:00Z">
            <w:rPr>
              <w:rFonts w:ascii="Courier New" w:eastAsia="Courier New" w:hAnsi="Courier New" w:cs="Courier New"/>
              <w:color w:val="D6D6DD"/>
              <w:sz w:val="18"/>
              <w:szCs w:val="18"/>
            </w:rPr>
          </w:rPrChange>
        </w:rPr>
        <w:t>&lt;</w:t>
      </w:r>
      <w:r w:rsidRPr="008F3D9F">
        <w:rPr>
          <w:rFonts w:ascii="Courier New" w:eastAsia="Courier New" w:hAnsi="Courier New" w:cs="Courier New"/>
          <w:color w:val="D8DEE9"/>
          <w:sz w:val="18"/>
          <w:szCs w:val="18"/>
          <w:lang w:val="fr-FR"/>
          <w:rPrChange w:id="1072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724" w:author="Hayfa ZGAYA-BIAU" w:date="2025-06-12T18:32:00Z" w16du:dateUtc="2025-06-12T16:32:00Z">
            <w:rPr>
              <w:rFonts w:ascii="Courier New" w:eastAsia="Courier New" w:hAnsi="Courier New" w:cs="Courier New"/>
              <w:i/>
              <w:color w:val="D6D6DD"/>
              <w:sz w:val="18"/>
              <w:szCs w:val="18"/>
            </w:rPr>
          </w:rPrChange>
        </w:rPr>
        <w:t>max_seq_</w:t>
      </w:r>
      <w:proofErr w:type="gramStart"/>
      <w:r w:rsidRPr="008F3D9F">
        <w:rPr>
          <w:rFonts w:ascii="Courier New" w:eastAsia="Courier New" w:hAnsi="Courier New" w:cs="Courier New"/>
          <w:i/>
          <w:color w:val="D6D6DD"/>
          <w:sz w:val="18"/>
          <w:szCs w:val="18"/>
          <w:lang w:val="fr-FR"/>
          <w:rPrChange w:id="10725" w:author="Hayfa ZGAYA-BIAU" w:date="2025-06-12T18:32:00Z" w16du:dateUtc="2025-06-12T16:32:00Z">
            <w:rPr>
              <w:rFonts w:ascii="Courier New" w:eastAsia="Courier New" w:hAnsi="Courier New" w:cs="Courier New"/>
              <w:i/>
              <w:color w:val="D6D6DD"/>
              <w:sz w:val="18"/>
              <w:szCs w:val="18"/>
            </w:rPr>
          </w:rPrChange>
        </w:rPr>
        <w:t>length</w:t>
      </w:r>
      <w:proofErr w:type="spellEnd"/>
      <w:r w:rsidRPr="008F3D9F">
        <w:rPr>
          <w:rFonts w:ascii="Courier New" w:eastAsia="Courier New" w:hAnsi="Courier New" w:cs="Courier New"/>
          <w:color w:val="D8DEE9"/>
          <w:sz w:val="18"/>
          <w:szCs w:val="18"/>
          <w:lang w:val="fr-FR"/>
          <w:rPrChange w:id="10726" w:author="Hayfa ZGAYA-BIAU" w:date="2025-06-12T18:32:00Z" w16du:dateUtc="2025-06-12T16:32:00Z">
            <w:rPr>
              <w:rFonts w:ascii="Courier New" w:eastAsia="Courier New" w:hAnsi="Courier New" w:cs="Courier New"/>
              <w:color w:val="D8DEE9"/>
              <w:sz w:val="18"/>
              <w:szCs w:val="18"/>
            </w:rPr>
          </w:rPrChange>
        </w:rPr>
        <w:t>:</w:t>
      </w:r>
      <w:proofErr w:type="gramEnd"/>
    </w:p>
    <w:p w14:paraId="5768BB9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72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72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29" w:author="Hayfa ZGAYA-BIAU" w:date="2025-06-12T18:32:00Z" w16du:dateUtc="2025-06-12T16:32:00Z">
            <w:rPr>
              <w:rFonts w:ascii="Courier New" w:eastAsia="Courier New" w:hAnsi="Courier New" w:cs="Courier New"/>
              <w:color w:val="94C1FA"/>
              <w:sz w:val="18"/>
              <w:szCs w:val="18"/>
            </w:rPr>
          </w:rPrChange>
        </w:rPr>
        <w:t>pad</w:t>
      </w:r>
      <w:proofErr w:type="gramEnd"/>
      <w:r w:rsidRPr="008F3D9F">
        <w:rPr>
          <w:rFonts w:ascii="Courier New" w:eastAsia="Courier New" w:hAnsi="Courier New" w:cs="Courier New"/>
          <w:color w:val="94C1FA"/>
          <w:sz w:val="18"/>
          <w:szCs w:val="18"/>
          <w:lang w:val="fr-FR"/>
          <w:rPrChange w:id="10730" w:author="Hayfa ZGAYA-BIAU" w:date="2025-06-12T18:32:00Z" w16du:dateUtc="2025-06-12T16:32:00Z">
            <w:rPr>
              <w:rFonts w:ascii="Courier New" w:eastAsia="Courier New" w:hAnsi="Courier New" w:cs="Courier New"/>
              <w:color w:val="94C1FA"/>
              <w:sz w:val="18"/>
              <w:szCs w:val="18"/>
            </w:rPr>
          </w:rPrChange>
        </w:rPr>
        <w:t>_width</w:t>
      </w:r>
      <w:proofErr w:type="spellEnd"/>
      <w:r w:rsidRPr="008F3D9F">
        <w:rPr>
          <w:rFonts w:ascii="Courier New" w:eastAsia="Courier New" w:hAnsi="Courier New" w:cs="Courier New"/>
          <w:color w:val="D8DEE9"/>
          <w:sz w:val="18"/>
          <w:szCs w:val="18"/>
          <w:lang w:val="fr-FR"/>
          <w:rPrChange w:id="107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3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3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734" w:author="Hayfa ZGAYA-BIAU" w:date="2025-06-12T18:32:00Z" w16du:dateUtc="2025-06-12T16:32:00Z">
            <w:rPr>
              <w:rFonts w:ascii="Courier New" w:eastAsia="Courier New" w:hAnsi="Courier New" w:cs="Courier New"/>
              <w:i/>
              <w:color w:val="D6D6DD"/>
              <w:sz w:val="18"/>
              <w:szCs w:val="18"/>
            </w:rPr>
          </w:rPrChange>
        </w:rPr>
        <w:t>max_seq_length</w:t>
      </w:r>
      <w:proofErr w:type="spellEnd"/>
      <w:r w:rsidRPr="008F3D9F">
        <w:rPr>
          <w:rFonts w:ascii="Courier New" w:eastAsia="Courier New" w:hAnsi="Courier New" w:cs="Courier New"/>
          <w:color w:val="D8DEE9"/>
          <w:sz w:val="18"/>
          <w:szCs w:val="18"/>
          <w:lang w:val="fr-FR"/>
          <w:rPrChange w:id="107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3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38" w:author="Hayfa ZGAYA-BIAU" w:date="2025-06-12T18:32:00Z" w16du:dateUtc="2025-06-12T16:32:00Z">
            <w:rPr>
              <w:rFonts w:ascii="Courier New" w:eastAsia="Courier New" w:hAnsi="Courier New" w:cs="Courier New"/>
              <w:color w:val="94C1FA"/>
              <w:sz w:val="18"/>
              <w:szCs w:val="18"/>
            </w:rPr>
          </w:rPrChange>
        </w:rPr>
        <w:t>sequence</w:t>
      </w:r>
      <w:r w:rsidRPr="008F3D9F">
        <w:rPr>
          <w:rFonts w:ascii="Courier New" w:eastAsia="Courier New" w:hAnsi="Courier New" w:cs="Courier New"/>
          <w:color w:val="D6D6DD"/>
          <w:sz w:val="18"/>
          <w:szCs w:val="18"/>
          <w:lang w:val="fr-FR"/>
          <w:rPrChange w:id="107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40"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107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742"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0743" w:author="Hayfa ZGAYA-BIAU" w:date="2025-06-12T18:32:00Z" w16du:dateUtc="2025-06-12T16:32:00Z">
            <w:rPr>
              <w:rFonts w:ascii="Courier New" w:eastAsia="Courier New" w:hAnsi="Courier New" w:cs="Courier New"/>
              <w:color w:val="D6D6DD"/>
              <w:sz w:val="18"/>
              <w:szCs w:val="18"/>
            </w:rPr>
          </w:rPrChange>
        </w:rPr>
        <w:t>]</w:t>
      </w:r>
    </w:p>
    <w:p w14:paraId="67F094E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7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7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46" w:author="Hayfa ZGAYA-BIAU" w:date="2025-06-12T18:32:00Z" w16du:dateUtc="2025-06-12T16:32:00Z">
            <w:rPr>
              <w:rFonts w:ascii="Courier New" w:eastAsia="Courier New" w:hAnsi="Courier New" w:cs="Courier New"/>
              <w:color w:val="94C1FA"/>
              <w:sz w:val="18"/>
              <w:szCs w:val="18"/>
            </w:rPr>
          </w:rPrChange>
        </w:rPr>
        <w:t>padding</w:t>
      </w:r>
      <w:proofErr w:type="spellEnd"/>
      <w:proofErr w:type="gramEnd"/>
      <w:r w:rsidRPr="008F3D9F">
        <w:rPr>
          <w:rFonts w:ascii="Courier New" w:eastAsia="Courier New" w:hAnsi="Courier New" w:cs="Courier New"/>
          <w:color w:val="D8DEE9"/>
          <w:sz w:val="18"/>
          <w:szCs w:val="18"/>
          <w:lang w:val="fr-FR"/>
          <w:rPrChange w:id="107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750"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7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752" w:author="Hayfa ZGAYA-BIAU" w:date="2025-06-12T18:32:00Z" w16du:dateUtc="2025-06-12T16:32:00Z">
            <w:rPr>
              <w:rFonts w:ascii="Courier New" w:eastAsia="Courier New" w:hAnsi="Courier New" w:cs="Courier New"/>
              <w:color w:val="EBC88D"/>
              <w:sz w:val="18"/>
              <w:szCs w:val="18"/>
            </w:rPr>
          </w:rPrChange>
        </w:rPr>
        <w:t>zeros</w:t>
      </w:r>
      <w:proofErr w:type="spellEnd"/>
      <w:proofErr w:type="gramEnd"/>
      <w:r w:rsidRPr="008F3D9F">
        <w:rPr>
          <w:rFonts w:ascii="Courier New" w:eastAsia="Courier New" w:hAnsi="Courier New" w:cs="Courier New"/>
          <w:color w:val="D6D6DD"/>
          <w:sz w:val="18"/>
          <w:szCs w:val="18"/>
          <w:lang w:val="fr-FR"/>
          <w:rPrChange w:id="1075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754" w:author="Hayfa ZGAYA-BIAU" w:date="2025-06-12T18:32:00Z" w16du:dateUtc="2025-06-12T16:32:00Z">
            <w:rPr>
              <w:rFonts w:ascii="Courier New" w:eastAsia="Courier New" w:hAnsi="Courier New" w:cs="Courier New"/>
              <w:color w:val="94C1FA"/>
              <w:sz w:val="18"/>
              <w:szCs w:val="18"/>
            </w:rPr>
          </w:rPrChange>
        </w:rPr>
        <w:t>pad_width</w:t>
      </w:r>
      <w:proofErr w:type="spellEnd"/>
      <w:r w:rsidRPr="008F3D9F">
        <w:rPr>
          <w:rFonts w:ascii="Courier New" w:eastAsia="Courier New" w:hAnsi="Courier New" w:cs="Courier New"/>
          <w:color w:val="D6D6DD"/>
          <w:sz w:val="18"/>
          <w:szCs w:val="18"/>
          <w:lang w:val="fr-FR"/>
          <w:rPrChange w:id="1075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57"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10758" w:author="Hayfa ZGAYA-BIAU" w:date="2025-06-12T18:32:00Z" w16du:dateUtc="2025-06-12T16:32:00Z">
            <w:rPr>
              <w:rFonts w:ascii="Courier New" w:eastAsia="Courier New" w:hAnsi="Courier New" w:cs="Courier New"/>
              <w:color w:val="94C1FA"/>
              <w:sz w:val="18"/>
              <w:szCs w:val="18"/>
            </w:rPr>
          </w:rPrChange>
        </w:rPr>
        <w:t>sequence</w:t>
      </w:r>
      <w:r w:rsidRPr="008F3D9F">
        <w:rPr>
          <w:rFonts w:ascii="Courier New" w:eastAsia="Courier New" w:hAnsi="Courier New" w:cs="Courier New"/>
          <w:color w:val="D6D6DD"/>
          <w:sz w:val="18"/>
          <w:szCs w:val="18"/>
          <w:lang w:val="fr-FR"/>
          <w:rPrChange w:id="107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60"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10761"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10762"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8DEE9"/>
          <w:sz w:val="18"/>
          <w:szCs w:val="18"/>
          <w:lang w:val="fr-FR"/>
          <w:rPrChange w:id="10763"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color w:val="D6D6DD"/>
          <w:sz w:val="18"/>
          <w:szCs w:val="18"/>
          <w:lang w:val="fr-FR"/>
          <w:rPrChange w:id="107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0766" w:author="Hayfa ZGAYA-BIAU" w:date="2025-06-12T18:32:00Z" w16du:dateUtc="2025-06-12T16:32:00Z">
            <w:rPr>
              <w:rFonts w:ascii="Courier New" w:eastAsia="Courier New" w:hAnsi="Courier New" w:cs="Courier New"/>
              <w:i/>
              <w:color w:val="D6D6DD"/>
              <w:sz w:val="18"/>
              <w:szCs w:val="18"/>
            </w:rPr>
          </w:rPrChange>
        </w:rPr>
        <w:t>dtype</w:t>
      </w:r>
      <w:proofErr w:type="spellEnd"/>
      <w:r w:rsidRPr="008F3D9F">
        <w:rPr>
          <w:rFonts w:ascii="Courier New" w:eastAsia="Courier New" w:hAnsi="Courier New" w:cs="Courier New"/>
          <w:color w:val="D6D6DD"/>
          <w:sz w:val="18"/>
          <w:szCs w:val="18"/>
          <w:lang w:val="fr-FR"/>
          <w:rPrChange w:id="10767"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10768" w:author="Hayfa ZGAYA-BIAU" w:date="2025-06-12T18:32:00Z" w16du:dateUtc="2025-06-12T16:32:00Z">
            <w:rPr>
              <w:rFonts w:ascii="Courier New" w:eastAsia="Courier New" w:hAnsi="Courier New" w:cs="Courier New"/>
              <w:color w:val="94C1FA"/>
              <w:sz w:val="18"/>
              <w:szCs w:val="18"/>
            </w:rPr>
          </w:rPrChange>
        </w:rPr>
        <w:t>sequence</w:t>
      </w:r>
      <w:r w:rsidRPr="008F3D9F">
        <w:rPr>
          <w:rFonts w:ascii="Courier New" w:eastAsia="Courier New" w:hAnsi="Courier New" w:cs="Courier New"/>
          <w:color w:val="D6D6DD"/>
          <w:sz w:val="18"/>
          <w:szCs w:val="18"/>
          <w:lang w:val="fr-FR"/>
          <w:rPrChange w:id="107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70" w:author="Hayfa ZGAYA-BIAU" w:date="2025-06-12T18:32:00Z" w16du:dateUtc="2025-06-12T16:32:00Z">
            <w:rPr>
              <w:rFonts w:ascii="Courier New" w:eastAsia="Courier New" w:hAnsi="Courier New" w:cs="Courier New"/>
              <w:color w:val="D8DEE9"/>
              <w:sz w:val="18"/>
              <w:szCs w:val="18"/>
            </w:rPr>
          </w:rPrChange>
        </w:rPr>
        <w:t>dtype</w:t>
      </w:r>
      <w:proofErr w:type="spellEnd"/>
      <w:proofErr w:type="gramEnd"/>
      <w:r w:rsidRPr="008F3D9F">
        <w:rPr>
          <w:rFonts w:ascii="Courier New" w:eastAsia="Courier New" w:hAnsi="Courier New" w:cs="Courier New"/>
          <w:color w:val="D6D6DD"/>
          <w:sz w:val="18"/>
          <w:szCs w:val="18"/>
          <w:lang w:val="fr-FR"/>
          <w:rPrChange w:id="10771" w:author="Hayfa ZGAYA-BIAU" w:date="2025-06-12T18:32:00Z" w16du:dateUtc="2025-06-12T16:32:00Z">
            <w:rPr>
              <w:rFonts w:ascii="Courier New" w:eastAsia="Courier New" w:hAnsi="Courier New" w:cs="Courier New"/>
              <w:color w:val="D6D6DD"/>
              <w:sz w:val="18"/>
              <w:szCs w:val="18"/>
            </w:rPr>
          </w:rPrChange>
        </w:rPr>
        <w:t>)</w:t>
      </w:r>
    </w:p>
    <w:p w14:paraId="138D12A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77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7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74"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10775" w:author="Hayfa ZGAYA-BIAU" w:date="2025-06-12T18:32:00Z" w16du:dateUtc="2025-06-12T16:32:00Z">
            <w:rPr>
              <w:rFonts w:ascii="Courier New" w:eastAsia="Courier New" w:hAnsi="Courier New" w:cs="Courier New"/>
              <w:color w:val="94C1FA"/>
              <w:sz w:val="18"/>
              <w:szCs w:val="18"/>
            </w:rPr>
          </w:rPrChange>
        </w:rPr>
        <w:t>_padded</w:t>
      </w:r>
      <w:proofErr w:type="spellEnd"/>
      <w:r w:rsidRPr="008F3D9F">
        <w:rPr>
          <w:rFonts w:ascii="Courier New" w:eastAsia="Courier New" w:hAnsi="Courier New" w:cs="Courier New"/>
          <w:color w:val="D8DEE9"/>
          <w:sz w:val="18"/>
          <w:szCs w:val="18"/>
          <w:lang w:val="fr-FR"/>
          <w:rPrChange w:id="1077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7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7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779"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7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781" w:author="Hayfa ZGAYA-BIAU" w:date="2025-06-12T18:32:00Z" w16du:dateUtc="2025-06-12T16:32:00Z">
            <w:rPr>
              <w:rFonts w:ascii="Courier New" w:eastAsia="Courier New" w:hAnsi="Courier New" w:cs="Courier New"/>
              <w:color w:val="EBC88D"/>
              <w:sz w:val="18"/>
              <w:szCs w:val="18"/>
            </w:rPr>
          </w:rPrChange>
        </w:rPr>
        <w:t>concatenate</w:t>
      </w:r>
      <w:proofErr w:type="spellEnd"/>
      <w:proofErr w:type="gramEnd"/>
      <w:r w:rsidRPr="008F3D9F">
        <w:rPr>
          <w:rFonts w:ascii="Courier New" w:eastAsia="Courier New" w:hAnsi="Courier New" w:cs="Courier New"/>
          <w:color w:val="D6D6DD"/>
          <w:sz w:val="18"/>
          <w:szCs w:val="18"/>
          <w:lang w:val="fr-FR"/>
          <w:rPrChange w:id="10782"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783" w:author="Hayfa ZGAYA-BIAU" w:date="2025-06-12T18:32:00Z" w16du:dateUtc="2025-06-12T16:32:00Z">
            <w:rPr>
              <w:rFonts w:ascii="Courier New" w:eastAsia="Courier New" w:hAnsi="Courier New" w:cs="Courier New"/>
              <w:color w:val="94C1FA"/>
              <w:sz w:val="18"/>
              <w:szCs w:val="18"/>
            </w:rPr>
          </w:rPrChange>
        </w:rPr>
        <w:t>sequence</w:t>
      </w:r>
      <w:proofErr w:type="spellEnd"/>
      <w:r w:rsidRPr="008F3D9F">
        <w:rPr>
          <w:rFonts w:ascii="Courier New" w:eastAsia="Courier New" w:hAnsi="Courier New" w:cs="Courier New"/>
          <w:color w:val="D6D6DD"/>
          <w:sz w:val="18"/>
          <w:szCs w:val="18"/>
          <w:lang w:val="fr-FR"/>
          <w:rPrChange w:id="107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8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786" w:author="Hayfa ZGAYA-BIAU" w:date="2025-06-12T18:32:00Z" w16du:dateUtc="2025-06-12T16:32:00Z">
            <w:rPr>
              <w:rFonts w:ascii="Courier New" w:eastAsia="Courier New" w:hAnsi="Courier New" w:cs="Courier New"/>
              <w:color w:val="94C1FA"/>
              <w:sz w:val="18"/>
              <w:szCs w:val="18"/>
            </w:rPr>
          </w:rPrChange>
        </w:rPr>
        <w:t>padding</w:t>
      </w:r>
      <w:proofErr w:type="spellEnd"/>
      <w:r w:rsidRPr="008F3D9F">
        <w:rPr>
          <w:rFonts w:ascii="Courier New" w:eastAsia="Courier New" w:hAnsi="Courier New" w:cs="Courier New"/>
          <w:color w:val="D6D6DD"/>
          <w:sz w:val="18"/>
          <w:szCs w:val="18"/>
          <w:lang w:val="fr-FR"/>
          <w:rPrChange w:id="107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7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0789"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107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791"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0792" w:author="Hayfa ZGAYA-BIAU" w:date="2025-06-12T18:32:00Z" w16du:dateUtc="2025-06-12T16:32:00Z">
            <w:rPr>
              <w:rFonts w:ascii="Courier New" w:eastAsia="Courier New" w:hAnsi="Courier New" w:cs="Courier New"/>
              <w:color w:val="D6D6DD"/>
              <w:sz w:val="18"/>
              <w:szCs w:val="18"/>
            </w:rPr>
          </w:rPrChange>
        </w:rPr>
        <w:t>)</w:t>
      </w:r>
    </w:p>
    <w:p w14:paraId="26103A2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79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79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0795" w:author="Hayfa ZGAYA-BIAU" w:date="2025-06-12T18:32:00Z" w16du:dateUtc="2025-06-12T16:32:00Z">
            <w:rPr>
              <w:rFonts w:ascii="Courier New" w:eastAsia="Courier New" w:hAnsi="Courier New" w:cs="Courier New"/>
              <w:i/>
              <w:color w:val="83D6C5"/>
              <w:sz w:val="18"/>
              <w:szCs w:val="18"/>
            </w:rPr>
          </w:rPrChange>
        </w:rPr>
        <w:t>else</w:t>
      </w:r>
      <w:proofErr w:type="spellEnd"/>
      <w:r w:rsidRPr="008F3D9F">
        <w:rPr>
          <w:rFonts w:ascii="Courier New" w:eastAsia="Courier New" w:hAnsi="Courier New" w:cs="Courier New"/>
          <w:color w:val="D8DEE9"/>
          <w:sz w:val="18"/>
          <w:szCs w:val="18"/>
          <w:lang w:val="fr-FR"/>
          <w:rPrChange w:id="10796" w:author="Hayfa ZGAYA-BIAU" w:date="2025-06-12T18:32:00Z" w16du:dateUtc="2025-06-12T16:32:00Z">
            <w:rPr>
              <w:rFonts w:ascii="Courier New" w:eastAsia="Courier New" w:hAnsi="Courier New" w:cs="Courier New"/>
              <w:color w:val="D8DEE9"/>
              <w:sz w:val="18"/>
              <w:szCs w:val="18"/>
            </w:rPr>
          </w:rPrChange>
        </w:rPr>
        <w:t>:</w:t>
      </w:r>
      <w:proofErr w:type="gramEnd"/>
    </w:p>
    <w:p w14:paraId="57939C3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79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7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799"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10800" w:author="Hayfa ZGAYA-BIAU" w:date="2025-06-12T18:32:00Z" w16du:dateUtc="2025-06-12T16:32:00Z">
            <w:rPr>
              <w:rFonts w:ascii="Courier New" w:eastAsia="Courier New" w:hAnsi="Courier New" w:cs="Courier New"/>
              <w:color w:val="94C1FA"/>
              <w:sz w:val="18"/>
              <w:szCs w:val="18"/>
            </w:rPr>
          </w:rPrChange>
        </w:rPr>
        <w:t>_padded</w:t>
      </w:r>
      <w:proofErr w:type="spellEnd"/>
      <w:r w:rsidRPr="008F3D9F">
        <w:rPr>
          <w:rFonts w:ascii="Courier New" w:eastAsia="Courier New" w:hAnsi="Courier New" w:cs="Courier New"/>
          <w:color w:val="D8DEE9"/>
          <w:sz w:val="18"/>
          <w:szCs w:val="18"/>
          <w:lang w:val="fr-FR"/>
          <w:rPrChange w:id="1080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8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0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0804" w:author="Hayfa ZGAYA-BIAU" w:date="2025-06-12T18:32:00Z" w16du:dateUtc="2025-06-12T16:32:00Z">
            <w:rPr>
              <w:rFonts w:ascii="Courier New" w:eastAsia="Courier New" w:hAnsi="Courier New" w:cs="Courier New"/>
              <w:color w:val="94C1FA"/>
              <w:sz w:val="18"/>
              <w:szCs w:val="18"/>
            </w:rPr>
          </w:rPrChange>
        </w:rPr>
        <w:t>sequence</w:t>
      </w:r>
      <w:proofErr w:type="spellEnd"/>
      <w:r w:rsidRPr="008F3D9F">
        <w:rPr>
          <w:rFonts w:ascii="Courier New" w:eastAsia="Courier New" w:hAnsi="Courier New" w:cs="Courier New"/>
          <w:color w:val="D6D6DD"/>
          <w:sz w:val="18"/>
          <w:szCs w:val="18"/>
          <w:lang w:val="fr-FR"/>
          <w:rPrChange w:id="108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06"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10807" w:author="Hayfa ZGAYA-BIAU" w:date="2025-06-12T18:32:00Z" w16du:dateUtc="2025-06-12T16:32:00Z">
            <w:rPr>
              <w:rFonts w:ascii="Courier New" w:eastAsia="Courier New" w:hAnsi="Courier New" w:cs="Courier New"/>
              <w:i/>
              <w:color w:val="D6D6DD"/>
              <w:sz w:val="18"/>
              <w:szCs w:val="18"/>
            </w:rPr>
          </w:rPrChange>
        </w:rPr>
        <w:t>max_seq_length</w:t>
      </w:r>
      <w:proofErr w:type="spellEnd"/>
      <w:r w:rsidRPr="008F3D9F">
        <w:rPr>
          <w:rFonts w:ascii="Courier New" w:eastAsia="Courier New" w:hAnsi="Courier New" w:cs="Courier New"/>
          <w:color w:val="D6D6DD"/>
          <w:sz w:val="18"/>
          <w:szCs w:val="18"/>
          <w:lang w:val="fr-FR"/>
          <w:rPrChange w:id="10808" w:author="Hayfa ZGAYA-BIAU" w:date="2025-06-12T18:32:00Z" w16du:dateUtc="2025-06-12T16:32:00Z">
            <w:rPr>
              <w:rFonts w:ascii="Courier New" w:eastAsia="Courier New" w:hAnsi="Courier New" w:cs="Courier New"/>
              <w:color w:val="D6D6DD"/>
              <w:sz w:val="18"/>
              <w:szCs w:val="18"/>
            </w:rPr>
          </w:rPrChange>
        </w:rPr>
        <w:t>]</w:t>
      </w:r>
    </w:p>
    <w:p w14:paraId="54DCF71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809" w:author="Hayfa ZGAYA-BIAU" w:date="2025-06-12T18:32:00Z" w16du:dateUtc="2025-06-12T16:32:00Z">
            <w:rPr>
              <w:rFonts w:ascii="Courier New" w:eastAsia="Courier New" w:hAnsi="Courier New" w:cs="Courier New"/>
              <w:color w:val="D8DEE9"/>
              <w:sz w:val="18"/>
              <w:szCs w:val="18"/>
            </w:rPr>
          </w:rPrChange>
        </w:rPr>
      </w:pPr>
    </w:p>
    <w:p w14:paraId="3BFF488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81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8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812" w:author="Hayfa ZGAYA-BIAU" w:date="2025-06-12T18:32:00Z" w16du:dateUtc="2025-06-12T16:32:00Z">
            <w:rPr>
              <w:rFonts w:ascii="Courier New" w:eastAsia="Courier New" w:hAnsi="Courier New" w:cs="Courier New"/>
              <w:i/>
              <w:color w:val="FFFFFF"/>
              <w:sz w:val="18"/>
              <w:szCs w:val="18"/>
            </w:rPr>
          </w:rPrChange>
        </w:rPr>
        <w:t xml:space="preserve"># Expand dimensions to match model input (1, frames, </w:t>
      </w:r>
      <w:proofErr w:type="spellStart"/>
      <w:r w:rsidRPr="008F3D9F">
        <w:rPr>
          <w:rFonts w:ascii="Courier New" w:eastAsia="Courier New" w:hAnsi="Courier New" w:cs="Courier New"/>
          <w:i/>
          <w:color w:val="FFFFFF"/>
          <w:sz w:val="18"/>
          <w:szCs w:val="18"/>
          <w:lang w:val="fr-FR"/>
          <w:rPrChange w:id="10813" w:author="Hayfa ZGAYA-BIAU" w:date="2025-06-12T18:32:00Z" w16du:dateUtc="2025-06-12T16:32:00Z">
            <w:rPr>
              <w:rFonts w:ascii="Courier New" w:eastAsia="Courier New" w:hAnsi="Courier New" w:cs="Courier New"/>
              <w:i/>
              <w:color w:val="FFFFFF"/>
              <w:sz w:val="18"/>
              <w:szCs w:val="18"/>
            </w:rPr>
          </w:rPrChange>
        </w:rPr>
        <w:t>height</w:t>
      </w:r>
      <w:proofErr w:type="spellEnd"/>
      <w:r w:rsidRPr="008F3D9F">
        <w:rPr>
          <w:rFonts w:ascii="Courier New" w:eastAsia="Courier New" w:hAnsi="Courier New" w:cs="Courier New"/>
          <w:i/>
          <w:color w:val="FFFFFF"/>
          <w:sz w:val="18"/>
          <w:szCs w:val="18"/>
          <w:lang w:val="fr-FR"/>
          <w:rPrChange w:id="1081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815" w:author="Hayfa ZGAYA-BIAU" w:date="2025-06-12T18:32:00Z" w16du:dateUtc="2025-06-12T16:32:00Z">
            <w:rPr>
              <w:rFonts w:ascii="Courier New" w:eastAsia="Courier New" w:hAnsi="Courier New" w:cs="Courier New"/>
              <w:i/>
              <w:color w:val="FFFFFF"/>
              <w:sz w:val="18"/>
              <w:szCs w:val="18"/>
            </w:rPr>
          </w:rPrChange>
        </w:rPr>
        <w:t>width</w:t>
      </w:r>
      <w:proofErr w:type="spellEnd"/>
      <w:r w:rsidRPr="008F3D9F">
        <w:rPr>
          <w:rFonts w:ascii="Courier New" w:eastAsia="Courier New" w:hAnsi="Courier New" w:cs="Courier New"/>
          <w:i/>
          <w:color w:val="FFFFFF"/>
          <w:sz w:val="18"/>
          <w:szCs w:val="18"/>
          <w:lang w:val="fr-FR"/>
          <w:rPrChange w:id="10816" w:author="Hayfa ZGAYA-BIAU" w:date="2025-06-12T18:32:00Z" w16du:dateUtc="2025-06-12T16:32:00Z">
            <w:rPr>
              <w:rFonts w:ascii="Courier New" w:eastAsia="Courier New" w:hAnsi="Courier New" w:cs="Courier New"/>
              <w:i/>
              <w:color w:val="FFFFFF"/>
              <w:sz w:val="18"/>
              <w:szCs w:val="18"/>
            </w:rPr>
          </w:rPrChange>
        </w:rPr>
        <w:t>, channels)</w:t>
      </w:r>
    </w:p>
    <w:p w14:paraId="4B8D43F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81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81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819"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10820" w:author="Hayfa ZGAYA-BIAU" w:date="2025-06-12T18:32:00Z" w16du:dateUtc="2025-06-12T16:32:00Z">
            <w:rPr>
              <w:rFonts w:ascii="Courier New" w:eastAsia="Courier New" w:hAnsi="Courier New" w:cs="Courier New"/>
              <w:color w:val="94C1FA"/>
              <w:sz w:val="18"/>
              <w:szCs w:val="18"/>
            </w:rPr>
          </w:rPrChange>
        </w:rPr>
        <w:t>_padded</w:t>
      </w:r>
      <w:proofErr w:type="spellEnd"/>
      <w:r w:rsidRPr="008F3D9F">
        <w:rPr>
          <w:rFonts w:ascii="Courier New" w:eastAsia="Courier New" w:hAnsi="Courier New" w:cs="Courier New"/>
          <w:color w:val="D8DEE9"/>
          <w:sz w:val="18"/>
          <w:szCs w:val="18"/>
          <w:lang w:val="fr-FR"/>
          <w:rPrChange w:id="108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8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2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824"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8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826" w:author="Hayfa ZGAYA-BIAU" w:date="2025-06-12T18:32:00Z" w16du:dateUtc="2025-06-12T16:32:00Z">
            <w:rPr>
              <w:rFonts w:ascii="Courier New" w:eastAsia="Courier New" w:hAnsi="Courier New" w:cs="Courier New"/>
              <w:color w:val="EBC88D"/>
              <w:sz w:val="18"/>
              <w:szCs w:val="18"/>
            </w:rPr>
          </w:rPrChange>
        </w:rPr>
        <w:t>expand</w:t>
      </w:r>
      <w:proofErr w:type="gramEnd"/>
      <w:r w:rsidRPr="008F3D9F">
        <w:rPr>
          <w:rFonts w:ascii="Courier New" w:eastAsia="Courier New" w:hAnsi="Courier New" w:cs="Courier New"/>
          <w:color w:val="EBC88D"/>
          <w:sz w:val="18"/>
          <w:szCs w:val="18"/>
          <w:lang w:val="fr-FR"/>
          <w:rPrChange w:id="10827" w:author="Hayfa ZGAYA-BIAU" w:date="2025-06-12T18:32:00Z" w16du:dateUtc="2025-06-12T16:32:00Z">
            <w:rPr>
              <w:rFonts w:ascii="Courier New" w:eastAsia="Courier New" w:hAnsi="Courier New" w:cs="Courier New"/>
              <w:color w:val="EBC88D"/>
              <w:sz w:val="18"/>
              <w:szCs w:val="18"/>
            </w:rPr>
          </w:rPrChange>
        </w:rPr>
        <w:t>_</w:t>
      </w:r>
      <w:proofErr w:type="gramStart"/>
      <w:r w:rsidRPr="008F3D9F">
        <w:rPr>
          <w:rFonts w:ascii="Courier New" w:eastAsia="Courier New" w:hAnsi="Courier New" w:cs="Courier New"/>
          <w:color w:val="EBC88D"/>
          <w:sz w:val="18"/>
          <w:szCs w:val="18"/>
          <w:lang w:val="fr-FR"/>
          <w:rPrChange w:id="10828" w:author="Hayfa ZGAYA-BIAU" w:date="2025-06-12T18:32:00Z" w16du:dateUtc="2025-06-12T16:32:00Z">
            <w:rPr>
              <w:rFonts w:ascii="Courier New" w:eastAsia="Courier New" w:hAnsi="Courier New" w:cs="Courier New"/>
              <w:color w:val="EBC88D"/>
              <w:sz w:val="18"/>
              <w:szCs w:val="18"/>
            </w:rPr>
          </w:rPrChange>
        </w:rPr>
        <w:t>dims</w:t>
      </w:r>
      <w:proofErr w:type="spellEnd"/>
      <w:r w:rsidRPr="008F3D9F">
        <w:rPr>
          <w:rFonts w:ascii="Courier New" w:eastAsia="Courier New" w:hAnsi="Courier New" w:cs="Courier New"/>
          <w:color w:val="D6D6DD"/>
          <w:sz w:val="18"/>
          <w:szCs w:val="18"/>
          <w:lang w:val="fr-FR"/>
          <w:rPrChange w:id="1082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10830" w:author="Hayfa ZGAYA-BIAU" w:date="2025-06-12T18:32:00Z" w16du:dateUtc="2025-06-12T16:32:00Z">
            <w:rPr>
              <w:rFonts w:ascii="Courier New" w:eastAsia="Courier New" w:hAnsi="Courier New" w:cs="Courier New"/>
              <w:color w:val="94C1FA"/>
              <w:sz w:val="18"/>
              <w:szCs w:val="18"/>
            </w:rPr>
          </w:rPrChange>
        </w:rPr>
        <w:t>sequence_padded</w:t>
      </w:r>
      <w:proofErr w:type="spellEnd"/>
      <w:r w:rsidRPr="008F3D9F">
        <w:rPr>
          <w:rFonts w:ascii="Courier New" w:eastAsia="Courier New" w:hAnsi="Courier New" w:cs="Courier New"/>
          <w:color w:val="D6D6DD"/>
          <w:sz w:val="18"/>
          <w:szCs w:val="18"/>
          <w:lang w:val="fr-FR"/>
          <w:rPrChange w:id="108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0833" w:author="Hayfa ZGAYA-BIAU" w:date="2025-06-12T18:32:00Z" w16du:dateUtc="2025-06-12T16:32:00Z">
            <w:rPr>
              <w:rFonts w:ascii="Courier New" w:eastAsia="Courier New" w:hAnsi="Courier New" w:cs="Courier New"/>
              <w:i/>
              <w:color w:val="D6D6DD"/>
              <w:sz w:val="18"/>
              <w:szCs w:val="18"/>
            </w:rPr>
          </w:rPrChange>
        </w:rPr>
        <w:t>axis</w:t>
      </w:r>
      <w:r w:rsidRPr="008F3D9F">
        <w:rPr>
          <w:rFonts w:ascii="Courier New" w:eastAsia="Courier New" w:hAnsi="Courier New" w:cs="Courier New"/>
          <w:color w:val="D6D6DD"/>
          <w:sz w:val="18"/>
          <w:szCs w:val="18"/>
          <w:lang w:val="fr-FR"/>
          <w:rPrChange w:id="108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835"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0836" w:author="Hayfa ZGAYA-BIAU" w:date="2025-06-12T18:32:00Z" w16du:dateUtc="2025-06-12T16:32:00Z">
            <w:rPr>
              <w:rFonts w:ascii="Courier New" w:eastAsia="Courier New" w:hAnsi="Courier New" w:cs="Courier New"/>
              <w:color w:val="D6D6DD"/>
              <w:sz w:val="18"/>
              <w:szCs w:val="18"/>
            </w:rPr>
          </w:rPrChange>
        </w:rPr>
        <w:t>)</w:t>
      </w:r>
    </w:p>
    <w:p w14:paraId="0575696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837" w:author="Hayfa ZGAYA-BIAU" w:date="2025-06-12T18:32:00Z" w16du:dateUtc="2025-06-12T16:32:00Z">
            <w:rPr>
              <w:rFonts w:ascii="Courier New" w:eastAsia="Courier New" w:hAnsi="Courier New" w:cs="Courier New"/>
              <w:color w:val="D8DEE9"/>
              <w:sz w:val="18"/>
              <w:szCs w:val="18"/>
            </w:rPr>
          </w:rPrChange>
        </w:rPr>
      </w:pPr>
    </w:p>
    <w:p w14:paraId="04591B8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83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83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84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841" w:author="Hayfa ZGAYA-BIAU" w:date="2025-06-12T18:32:00Z" w16du:dateUtc="2025-06-12T16:32:00Z">
            <w:rPr>
              <w:rFonts w:ascii="Courier New" w:eastAsia="Courier New" w:hAnsi="Courier New" w:cs="Courier New"/>
              <w:i/>
              <w:color w:val="FFFFFF"/>
              <w:sz w:val="18"/>
              <w:szCs w:val="18"/>
            </w:rPr>
          </w:rPrChange>
        </w:rPr>
        <w:t>Perform</w:t>
      </w:r>
      <w:proofErr w:type="spellEnd"/>
      <w:r w:rsidRPr="008F3D9F">
        <w:rPr>
          <w:rFonts w:ascii="Courier New" w:eastAsia="Courier New" w:hAnsi="Courier New" w:cs="Courier New"/>
          <w:i/>
          <w:color w:val="FFFFFF"/>
          <w:sz w:val="18"/>
          <w:szCs w:val="18"/>
          <w:lang w:val="fr-FR"/>
          <w:rPrChange w:id="1084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843" w:author="Hayfa ZGAYA-BIAU" w:date="2025-06-12T18:32:00Z" w16du:dateUtc="2025-06-12T16:32:00Z">
            <w:rPr>
              <w:rFonts w:ascii="Courier New" w:eastAsia="Courier New" w:hAnsi="Courier New" w:cs="Courier New"/>
              <w:i/>
              <w:color w:val="FFFFFF"/>
              <w:sz w:val="18"/>
              <w:szCs w:val="18"/>
            </w:rPr>
          </w:rPrChange>
        </w:rPr>
        <w:t>prediction</w:t>
      </w:r>
      <w:proofErr w:type="spellEnd"/>
    </w:p>
    <w:p w14:paraId="69823A6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84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8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846" w:author="Hayfa ZGAYA-BIAU" w:date="2025-06-12T18:32:00Z" w16du:dateUtc="2025-06-12T16:32:00Z">
            <w:rPr>
              <w:rFonts w:ascii="Courier New" w:eastAsia="Courier New" w:hAnsi="Courier New" w:cs="Courier New"/>
              <w:color w:val="94C1FA"/>
              <w:sz w:val="18"/>
              <w:szCs w:val="18"/>
            </w:rPr>
          </w:rPrChange>
        </w:rPr>
        <w:t>prediction</w:t>
      </w:r>
      <w:proofErr w:type="spellEnd"/>
      <w:proofErr w:type="gramEnd"/>
      <w:r w:rsidRPr="008F3D9F">
        <w:rPr>
          <w:rFonts w:ascii="Courier New" w:eastAsia="Courier New" w:hAnsi="Courier New" w:cs="Courier New"/>
          <w:color w:val="D8DEE9"/>
          <w:sz w:val="18"/>
          <w:szCs w:val="18"/>
          <w:lang w:val="fr-FR"/>
          <w:rPrChange w:id="108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8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0850"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108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0852" w:author="Hayfa ZGAYA-BIAU" w:date="2025-06-12T18:32:00Z" w16du:dateUtc="2025-06-12T16:32:00Z">
            <w:rPr>
              <w:rFonts w:ascii="Courier New" w:eastAsia="Courier New" w:hAnsi="Courier New" w:cs="Courier New"/>
              <w:color w:val="AAA0FA"/>
              <w:sz w:val="18"/>
              <w:szCs w:val="18"/>
            </w:rPr>
          </w:rPrChange>
        </w:rPr>
        <w:t>predict</w:t>
      </w:r>
      <w:proofErr w:type="spellEnd"/>
      <w:proofErr w:type="gramEnd"/>
      <w:r w:rsidRPr="008F3D9F">
        <w:rPr>
          <w:rFonts w:ascii="Courier New" w:eastAsia="Courier New" w:hAnsi="Courier New" w:cs="Courier New"/>
          <w:color w:val="D6D6DD"/>
          <w:sz w:val="18"/>
          <w:szCs w:val="18"/>
          <w:lang w:val="fr-FR"/>
          <w:rPrChange w:id="1085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854" w:author="Hayfa ZGAYA-BIAU" w:date="2025-06-12T18:32:00Z" w16du:dateUtc="2025-06-12T16:32:00Z">
            <w:rPr>
              <w:rFonts w:ascii="Courier New" w:eastAsia="Courier New" w:hAnsi="Courier New" w:cs="Courier New"/>
              <w:color w:val="94C1FA"/>
              <w:sz w:val="18"/>
              <w:szCs w:val="18"/>
            </w:rPr>
          </w:rPrChange>
        </w:rPr>
        <w:t>sequence_padded</w:t>
      </w:r>
      <w:proofErr w:type="spellEnd"/>
      <w:r w:rsidRPr="008F3D9F">
        <w:rPr>
          <w:rFonts w:ascii="Courier New" w:eastAsia="Courier New" w:hAnsi="Courier New" w:cs="Courier New"/>
          <w:color w:val="D6D6DD"/>
          <w:sz w:val="18"/>
          <w:szCs w:val="18"/>
          <w:lang w:val="fr-FR"/>
          <w:rPrChange w:id="10855" w:author="Hayfa ZGAYA-BIAU" w:date="2025-06-12T18:32:00Z" w16du:dateUtc="2025-06-12T16:32:00Z">
            <w:rPr>
              <w:rFonts w:ascii="Courier New" w:eastAsia="Courier New" w:hAnsi="Courier New" w:cs="Courier New"/>
              <w:color w:val="D6D6DD"/>
              <w:sz w:val="18"/>
              <w:szCs w:val="18"/>
            </w:rPr>
          </w:rPrChange>
        </w:rPr>
        <w:t>)</w:t>
      </w:r>
    </w:p>
    <w:p w14:paraId="4408316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8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857"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10858" w:author="Hayfa ZGAYA-BIAU" w:date="2025-06-12T18:32:00Z" w16du:dateUtc="2025-06-12T16:32:00Z">
            <w:rPr>
              <w:rFonts w:ascii="Courier New" w:eastAsia="Courier New" w:hAnsi="Courier New" w:cs="Courier New"/>
              <w:color w:val="94C1FA"/>
              <w:sz w:val="18"/>
              <w:szCs w:val="18"/>
            </w:rPr>
          </w:rPrChange>
        </w:rPr>
        <w:t>class</w:t>
      </w:r>
      <w:proofErr w:type="gramEnd"/>
      <w:r w:rsidRPr="008F3D9F">
        <w:rPr>
          <w:rFonts w:ascii="Courier New" w:eastAsia="Courier New" w:hAnsi="Courier New" w:cs="Courier New"/>
          <w:color w:val="94C1FA"/>
          <w:sz w:val="18"/>
          <w:szCs w:val="18"/>
          <w:lang w:val="fr-FR"/>
          <w:rPrChange w:id="10859" w:author="Hayfa ZGAYA-BIAU" w:date="2025-06-12T18:32:00Z" w16du:dateUtc="2025-06-12T16:32:00Z">
            <w:rPr>
              <w:rFonts w:ascii="Courier New" w:eastAsia="Courier New" w:hAnsi="Courier New" w:cs="Courier New"/>
              <w:color w:val="94C1FA"/>
              <w:sz w:val="18"/>
              <w:szCs w:val="18"/>
            </w:rPr>
          </w:rPrChange>
        </w:rPr>
        <w:t>_idx</w:t>
      </w:r>
      <w:proofErr w:type="spellEnd"/>
      <w:r w:rsidRPr="008F3D9F">
        <w:rPr>
          <w:rFonts w:ascii="Courier New" w:eastAsia="Courier New" w:hAnsi="Courier New" w:cs="Courier New"/>
          <w:color w:val="D8DEE9"/>
          <w:sz w:val="18"/>
          <w:szCs w:val="18"/>
          <w:lang w:val="fr-FR"/>
          <w:rPrChange w:id="1086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8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6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863"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8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865" w:author="Hayfa ZGAYA-BIAU" w:date="2025-06-12T18:32:00Z" w16du:dateUtc="2025-06-12T16:32:00Z">
            <w:rPr>
              <w:rFonts w:ascii="Courier New" w:eastAsia="Courier New" w:hAnsi="Courier New" w:cs="Courier New"/>
              <w:color w:val="EBC88D"/>
              <w:sz w:val="18"/>
              <w:szCs w:val="18"/>
            </w:rPr>
          </w:rPrChange>
        </w:rPr>
        <w:t>argmax</w:t>
      </w:r>
      <w:proofErr w:type="spellEnd"/>
      <w:proofErr w:type="gramEnd"/>
      <w:r w:rsidRPr="008F3D9F">
        <w:rPr>
          <w:rFonts w:ascii="Courier New" w:eastAsia="Courier New" w:hAnsi="Courier New" w:cs="Courier New"/>
          <w:color w:val="D6D6DD"/>
          <w:sz w:val="18"/>
          <w:szCs w:val="18"/>
          <w:lang w:val="fr-FR"/>
          <w:rPrChange w:id="10866"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867" w:author="Hayfa ZGAYA-BIAU" w:date="2025-06-12T18:32:00Z" w16du:dateUtc="2025-06-12T16:32:00Z">
            <w:rPr>
              <w:rFonts w:ascii="Courier New" w:eastAsia="Courier New" w:hAnsi="Courier New" w:cs="Courier New"/>
              <w:color w:val="94C1FA"/>
              <w:sz w:val="18"/>
              <w:szCs w:val="18"/>
            </w:rPr>
          </w:rPrChange>
        </w:rPr>
        <w:t>prediction</w:t>
      </w:r>
      <w:proofErr w:type="spellEnd"/>
      <w:r w:rsidRPr="008F3D9F">
        <w:rPr>
          <w:rFonts w:ascii="Courier New" w:eastAsia="Courier New" w:hAnsi="Courier New" w:cs="Courier New"/>
          <w:color w:val="D6D6DD"/>
          <w:sz w:val="18"/>
          <w:szCs w:val="18"/>
          <w:lang w:val="fr-FR"/>
          <w:rPrChange w:id="10868" w:author="Hayfa ZGAYA-BIAU" w:date="2025-06-12T18:32:00Z" w16du:dateUtc="2025-06-12T16:32:00Z">
            <w:rPr>
              <w:rFonts w:ascii="Courier New" w:eastAsia="Courier New" w:hAnsi="Courier New" w:cs="Courier New"/>
              <w:color w:val="D6D6DD"/>
              <w:sz w:val="18"/>
              <w:szCs w:val="18"/>
            </w:rPr>
          </w:rPrChange>
        </w:rPr>
        <w:t>)</w:t>
      </w:r>
    </w:p>
    <w:p w14:paraId="095C130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86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87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871" w:author="Hayfa ZGAYA-BIAU" w:date="2025-06-12T18:32:00Z" w16du:dateUtc="2025-06-12T16:32:00Z">
            <w:rPr>
              <w:rFonts w:ascii="Courier New" w:eastAsia="Courier New" w:hAnsi="Courier New" w:cs="Courier New"/>
              <w:color w:val="94C1FA"/>
              <w:sz w:val="18"/>
              <w:szCs w:val="18"/>
            </w:rPr>
          </w:rPrChange>
        </w:rPr>
        <w:t>confidence</w:t>
      </w:r>
      <w:proofErr w:type="gramEnd"/>
      <w:r w:rsidRPr="008F3D9F">
        <w:rPr>
          <w:rFonts w:ascii="Courier New" w:eastAsia="Courier New" w:hAnsi="Courier New" w:cs="Courier New"/>
          <w:color w:val="D8DEE9"/>
          <w:sz w:val="18"/>
          <w:szCs w:val="18"/>
          <w:lang w:val="fr-FR"/>
          <w:rPrChange w:id="1087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8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0875"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08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0877" w:author="Hayfa ZGAYA-BIAU" w:date="2025-06-12T18:32:00Z" w16du:dateUtc="2025-06-12T16:32:00Z">
            <w:rPr>
              <w:rFonts w:ascii="Courier New" w:eastAsia="Courier New" w:hAnsi="Courier New" w:cs="Courier New"/>
              <w:color w:val="AA9BF5"/>
              <w:sz w:val="18"/>
              <w:szCs w:val="18"/>
            </w:rPr>
          </w:rPrChange>
        </w:rPr>
        <w:t>max</w:t>
      </w:r>
      <w:proofErr w:type="spellEnd"/>
      <w:r w:rsidRPr="008F3D9F">
        <w:rPr>
          <w:rFonts w:ascii="Courier New" w:eastAsia="Courier New" w:hAnsi="Courier New" w:cs="Courier New"/>
          <w:color w:val="D6D6DD"/>
          <w:sz w:val="18"/>
          <w:szCs w:val="18"/>
          <w:lang w:val="fr-FR"/>
          <w:rPrChange w:id="1087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879" w:author="Hayfa ZGAYA-BIAU" w:date="2025-06-12T18:32:00Z" w16du:dateUtc="2025-06-12T16:32:00Z">
            <w:rPr>
              <w:rFonts w:ascii="Courier New" w:eastAsia="Courier New" w:hAnsi="Courier New" w:cs="Courier New"/>
              <w:color w:val="94C1FA"/>
              <w:sz w:val="18"/>
              <w:szCs w:val="18"/>
            </w:rPr>
          </w:rPrChange>
        </w:rPr>
        <w:t>prediction</w:t>
      </w:r>
      <w:proofErr w:type="spellEnd"/>
      <w:r w:rsidRPr="008F3D9F">
        <w:rPr>
          <w:rFonts w:ascii="Courier New" w:eastAsia="Courier New" w:hAnsi="Courier New" w:cs="Courier New"/>
          <w:color w:val="D6D6DD"/>
          <w:sz w:val="18"/>
          <w:szCs w:val="18"/>
          <w:lang w:val="fr-FR"/>
          <w:rPrChange w:id="10880" w:author="Hayfa ZGAYA-BIAU" w:date="2025-06-12T18:32:00Z" w16du:dateUtc="2025-06-12T16:32:00Z">
            <w:rPr>
              <w:rFonts w:ascii="Courier New" w:eastAsia="Courier New" w:hAnsi="Courier New" w:cs="Courier New"/>
              <w:color w:val="D6D6DD"/>
              <w:sz w:val="18"/>
              <w:szCs w:val="18"/>
            </w:rPr>
          </w:rPrChange>
        </w:rPr>
        <w:t>)</w:t>
      </w:r>
    </w:p>
    <w:p w14:paraId="2C53193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881" w:author="Hayfa ZGAYA-BIAU" w:date="2025-06-12T18:32:00Z" w16du:dateUtc="2025-06-12T16:32:00Z">
            <w:rPr>
              <w:rFonts w:ascii="Courier New" w:eastAsia="Courier New" w:hAnsi="Courier New" w:cs="Courier New"/>
              <w:color w:val="D8DEE9"/>
              <w:sz w:val="18"/>
              <w:szCs w:val="18"/>
            </w:rPr>
          </w:rPrChange>
        </w:rPr>
      </w:pPr>
    </w:p>
    <w:p w14:paraId="0AFAF76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88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88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884" w:author="Hayfa ZGAYA-BIAU" w:date="2025-06-12T18:32:00Z" w16du:dateUtc="2025-06-12T16:32:00Z">
            <w:rPr>
              <w:rFonts w:ascii="Courier New" w:eastAsia="Courier New" w:hAnsi="Courier New" w:cs="Courier New"/>
              <w:i/>
              <w:color w:val="FFFFFF"/>
              <w:sz w:val="18"/>
              <w:szCs w:val="18"/>
            </w:rPr>
          </w:rPrChange>
        </w:rPr>
        <w:t xml:space="preserve"># Put the </w:t>
      </w:r>
      <w:proofErr w:type="spellStart"/>
      <w:r w:rsidRPr="008F3D9F">
        <w:rPr>
          <w:rFonts w:ascii="Courier New" w:eastAsia="Courier New" w:hAnsi="Courier New" w:cs="Courier New"/>
          <w:i/>
          <w:color w:val="FFFFFF"/>
          <w:sz w:val="18"/>
          <w:szCs w:val="18"/>
          <w:lang w:val="fr-FR"/>
          <w:rPrChange w:id="10885" w:author="Hayfa ZGAYA-BIAU" w:date="2025-06-12T18:32:00Z" w16du:dateUtc="2025-06-12T16:32:00Z">
            <w:rPr>
              <w:rFonts w:ascii="Courier New" w:eastAsia="Courier New" w:hAnsi="Courier New" w:cs="Courier New"/>
              <w:i/>
              <w:color w:val="FFFFFF"/>
              <w:sz w:val="18"/>
              <w:szCs w:val="18"/>
            </w:rPr>
          </w:rPrChange>
        </w:rPr>
        <w:t>result</w:t>
      </w:r>
      <w:proofErr w:type="spellEnd"/>
      <w:r w:rsidRPr="008F3D9F">
        <w:rPr>
          <w:rFonts w:ascii="Courier New" w:eastAsia="Courier New" w:hAnsi="Courier New" w:cs="Courier New"/>
          <w:i/>
          <w:color w:val="FFFFFF"/>
          <w:sz w:val="18"/>
          <w:szCs w:val="18"/>
          <w:lang w:val="fr-FR"/>
          <w:rPrChange w:id="10886" w:author="Hayfa ZGAYA-BIAU" w:date="2025-06-12T18:32:00Z" w16du:dateUtc="2025-06-12T16:32:00Z">
            <w:rPr>
              <w:rFonts w:ascii="Courier New" w:eastAsia="Courier New" w:hAnsi="Courier New" w:cs="Courier New"/>
              <w:i/>
              <w:color w:val="FFFFFF"/>
              <w:sz w:val="18"/>
              <w:szCs w:val="18"/>
            </w:rPr>
          </w:rPrChange>
        </w:rPr>
        <w:t xml:space="preserve"> in the output queue</w:t>
      </w:r>
    </w:p>
    <w:p w14:paraId="58F1C22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88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88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0889" w:author="Hayfa ZGAYA-BIAU" w:date="2025-06-12T18:32:00Z" w16du:dateUtc="2025-06-12T16:32:00Z">
            <w:rPr>
              <w:rFonts w:ascii="Courier New" w:eastAsia="Courier New" w:hAnsi="Courier New" w:cs="Courier New"/>
              <w:i/>
              <w:color w:val="D6D6DD"/>
              <w:sz w:val="18"/>
              <w:szCs w:val="18"/>
            </w:rPr>
          </w:rPrChange>
        </w:rPr>
        <w:t>output_queue</w:t>
      </w:r>
      <w:r w:rsidRPr="008F3D9F">
        <w:rPr>
          <w:rFonts w:ascii="Courier New" w:eastAsia="Courier New" w:hAnsi="Courier New" w:cs="Courier New"/>
          <w:color w:val="D6D6DD"/>
          <w:sz w:val="18"/>
          <w:szCs w:val="18"/>
          <w:lang w:val="fr-FR"/>
          <w:rPrChange w:id="108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0891" w:author="Hayfa ZGAYA-BIAU" w:date="2025-06-12T18:32:00Z" w16du:dateUtc="2025-06-12T16:32:00Z">
            <w:rPr>
              <w:rFonts w:ascii="Courier New" w:eastAsia="Courier New" w:hAnsi="Courier New" w:cs="Courier New"/>
              <w:color w:val="AAA0FA"/>
              <w:sz w:val="18"/>
              <w:szCs w:val="18"/>
            </w:rPr>
          </w:rPrChange>
        </w:rPr>
        <w:t>put</w:t>
      </w:r>
      <w:proofErr w:type="spellEnd"/>
      <w:r w:rsidRPr="008F3D9F">
        <w:rPr>
          <w:rFonts w:ascii="Courier New" w:eastAsia="Courier New" w:hAnsi="Courier New" w:cs="Courier New"/>
          <w:color w:val="D6D6DD"/>
          <w:sz w:val="18"/>
          <w:szCs w:val="18"/>
          <w:lang w:val="fr-FR"/>
          <w:rPrChange w:id="1089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0893"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894" w:author="Hayfa ZGAYA-BIAU" w:date="2025-06-12T18:32:00Z" w16du:dateUtc="2025-06-12T16:32:00Z">
            <w:rPr>
              <w:rFonts w:ascii="Courier New" w:eastAsia="Courier New" w:hAnsi="Courier New" w:cs="Courier New"/>
              <w:color w:val="94C1FA"/>
              <w:sz w:val="18"/>
              <w:szCs w:val="18"/>
            </w:rPr>
          </w:rPrChange>
        </w:rPr>
        <w:t>class_idx</w:t>
      </w:r>
      <w:proofErr w:type="spellEnd"/>
      <w:r w:rsidRPr="008F3D9F">
        <w:rPr>
          <w:rFonts w:ascii="Courier New" w:eastAsia="Courier New" w:hAnsi="Courier New" w:cs="Courier New"/>
          <w:color w:val="D6D6DD"/>
          <w:sz w:val="18"/>
          <w:szCs w:val="18"/>
          <w:lang w:val="fr-FR"/>
          <w:rPrChange w:id="108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8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0897" w:author="Hayfa ZGAYA-BIAU" w:date="2025-06-12T18:32:00Z" w16du:dateUtc="2025-06-12T16:32:00Z">
            <w:rPr>
              <w:rFonts w:ascii="Courier New" w:eastAsia="Courier New" w:hAnsi="Courier New" w:cs="Courier New"/>
              <w:color w:val="94C1FA"/>
              <w:sz w:val="18"/>
              <w:szCs w:val="18"/>
            </w:rPr>
          </w:rPrChange>
        </w:rPr>
        <w:t>confidence</w:t>
      </w:r>
      <w:r w:rsidRPr="008F3D9F">
        <w:rPr>
          <w:rFonts w:ascii="Courier New" w:eastAsia="Courier New" w:hAnsi="Courier New" w:cs="Courier New"/>
          <w:color w:val="D6D6DD"/>
          <w:sz w:val="18"/>
          <w:szCs w:val="18"/>
          <w:lang w:val="fr-FR"/>
          <w:rPrChange w:id="10898" w:author="Hayfa ZGAYA-BIAU" w:date="2025-06-12T18:32:00Z" w16du:dateUtc="2025-06-12T16:32:00Z">
            <w:rPr>
              <w:rFonts w:ascii="Courier New" w:eastAsia="Courier New" w:hAnsi="Courier New" w:cs="Courier New"/>
              <w:color w:val="D6D6DD"/>
              <w:sz w:val="18"/>
              <w:szCs w:val="18"/>
            </w:rPr>
          </w:rPrChange>
        </w:rPr>
        <w:t>))</w:t>
      </w:r>
    </w:p>
    <w:p w14:paraId="4DB2DBB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899" w:author="Hayfa ZGAYA-BIAU" w:date="2025-06-12T18:32:00Z" w16du:dateUtc="2025-06-12T16:32:00Z">
            <w:rPr>
              <w:rFonts w:ascii="Courier New" w:eastAsia="Courier New" w:hAnsi="Courier New" w:cs="Courier New"/>
              <w:color w:val="D8DEE9"/>
              <w:sz w:val="18"/>
              <w:szCs w:val="18"/>
            </w:rPr>
          </w:rPrChange>
        </w:rPr>
      </w:pPr>
    </w:p>
    <w:p w14:paraId="61A3CB2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900"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0901"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090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b/>
          <w:color w:val="EFB080"/>
          <w:sz w:val="18"/>
          <w:szCs w:val="18"/>
          <w:lang w:val="fr-FR"/>
          <w:rPrChange w:id="10903" w:author="Hayfa ZGAYA-BIAU" w:date="2025-06-12T18:32:00Z" w16du:dateUtc="2025-06-12T16:32:00Z">
            <w:rPr>
              <w:rFonts w:ascii="Courier New" w:eastAsia="Courier New" w:hAnsi="Courier New" w:cs="Courier New"/>
              <w:b/>
              <w:color w:val="EFB080"/>
              <w:sz w:val="18"/>
              <w:szCs w:val="18"/>
            </w:rPr>
          </w:rPrChange>
        </w:rPr>
        <w:t>main</w:t>
      </w:r>
      <w:r w:rsidRPr="008F3D9F">
        <w:rPr>
          <w:rFonts w:ascii="Courier New" w:eastAsia="Courier New" w:hAnsi="Courier New" w:cs="Courier New"/>
          <w:color w:val="D8DEE9"/>
          <w:sz w:val="18"/>
          <w:szCs w:val="18"/>
          <w:lang w:val="fr-FR"/>
          <w:rPrChange w:id="10904" w:author="Hayfa ZGAYA-BIAU" w:date="2025-06-12T18:32:00Z" w16du:dateUtc="2025-06-12T16:32:00Z">
            <w:rPr>
              <w:rFonts w:ascii="Courier New" w:eastAsia="Courier New" w:hAnsi="Courier New" w:cs="Courier New"/>
              <w:color w:val="D8DEE9"/>
              <w:sz w:val="18"/>
              <w:szCs w:val="18"/>
            </w:rPr>
          </w:rPrChange>
        </w:rPr>
        <w:t>():</w:t>
      </w:r>
      <w:proofErr w:type="gramEnd"/>
    </w:p>
    <w:p w14:paraId="63B48E0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90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90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90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908"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10909"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0910" w:author="Hayfa ZGAYA-BIAU" w:date="2025-06-12T18:32:00Z" w16du:dateUtc="2025-06-12T16:32:00Z">
            <w:rPr>
              <w:rFonts w:ascii="Courier New" w:eastAsia="Courier New" w:hAnsi="Courier New" w:cs="Courier New"/>
              <w:i/>
              <w:color w:val="FFFFFF"/>
              <w:sz w:val="18"/>
              <w:szCs w:val="18"/>
            </w:rPr>
          </w:rPrChange>
        </w:rPr>
        <w:t>trained</w:t>
      </w:r>
      <w:proofErr w:type="spellEnd"/>
      <w:r w:rsidRPr="008F3D9F">
        <w:rPr>
          <w:rFonts w:ascii="Courier New" w:eastAsia="Courier New" w:hAnsi="Courier New" w:cs="Courier New"/>
          <w:i/>
          <w:color w:val="FFFFFF"/>
          <w:sz w:val="18"/>
          <w:szCs w:val="18"/>
          <w:lang w:val="fr-FR"/>
          <w:rPrChange w:id="10911" w:author="Hayfa ZGAYA-BIAU" w:date="2025-06-12T18:32:00Z" w16du:dateUtc="2025-06-12T16:32:00Z">
            <w:rPr>
              <w:rFonts w:ascii="Courier New" w:eastAsia="Courier New" w:hAnsi="Courier New" w:cs="Courier New"/>
              <w:i/>
              <w:color w:val="FFFFFF"/>
              <w:sz w:val="18"/>
              <w:szCs w:val="18"/>
            </w:rPr>
          </w:rPrChange>
        </w:rPr>
        <w:t xml:space="preserve"> model</w:t>
      </w:r>
    </w:p>
    <w:p w14:paraId="20BA532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9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91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914"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109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9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1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918" w:author="Hayfa ZGAYA-BIAU" w:date="2025-06-12T18:32:00Z" w16du:dateUtc="2025-06-12T16:32:00Z">
            <w:rPr>
              <w:rFonts w:ascii="Courier New" w:eastAsia="Courier New" w:hAnsi="Courier New" w:cs="Courier New"/>
              <w:color w:val="EBC88D"/>
              <w:sz w:val="18"/>
              <w:szCs w:val="18"/>
            </w:rPr>
          </w:rPrChange>
        </w:rPr>
        <w:t>load_model</w:t>
      </w:r>
      <w:proofErr w:type="spellEnd"/>
      <w:r w:rsidRPr="008F3D9F">
        <w:rPr>
          <w:rFonts w:ascii="Courier New" w:eastAsia="Courier New" w:hAnsi="Courier New" w:cs="Courier New"/>
          <w:color w:val="D6D6DD"/>
          <w:sz w:val="18"/>
          <w:szCs w:val="18"/>
          <w:lang w:val="fr-FR"/>
          <w:rPrChange w:id="109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92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921" w:author="Hayfa ZGAYA-BIAU" w:date="2025-06-12T18:32:00Z" w16du:dateUtc="2025-06-12T16:32:00Z">
            <w:rPr>
              <w:rFonts w:ascii="Courier New" w:eastAsia="Courier New" w:hAnsi="Courier New" w:cs="Courier New"/>
              <w:color w:val="E394DC"/>
              <w:sz w:val="18"/>
              <w:szCs w:val="18"/>
            </w:rPr>
          </w:rPrChange>
        </w:rPr>
        <w:t>final_model_</w:t>
      </w:r>
      <w:proofErr w:type="gramStart"/>
      <w:r w:rsidRPr="008F3D9F">
        <w:rPr>
          <w:rFonts w:ascii="Courier New" w:eastAsia="Courier New" w:hAnsi="Courier New" w:cs="Courier New"/>
          <w:color w:val="E394DC"/>
          <w:sz w:val="18"/>
          <w:szCs w:val="18"/>
          <w:lang w:val="fr-FR"/>
          <w:rPrChange w:id="10922"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092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924" w:author="Hayfa ZGAYA-BIAU" w:date="2025-06-12T18:32:00Z" w16du:dateUtc="2025-06-12T16:32:00Z">
            <w:rPr>
              <w:rFonts w:ascii="Courier New" w:eastAsia="Courier New" w:hAnsi="Courier New" w:cs="Courier New"/>
              <w:color w:val="D6D6DD"/>
              <w:sz w:val="18"/>
              <w:szCs w:val="18"/>
            </w:rPr>
          </w:rPrChange>
        </w:rPr>
        <w:t>)</w:t>
      </w:r>
    </w:p>
    <w:p w14:paraId="2713DAA1"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925" w:author="Hayfa ZGAYA-BIAU" w:date="2025-06-12T18:32:00Z" w16du:dateUtc="2025-06-12T16:32:00Z">
            <w:rPr>
              <w:rFonts w:ascii="Courier New" w:eastAsia="Courier New" w:hAnsi="Courier New" w:cs="Courier New"/>
              <w:color w:val="D8DEE9"/>
              <w:sz w:val="18"/>
              <w:szCs w:val="18"/>
            </w:rPr>
          </w:rPrChange>
        </w:rPr>
      </w:pPr>
    </w:p>
    <w:p w14:paraId="3FB70A7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92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9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92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929"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10930" w:author="Hayfa ZGAYA-BIAU" w:date="2025-06-12T18:32:00Z" w16du:dateUtc="2025-06-12T16:32:00Z">
            <w:rPr>
              <w:rFonts w:ascii="Courier New" w:eastAsia="Courier New" w:hAnsi="Courier New" w:cs="Courier New"/>
              <w:i/>
              <w:color w:val="FFFFFF"/>
              <w:sz w:val="18"/>
              <w:szCs w:val="18"/>
            </w:rPr>
          </w:rPrChange>
        </w:rPr>
        <w:t xml:space="preserve"> label </w:t>
      </w:r>
      <w:proofErr w:type="spellStart"/>
      <w:r w:rsidRPr="008F3D9F">
        <w:rPr>
          <w:rFonts w:ascii="Courier New" w:eastAsia="Courier New" w:hAnsi="Courier New" w:cs="Courier New"/>
          <w:i/>
          <w:color w:val="FFFFFF"/>
          <w:sz w:val="18"/>
          <w:szCs w:val="18"/>
          <w:lang w:val="fr-FR"/>
          <w:rPrChange w:id="10931" w:author="Hayfa ZGAYA-BIAU" w:date="2025-06-12T18:32:00Z" w16du:dateUtc="2025-06-12T16:32:00Z">
            <w:rPr>
              <w:rFonts w:ascii="Courier New" w:eastAsia="Courier New" w:hAnsi="Courier New" w:cs="Courier New"/>
              <w:i/>
              <w:color w:val="FFFFFF"/>
              <w:sz w:val="18"/>
              <w:szCs w:val="18"/>
            </w:rPr>
          </w:rPrChange>
        </w:rPr>
        <w:t>map</w:t>
      </w:r>
      <w:proofErr w:type="spellEnd"/>
    </w:p>
    <w:p w14:paraId="6C191EA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093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093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0934"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1093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0936"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1093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093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939"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1094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9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4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094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944"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1094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9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0948"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1094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950"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10951" w:author="Hayfa ZGAYA-BIAU" w:date="2025-06-12T18:32:00Z" w16du:dateUtc="2025-06-12T16:32:00Z">
            <w:rPr>
              <w:rFonts w:ascii="Courier New" w:eastAsia="Courier New" w:hAnsi="Courier New" w:cs="Courier New"/>
              <w:color w:val="D8DEE9"/>
              <w:sz w:val="18"/>
              <w:szCs w:val="18"/>
            </w:rPr>
          </w:rPrChange>
        </w:rPr>
        <w:t>:</w:t>
      </w:r>
      <w:proofErr w:type="gramEnd"/>
    </w:p>
    <w:p w14:paraId="1AB9684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95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95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0954" w:author="Hayfa ZGAYA-BIAU" w:date="2025-06-12T18:32:00Z" w16du:dateUtc="2025-06-12T16:32:00Z">
            <w:rPr>
              <w:rFonts w:ascii="Courier New" w:eastAsia="Courier New" w:hAnsi="Courier New" w:cs="Courier New"/>
              <w:color w:val="94C1FA"/>
              <w:sz w:val="18"/>
              <w:szCs w:val="18"/>
            </w:rPr>
          </w:rPrChange>
        </w:rPr>
        <w:t>data</w:t>
      </w:r>
      <w:proofErr w:type="gramEnd"/>
      <w:r w:rsidRPr="008F3D9F">
        <w:rPr>
          <w:rFonts w:ascii="Courier New" w:eastAsia="Courier New" w:hAnsi="Courier New" w:cs="Courier New"/>
          <w:color w:val="D8DEE9"/>
          <w:sz w:val="18"/>
          <w:szCs w:val="18"/>
          <w:lang w:val="fr-FR"/>
          <w:rPrChange w:id="109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95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5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0958"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109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0960"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109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0962"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10963" w:author="Hayfa ZGAYA-BIAU" w:date="2025-06-12T18:32:00Z" w16du:dateUtc="2025-06-12T16:32:00Z">
            <w:rPr>
              <w:rFonts w:ascii="Courier New" w:eastAsia="Courier New" w:hAnsi="Courier New" w:cs="Courier New"/>
              <w:color w:val="D6D6DD"/>
              <w:sz w:val="18"/>
              <w:szCs w:val="18"/>
            </w:rPr>
          </w:rPrChange>
        </w:rPr>
        <w:t>)</w:t>
      </w:r>
    </w:p>
    <w:p w14:paraId="55E11DA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96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96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966" w:author="Hayfa ZGAYA-BIAU" w:date="2025-06-12T18:32:00Z" w16du:dateUtc="2025-06-12T16:32:00Z">
            <w:rPr>
              <w:rFonts w:ascii="Courier New" w:eastAsia="Courier New" w:hAnsi="Courier New" w:cs="Courier New"/>
              <w:color w:val="94C1FA"/>
              <w:sz w:val="18"/>
              <w:szCs w:val="18"/>
            </w:rPr>
          </w:rPrChange>
        </w:rPr>
        <w:t>label</w:t>
      </w:r>
      <w:proofErr w:type="gramEnd"/>
      <w:r w:rsidRPr="008F3D9F">
        <w:rPr>
          <w:rFonts w:ascii="Courier New" w:eastAsia="Courier New" w:hAnsi="Courier New" w:cs="Courier New"/>
          <w:color w:val="94C1FA"/>
          <w:sz w:val="18"/>
          <w:szCs w:val="18"/>
          <w:lang w:val="fr-FR"/>
          <w:rPrChange w:id="10967" w:author="Hayfa ZGAYA-BIAU" w:date="2025-06-12T18:32:00Z" w16du:dateUtc="2025-06-12T16:32:00Z">
            <w:rPr>
              <w:rFonts w:ascii="Courier New" w:eastAsia="Courier New" w:hAnsi="Courier New" w:cs="Courier New"/>
              <w:color w:val="94C1FA"/>
              <w:sz w:val="18"/>
              <w:szCs w:val="18"/>
            </w:rPr>
          </w:rPrChange>
        </w:rPr>
        <w:t>_map</w:t>
      </w:r>
      <w:proofErr w:type="spellEnd"/>
      <w:r w:rsidRPr="008F3D9F">
        <w:rPr>
          <w:rFonts w:ascii="Courier New" w:eastAsia="Courier New" w:hAnsi="Courier New" w:cs="Courier New"/>
          <w:color w:val="D8DEE9"/>
          <w:sz w:val="18"/>
          <w:szCs w:val="18"/>
          <w:lang w:val="fr-FR"/>
          <w:rPrChange w:id="1096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96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7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0971"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09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097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0974"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1097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0976" w:author="Hayfa ZGAYA-BIAU" w:date="2025-06-12T18:32:00Z" w16du:dateUtc="2025-06-12T16:32:00Z">
            <w:rPr>
              <w:rFonts w:ascii="Courier New" w:eastAsia="Courier New" w:hAnsi="Courier New" w:cs="Courier New"/>
              <w:color w:val="D6D6DD"/>
              <w:sz w:val="18"/>
              <w:szCs w:val="18"/>
            </w:rPr>
          </w:rPrChange>
        </w:rPr>
        <w:t>]</w:t>
      </w:r>
    </w:p>
    <w:p w14:paraId="383BE85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97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097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0979" w:author="Hayfa ZGAYA-BIAU" w:date="2025-06-12T18:32:00Z" w16du:dateUtc="2025-06-12T16:32:00Z">
            <w:rPr>
              <w:rFonts w:ascii="Courier New" w:eastAsia="Courier New" w:hAnsi="Courier New" w:cs="Courier New"/>
              <w:color w:val="94C1FA"/>
              <w:sz w:val="18"/>
              <w:szCs w:val="18"/>
            </w:rPr>
          </w:rPrChange>
        </w:rPr>
        <w:t>index</w:t>
      </w:r>
      <w:proofErr w:type="gramEnd"/>
      <w:r w:rsidRPr="008F3D9F">
        <w:rPr>
          <w:rFonts w:ascii="Courier New" w:eastAsia="Courier New" w:hAnsi="Courier New" w:cs="Courier New"/>
          <w:color w:val="94C1FA"/>
          <w:sz w:val="18"/>
          <w:szCs w:val="18"/>
          <w:lang w:val="fr-FR"/>
          <w:rPrChange w:id="10980" w:author="Hayfa ZGAYA-BIAU" w:date="2025-06-12T18:32:00Z" w16du:dateUtc="2025-06-12T16:32:00Z">
            <w:rPr>
              <w:rFonts w:ascii="Courier New" w:eastAsia="Courier New" w:hAnsi="Courier New" w:cs="Courier New"/>
              <w:color w:val="94C1FA"/>
              <w:sz w:val="18"/>
              <w:szCs w:val="18"/>
            </w:rPr>
          </w:rPrChange>
        </w:rPr>
        <w:t>_to_text</w:t>
      </w:r>
      <w:proofErr w:type="spellEnd"/>
      <w:r w:rsidRPr="008F3D9F">
        <w:rPr>
          <w:rFonts w:ascii="Courier New" w:eastAsia="Courier New" w:hAnsi="Courier New" w:cs="Courier New"/>
          <w:color w:val="D8DEE9"/>
          <w:sz w:val="18"/>
          <w:szCs w:val="18"/>
          <w:lang w:val="fr-FR"/>
          <w:rPrChange w:id="109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09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098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0984" w:author="Hayfa ZGAYA-BIAU" w:date="2025-06-12T18:32:00Z" w16du:dateUtc="2025-06-12T16:32:00Z">
            <w:rPr>
              <w:rFonts w:ascii="Courier New" w:eastAsia="Courier New" w:hAnsi="Courier New" w:cs="Courier New"/>
              <w:color w:val="EBC88D"/>
              <w:sz w:val="18"/>
              <w:szCs w:val="18"/>
            </w:rPr>
          </w:rPrChange>
        </w:rPr>
        <w:t>movement_to_text</w:t>
      </w:r>
      <w:proofErr w:type="spellEnd"/>
      <w:r w:rsidRPr="008F3D9F">
        <w:rPr>
          <w:rFonts w:ascii="Courier New" w:eastAsia="Courier New" w:hAnsi="Courier New" w:cs="Courier New"/>
          <w:color w:val="D6D6DD"/>
          <w:sz w:val="18"/>
          <w:szCs w:val="18"/>
          <w:lang w:val="fr-FR"/>
          <w:rPrChange w:id="109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0986"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6D6DD"/>
          <w:sz w:val="18"/>
          <w:szCs w:val="18"/>
          <w:lang w:val="fr-FR"/>
          <w:rPrChange w:id="10987" w:author="Hayfa ZGAYA-BIAU" w:date="2025-06-12T18:32:00Z" w16du:dateUtc="2025-06-12T16:32:00Z">
            <w:rPr>
              <w:rFonts w:ascii="Courier New" w:eastAsia="Courier New" w:hAnsi="Courier New" w:cs="Courier New"/>
              <w:color w:val="D6D6DD"/>
              <w:sz w:val="18"/>
              <w:szCs w:val="18"/>
            </w:rPr>
          </w:rPrChange>
        </w:rPr>
        <w:t>)</w:t>
      </w:r>
    </w:p>
    <w:p w14:paraId="6D4DF6F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0988" w:author="Hayfa ZGAYA-BIAU" w:date="2025-06-12T18:32:00Z" w16du:dateUtc="2025-06-12T16:32:00Z">
            <w:rPr>
              <w:rFonts w:ascii="Courier New" w:eastAsia="Courier New" w:hAnsi="Courier New" w:cs="Courier New"/>
              <w:color w:val="D8DEE9"/>
              <w:sz w:val="18"/>
              <w:szCs w:val="18"/>
            </w:rPr>
          </w:rPrChange>
        </w:rPr>
      </w:pPr>
    </w:p>
    <w:p w14:paraId="6307A6D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098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09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099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992" w:author="Hayfa ZGAYA-BIAU" w:date="2025-06-12T18:32:00Z" w16du:dateUtc="2025-06-12T16:32:00Z">
            <w:rPr>
              <w:rFonts w:ascii="Courier New" w:eastAsia="Courier New" w:hAnsi="Courier New" w:cs="Courier New"/>
              <w:i/>
              <w:color w:val="FFFFFF"/>
              <w:sz w:val="18"/>
              <w:szCs w:val="18"/>
            </w:rPr>
          </w:rPrChange>
        </w:rPr>
        <w:t>Initialize</w:t>
      </w:r>
      <w:proofErr w:type="spellEnd"/>
      <w:r w:rsidRPr="008F3D9F">
        <w:rPr>
          <w:rFonts w:ascii="Courier New" w:eastAsia="Courier New" w:hAnsi="Courier New" w:cs="Courier New"/>
          <w:i/>
          <w:color w:val="FFFFFF"/>
          <w:sz w:val="18"/>
          <w:szCs w:val="18"/>
          <w:lang w:val="fr-FR"/>
          <w:rPrChange w:id="1099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994" w:author="Hayfa ZGAYA-BIAU" w:date="2025-06-12T18:32:00Z" w16du:dateUtc="2025-06-12T16:32:00Z">
            <w:rPr>
              <w:rFonts w:ascii="Courier New" w:eastAsia="Courier New" w:hAnsi="Courier New" w:cs="Courier New"/>
              <w:i/>
              <w:color w:val="FFFFFF"/>
              <w:sz w:val="18"/>
              <w:szCs w:val="18"/>
            </w:rPr>
          </w:rPrChange>
        </w:rPr>
        <w:t>dlib's</w:t>
      </w:r>
      <w:proofErr w:type="spellEnd"/>
      <w:r w:rsidRPr="008F3D9F">
        <w:rPr>
          <w:rFonts w:ascii="Courier New" w:eastAsia="Courier New" w:hAnsi="Courier New" w:cs="Courier New"/>
          <w:i/>
          <w:color w:val="FFFFFF"/>
          <w:sz w:val="18"/>
          <w:szCs w:val="18"/>
          <w:lang w:val="fr-FR"/>
          <w:rPrChange w:id="10995" w:author="Hayfa ZGAYA-BIAU" w:date="2025-06-12T18:32:00Z" w16du:dateUtc="2025-06-12T16:32:00Z">
            <w:rPr>
              <w:rFonts w:ascii="Courier New" w:eastAsia="Courier New" w:hAnsi="Courier New" w:cs="Courier New"/>
              <w:i/>
              <w:color w:val="FFFFFF"/>
              <w:sz w:val="18"/>
              <w:szCs w:val="18"/>
            </w:rPr>
          </w:rPrChange>
        </w:rPr>
        <w:t xml:space="preserve"> face detector and </w:t>
      </w:r>
      <w:proofErr w:type="spellStart"/>
      <w:r w:rsidRPr="008F3D9F">
        <w:rPr>
          <w:rFonts w:ascii="Courier New" w:eastAsia="Courier New" w:hAnsi="Courier New" w:cs="Courier New"/>
          <w:i/>
          <w:color w:val="FFFFFF"/>
          <w:sz w:val="18"/>
          <w:szCs w:val="18"/>
          <w:lang w:val="fr-FR"/>
          <w:rPrChange w:id="10996" w:author="Hayfa ZGAYA-BIAU" w:date="2025-06-12T18:32:00Z" w16du:dateUtc="2025-06-12T16:32:00Z">
            <w:rPr>
              <w:rFonts w:ascii="Courier New" w:eastAsia="Courier New" w:hAnsi="Courier New" w:cs="Courier New"/>
              <w:i/>
              <w:color w:val="FFFFFF"/>
              <w:sz w:val="18"/>
              <w:szCs w:val="18"/>
            </w:rPr>
          </w:rPrChange>
        </w:rPr>
        <w:t>landmark</w:t>
      </w:r>
      <w:proofErr w:type="spellEnd"/>
      <w:r w:rsidRPr="008F3D9F">
        <w:rPr>
          <w:rFonts w:ascii="Courier New" w:eastAsia="Courier New" w:hAnsi="Courier New" w:cs="Courier New"/>
          <w:i/>
          <w:color w:val="FFFFFF"/>
          <w:sz w:val="18"/>
          <w:szCs w:val="18"/>
          <w:lang w:val="fr-FR"/>
          <w:rPrChange w:id="1099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0998" w:author="Hayfa ZGAYA-BIAU" w:date="2025-06-12T18:32:00Z" w16du:dateUtc="2025-06-12T16:32:00Z">
            <w:rPr>
              <w:rFonts w:ascii="Courier New" w:eastAsia="Courier New" w:hAnsi="Courier New" w:cs="Courier New"/>
              <w:i/>
              <w:color w:val="FFFFFF"/>
              <w:sz w:val="18"/>
              <w:szCs w:val="18"/>
            </w:rPr>
          </w:rPrChange>
        </w:rPr>
        <w:t>predictor</w:t>
      </w:r>
      <w:proofErr w:type="spellEnd"/>
    </w:p>
    <w:p w14:paraId="3798426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099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00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1001" w:author="Hayfa ZGAYA-BIAU" w:date="2025-06-12T18:32:00Z" w16du:dateUtc="2025-06-12T16:32:00Z">
            <w:rPr>
              <w:rFonts w:ascii="Courier New" w:eastAsia="Courier New" w:hAnsi="Courier New" w:cs="Courier New"/>
              <w:color w:val="94C1FA"/>
              <w:sz w:val="18"/>
              <w:szCs w:val="18"/>
            </w:rPr>
          </w:rPrChange>
        </w:rPr>
        <w:t>detector</w:t>
      </w:r>
      <w:proofErr w:type="gramEnd"/>
      <w:r w:rsidRPr="008F3D9F">
        <w:rPr>
          <w:rFonts w:ascii="Courier New" w:eastAsia="Courier New" w:hAnsi="Courier New" w:cs="Courier New"/>
          <w:color w:val="D8DEE9"/>
          <w:sz w:val="18"/>
          <w:szCs w:val="18"/>
          <w:lang w:val="fr-FR"/>
          <w:rPrChange w:id="110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0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1005" w:author="Hayfa ZGAYA-BIAU" w:date="2025-06-12T18:32:00Z" w16du:dateUtc="2025-06-12T16:32:00Z">
            <w:rPr>
              <w:rFonts w:ascii="Courier New" w:eastAsia="Courier New" w:hAnsi="Courier New" w:cs="Courier New"/>
              <w:color w:val="D1D1D1"/>
              <w:sz w:val="18"/>
              <w:szCs w:val="18"/>
            </w:rPr>
          </w:rPrChange>
        </w:rPr>
        <w:t>dlib</w:t>
      </w:r>
      <w:r w:rsidRPr="008F3D9F">
        <w:rPr>
          <w:rFonts w:ascii="Courier New" w:eastAsia="Courier New" w:hAnsi="Courier New" w:cs="Courier New"/>
          <w:color w:val="D6D6DD"/>
          <w:sz w:val="18"/>
          <w:szCs w:val="18"/>
          <w:lang w:val="fr-FR"/>
          <w:rPrChange w:id="110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1007" w:author="Hayfa ZGAYA-BIAU" w:date="2025-06-12T18:32:00Z" w16du:dateUtc="2025-06-12T16:32:00Z">
            <w:rPr>
              <w:rFonts w:ascii="Courier New" w:eastAsia="Courier New" w:hAnsi="Courier New" w:cs="Courier New"/>
              <w:color w:val="AAA0FA"/>
              <w:sz w:val="18"/>
              <w:szCs w:val="18"/>
            </w:rPr>
          </w:rPrChange>
        </w:rPr>
        <w:t>get_frontal_face_</w:t>
      </w:r>
      <w:proofErr w:type="gramStart"/>
      <w:r w:rsidRPr="008F3D9F">
        <w:rPr>
          <w:rFonts w:ascii="Courier New" w:eastAsia="Courier New" w:hAnsi="Courier New" w:cs="Courier New"/>
          <w:color w:val="AAA0FA"/>
          <w:sz w:val="18"/>
          <w:szCs w:val="18"/>
          <w:lang w:val="fr-FR"/>
          <w:rPrChange w:id="11008" w:author="Hayfa ZGAYA-BIAU" w:date="2025-06-12T18:32:00Z" w16du:dateUtc="2025-06-12T16:32:00Z">
            <w:rPr>
              <w:rFonts w:ascii="Courier New" w:eastAsia="Courier New" w:hAnsi="Courier New" w:cs="Courier New"/>
              <w:color w:val="AAA0FA"/>
              <w:sz w:val="18"/>
              <w:szCs w:val="18"/>
            </w:rPr>
          </w:rPrChange>
        </w:rPr>
        <w:t>detector</w:t>
      </w:r>
      <w:proofErr w:type="spellEnd"/>
      <w:r w:rsidRPr="008F3D9F">
        <w:rPr>
          <w:rFonts w:ascii="Courier New" w:eastAsia="Courier New" w:hAnsi="Courier New" w:cs="Courier New"/>
          <w:color w:val="D6D6DD"/>
          <w:sz w:val="18"/>
          <w:szCs w:val="18"/>
          <w:lang w:val="fr-FR"/>
          <w:rPrChange w:id="1100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1010" w:author="Hayfa ZGAYA-BIAU" w:date="2025-06-12T18:32:00Z" w16du:dateUtc="2025-06-12T16:32:00Z">
            <w:rPr>
              <w:rFonts w:ascii="Courier New" w:eastAsia="Courier New" w:hAnsi="Courier New" w:cs="Courier New"/>
              <w:color w:val="D6D6DD"/>
              <w:sz w:val="18"/>
              <w:szCs w:val="18"/>
            </w:rPr>
          </w:rPrChange>
        </w:rPr>
        <w:t>)</w:t>
      </w:r>
    </w:p>
    <w:p w14:paraId="67390B8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01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101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013" w:author="Hayfa ZGAYA-BIAU" w:date="2025-06-12T18:32:00Z" w16du:dateUtc="2025-06-12T16:32:00Z">
            <w:rPr>
              <w:rFonts w:ascii="Courier New" w:eastAsia="Courier New" w:hAnsi="Courier New" w:cs="Courier New"/>
              <w:color w:val="94C1FA"/>
              <w:sz w:val="18"/>
              <w:szCs w:val="18"/>
            </w:rPr>
          </w:rPrChange>
        </w:rPr>
        <w:t>predictor</w:t>
      </w:r>
      <w:proofErr w:type="gramEnd"/>
      <w:r w:rsidRPr="008F3D9F">
        <w:rPr>
          <w:rFonts w:ascii="Courier New" w:eastAsia="Courier New" w:hAnsi="Courier New" w:cs="Courier New"/>
          <w:color w:val="94C1FA"/>
          <w:sz w:val="18"/>
          <w:szCs w:val="18"/>
          <w:lang w:val="fr-FR"/>
          <w:rPrChange w:id="11014" w:author="Hayfa ZGAYA-BIAU" w:date="2025-06-12T18:32:00Z" w16du:dateUtc="2025-06-12T16:32:00Z">
            <w:rPr>
              <w:rFonts w:ascii="Courier New" w:eastAsia="Courier New" w:hAnsi="Courier New" w:cs="Courier New"/>
              <w:color w:val="94C1FA"/>
              <w:sz w:val="18"/>
              <w:szCs w:val="18"/>
            </w:rPr>
          </w:rPrChange>
        </w:rPr>
        <w:t>_path</w:t>
      </w:r>
      <w:proofErr w:type="spellEnd"/>
      <w:r w:rsidRPr="008F3D9F">
        <w:rPr>
          <w:rFonts w:ascii="Courier New" w:eastAsia="Courier New" w:hAnsi="Courier New" w:cs="Courier New"/>
          <w:color w:val="D8DEE9"/>
          <w:sz w:val="18"/>
          <w:szCs w:val="18"/>
          <w:lang w:val="fr-FR"/>
          <w:rPrChange w:id="110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0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1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018" w:author="Hayfa ZGAYA-BIAU" w:date="2025-06-12T18:32:00Z" w16du:dateUtc="2025-06-12T16:32:00Z">
            <w:rPr>
              <w:rFonts w:ascii="Courier New" w:eastAsia="Courier New" w:hAnsi="Courier New" w:cs="Courier New"/>
              <w:color w:val="E394DC"/>
              <w:sz w:val="18"/>
              <w:szCs w:val="18"/>
            </w:rPr>
          </w:rPrChange>
        </w:rPr>
        <w:t>'shape_predictor_68_face_landmarks.dat'</w:t>
      </w:r>
    </w:p>
    <w:p w14:paraId="127C92F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019" w:author="Hayfa ZGAYA-BIAU" w:date="2025-06-12T18:32:00Z" w16du:dateUtc="2025-06-12T16:32:00Z">
            <w:rPr>
              <w:rFonts w:ascii="Courier New" w:eastAsia="Courier New" w:hAnsi="Courier New" w:cs="Courier New"/>
              <w:color w:val="D8DEE9"/>
              <w:sz w:val="18"/>
              <w:szCs w:val="18"/>
            </w:rPr>
          </w:rPrChange>
        </w:rPr>
      </w:pPr>
    </w:p>
    <w:p w14:paraId="501EBB7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02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02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02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0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1024"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110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026" w:author="Hayfa ZGAYA-BIAU" w:date="2025-06-12T18:32:00Z" w16du:dateUtc="2025-06-12T16:32:00Z">
            <w:rPr>
              <w:rFonts w:ascii="Courier New" w:eastAsia="Courier New" w:hAnsi="Courier New" w:cs="Courier New"/>
              <w:color w:val="D1D1D1"/>
              <w:sz w:val="18"/>
              <w:szCs w:val="18"/>
            </w:rPr>
          </w:rPrChange>
        </w:rPr>
        <w:t>os</w:t>
      </w:r>
      <w:r w:rsidRPr="008F3D9F">
        <w:rPr>
          <w:rFonts w:ascii="Courier New" w:eastAsia="Courier New" w:hAnsi="Courier New" w:cs="Courier New"/>
          <w:color w:val="D6D6DD"/>
          <w:sz w:val="18"/>
          <w:szCs w:val="18"/>
          <w:lang w:val="fr-FR"/>
          <w:rPrChange w:id="110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1028" w:author="Hayfa ZGAYA-BIAU" w:date="2025-06-12T18:32:00Z" w16du:dateUtc="2025-06-12T16:32:00Z">
            <w:rPr>
              <w:rFonts w:ascii="Courier New" w:eastAsia="Courier New" w:hAnsi="Courier New" w:cs="Courier New"/>
              <w:color w:val="AA9BF5"/>
              <w:sz w:val="18"/>
              <w:szCs w:val="18"/>
            </w:rPr>
          </w:rPrChange>
        </w:rPr>
        <w:t>path</w:t>
      </w:r>
      <w:proofErr w:type="gramEnd"/>
      <w:r w:rsidRPr="008F3D9F">
        <w:rPr>
          <w:rFonts w:ascii="Courier New" w:eastAsia="Courier New" w:hAnsi="Courier New" w:cs="Courier New"/>
          <w:color w:val="D6D6DD"/>
          <w:sz w:val="18"/>
          <w:szCs w:val="18"/>
          <w:lang w:val="fr-FR"/>
          <w:rPrChange w:id="1102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030" w:author="Hayfa ZGAYA-BIAU" w:date="2025-06-12T18:32:00Z" w16du:dateUtc="2025-06-12T16:32:00Z">
            <w:rPr>
              <w:rFonts w:ascii="Courier New" w:eastAsia="Courier New" w:hAnsi="Courier New" w:cs="Courier New"/>
              <w:color w:val="EBC88D"/>
              <w:sz w:val="18"/>
              <w:szCs w:val="18"/>
            </w:rPr>
          </w:rPrChange>
        </w:rPr>
        <w:t>exists</w:t>
      </w:r>
      <w:proofErr w:type="spellEnd"/>
      <w:r w:rsidRPr="008F3D9F">
        <w:rPr>
          <w:rFonts w:ascii="Courier New" w:eastAsia="Courier New" w:hAnsi="Courier New" w:cs="Courier New"/>
          <w:color w:val="D6D6DD"/>
          <w:sz w:val="18"/>
          <w:szCs w:val="18"/>
          <w:lang w:val="fr-FR"/>
          <w:rPrChange w:id="1103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032" w:author="Hayfa ZGAYA-BIAU" w:date="2025-06-12T18:32:00Z" w16du:dateUtc="2025-06-12T16:32:00Z">
            <w:rPr>
              <w:rFonts w:ascii="Courier New" w:eastAsia="Courier New" w:hAnsi="Courier New" w:cs="Courier New"/>
              <w:color w:val="94C1FA"/>
              <w:sz w:val="18"/>
              <w:szCs w:val="18"/>
            </w:rPr>
          </w:rPrChange>
        </w:rPr>
        <w:t>predictor_path</w:t>
      </w:r>
      <w:proofErr w:type="spellEnd"/>
      <w:proofErr w:type="gramStart"/>
      <w:r w:rsidRPr="008F3D9F">
        <w:rPr>
          <w:rFonts w:ascii="Courier New" w:eastAsia="Courier New" w:hAnsi="Courier New" w:cs="Courier New"/>
          <w:color w:val="D6D6DD"/>
          <w:sz w:val="18"/>
          <w:szCs w:val="18"/>
          <w:lang w:val="fr-FR"/>
          <w:rPrChange w:id="110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34" w:author="Hayfa ZGAYA-BIAU" w:date="2025-06-12T18:32:00Z" w16du:dateUtc="2025-06-12T16:32:00Z">
            <w:rPr>
              <w:rFonts w:ascii="Courier New" w:eastAsia="Courier New" w:hAnsi="Courier New" w:cs="Courier New"/>
              <w:color w:val="D8DEE9"/>
              <w:sz w:val="18"/>
              <w:szCs w:val="18"/>
            </w:rPr>
          </w:rPrChange>
        </w:rPr>
        <w:t>:</w:t>
      </w:r>
      <w:proofErr w:type="gramEnd"/>
    </w:p>
    <w:p w14:paraId="460989E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03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03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037"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1038"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11039"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11040"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11041" w:author="Hayfa ZGAYA-BIAU" w:date="2025-06-12T18:32:00Z" w16du:dateUtc="2025-06-12T16:32:00Z">
            <w:rPr>
              <w:rFonts w:ascii="Courier New" w:eastAsia="Courier New" w:hAnsi="Courier New" w:cs="Courier New"/>
              <w:color w:val="E394DC"/>
              <w:sz w:val="18"/>
              <w:szCs w:val="18"/>
            </w:rPr>
          </w:rPrChange>
        </w:rPr>
        <w:t>Error</w:t>
      </w:r>
      <w:proofErr w:type="spellEnd"/>
      <w:r w:rsidRPr="008F3D9F">
        <w:rPr>
          <w:rFonts w:ascii="Courier New" w:eastAsia="Courier New" w:hAnsi="Courier New" w:cs="Courier New"/>
          <w:color w:val="E394DC"/>
          <w:sz w:val="18"/>
          <w:szCs w:val="18"/>
          <w:lang w:val="fr-FR"/>
          <w:rPrChange w:id="11042"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043"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11044"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11045" w:author="Hayfa ZGAYA-BIAU" w:date="2025-06-12T18:32:00Z" w16du:dateUtc="2025-06-12T16:32:00Z">
            <w:rPr>
              <w:rFonts w:ascii="Courier New" w:eastAsia="Courier New" w:hAnsi="Courier New" w:cs="Courier New"/>
              <w:color w:val="94C1FA"/>
              <w:sz w:val="18"/>
              <w:szCs w:val="18"/>
            </w:rPr>
          </w:rPrChange>
        </w:rPr>
        <w:t>predictor_path</w:t>
      </w:r>
      <w:proofErr w:type="spellEnd"/>
      <w:r w:rsidRPr="008F3D9F">
        <w:rPr>
          <w:rFonts w:ascii="Courier New" w:eastAsia="Courier New" w:hAnsi="Courier New" w:cs="Courier New"/>
          <w:color w:val="F8C762"/>
          <w:sz w:val="18"/>
          <w:szCs w:val="18"/>
          <w:lang w:val="fr-FR"/>
          <w:rPrChange w:id="11046"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11047" w:author="Hayfa ZGAYA-BIAU" w:date="2025-06-12T18:32:00Z" w16du:dateUtc="2025-06-12T16:32:00Z">
            <w:rPr>
              <w:rFonts w:ascii="Courier New" w:eastAsia="Courier New" w:hAnsi="Courier New" w:cs="Courier New"/>
              <w:color w:val="E394DC"/>
              <w:sz w:val="18"/>
              <w:szCs w:val="18"/>
            </w:rPr>
          </w:rPrChange>
        </w:rPr>
        <w:t xml:space="preserve"> not </w:t>
      </w:r>
      <w:proofErr w:type="spellStart"/>
      <w:r w:rsidRPr="008F3D9F">
        <w:rPr>
          <w:rFonts w:ascii="Courier New" w:eastAsia="Courier New" w:hAnsi="Courier New" w:cs="Courier New"/>
          <w:color w:val="E394DC"/>
          <w:sz w:val="18"/>
          <w:szCs w:val="18"/>
          <w:lang w:val="fr-FR"/>
          <w:rPrChange w:id="11048" w:author="Hayfa ZGAYA-BIAU" w:date="2025-06-12T18:32:00Z" w16du:dateUtc="2025-06-12T16:32:00Z">
            <w:rPr>
              <w:rFonts w:ascii="Courier New" w:eastAsia="Courier New" w:hAnsi="Courier New" w:cs="Courier New"/>
              <w:color w:val="E394DC"/>
              <w:sz w:val="18"/>
              <w:szCs w:val="18"/>
            </w:rPr>
          </w:rPrChange>
        </w:rPr>
        <w:t>found</w:t>
      </w:r>
      <w:proofErr w:type="spellEnd"/>
      <w:r w:rsidRPr="008F3D9F">
        <w:rPr>
          <w:rFonts w:ascii="Courier New" w:eastAsia="Courier New" w:hAnsi="Courier New" w:cs="Courier New"/>
          <w:color w:val="E394DC"/>
          <w:sz w:val="18"/>
          <w:szCs w:val="18"/>
          <w:lang w:val="fr-FR"/>
          <w:rPrChange w:id="11049" w:author="Hayfa ZGAYA-BIAU" w:date="2025-06-12T18:32:00Z" w16du:dateUtc="2025-06-12T16:32:00Z">
            <w:rPr>
              <w:rFonts w:ascii="Courier New" w:eastAsia="Courier New" w:hAnsi="Courier New" w:cs="Courier New"/>
              <w:color w:val="E394DC"/>
              <w:sz w:val="18"/>
              <w:szCs w:val="18"/>
            </w:rPr>
          </w:rPrChange>
        </w:rPr>
        <w:t xml:space="preserve">. Download </w:t>
      </w:r>
      <w:proofErr w:type="spellStart"/>
      <w:r w:rsidRPr="008F3D9F">
        <w:rPr>
          <w:rFonts w:ascii="Courier New" w:eastAsia="Courier New" w:hAnsi="Courier New" w:cs="Courier New"/>
          <w:color w:val="E394DC"/>
          <w:sz w:val="18"/>
          <w:szCs w:val="18"/>
          <w:lang w:val="fr-FR"/>
          <w:rPrChange w:id="11050" w:author="Hayfa ZGAYA-BIAU" w:date="2025-06-12T18:32:00Z" w16du:dateUtc="2025-06-12T16:32:00Z">
            <w:rPr>
              <w:rFonts w:ascii="Courier New" w:eastAsia="Courier New" w:hAnsi="Courier New" w:cs="Courier New"/>
              <w:color w:val="E394DC"/>
              <w:sz w:val="18"/>
              <w:szCs w:val="18"/>
            </w:rPr>
          </w:rPrChange>
        </w:rPr>
        <w:t>it</w:t>
      </w:r>
      <w:proofErr w:type="spellEnd"/>
      <w:r w:rsidRPr="008F3D9F">
        <w:rPr>
          <w:rFonts w:ascii="Courier New" w:eastAsia="Courier New" w:hAnsi="Courier New" w:cs="Courier New"/>
          <w:color w:val="E394DC"/>
          <w:sz w:val="18"/>
          <w:szCs w:val="18"/>
          <w:lang w:val="fr-FR"/>
          <w:rPrChange w:id="1105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052"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11053" w:author="Hayfa ZGAYA-BIAU" w:date="2025-06-12T18:32:00Z" w16du:dateUtc="2025-06-12T16:32:00Z">
            <w:rPr>
              <w:rFonts w:ascii="Courier New" w:eastAsia="Courier New" w:hAnsi="Courier New" w:cs="Courier New"/>
              <w:color w:val="E394DC"/>
              <w:sz w:val="18"/>
              <w:szCs w:val="18"/>
            </w:rPr>
          </w:rPrChange>
        </w:rPr>
        <w:t xml:space="preserve"> http://dlib.net/files/shape_predictor_68_face_landmarks.dat.bz2"</w:t>
      </w:r>
      <w:r w:rsidRPr="008F3D9F">
        <w:rPr>
          <w:rFonts w:ascii="Courier New" w:eastAsia="Courier New" w:hAnsi="Courier New" w:cs="Courier New"/>
          <w:color w:val="D6D6DD"/>
          <w:sz w:val="18"/>
          <w:szCs w:val="18"/>
          <w:lang w:val="fr-FR"/>
          <w:rPrChange w:id="11054" w:author="Hayfa ZGAYA-BIAU" w:date="2025-06-12T18:32:00Z" w16du:dateUtc="2025-06-12T16:32:00Z">
            <w:rPr>
              <w:rFonts w:ascii="Courier New" w:eastAsia="Courier New" w:hAnsi="Courier New" w:cs="Courier New"/>
              <w:color w:val="D6D6DD"/>
              <w:sz w:val="18"/>
              <w:szCs w:val="18"/>
            </w:rPr>
          </w:rPrChange>
        </w:rPr>
        <w:t>)</w:t>
      </w:r>
    </w:p>
    <w:p w14:paraId="76FB86E7"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11055"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1105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057" w:author="Hayfa ZGAYA-BIAU" w:date="2025-06-12T18:32:00Z" w16du:dateUtc="2025-06-12T16:32:00Z">
            <w:rPr>
              <w:rFonts w:ascii="Courier New" w:eastAsia="Courier New" w:hAnsi="Courier New" w:cs="Courier New"/>
              <w:i/>
              <w:color w:val="83D6C5"/>
              <w:sz w:val="18"/>
              <w:szCs w:val="18"/>
            </w:rPr>
          </w:rPrChange>
        </w:rPr>
        <w:t>return</w:t>
      </w:r>
      <w:proofErr w:type="gramEnd"/>
    </w:p>
    <w:p w14:paraId="2A734A0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058" w:author="Hayfa ZGAYA-BIAU" w:date="2025-06-12T18:32:00Z" w16du:dateUtc="2025-06-12T16:32:00Z">
            <w:rPr>
              <w:rFonts w:ascii="Courier New" w:eastAsia="Courier New" w:hAnsi="Courier New" w:cs="Courier New"/>
              <w:color w:val="D8DEE9"/>
              <w:sz w:val="18"/>
              <w:szCs w:val="18"/>
            </w:rPr>
          </w:rPrChange>
        </w:rPr>
      </w:pPr>
    </w:p>
    <w:p w14:paraId="23EB96A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0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0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061" w:author="Hayfa ZGAYA-BIAU" w:date="2025-06-12T18:32:00Z" w16du:dateUtc="2025-06-12T16:32:00Z">
            <w:rPr>
              <w:rFonts w:ascii="Courier New" w:eastAsia="Courier New" w:hAnsi="Courier New" w:cs="Courier New"/>
              <w:color w:val="94C1FA"/>
              <w:sz w:val="18"/>
              <w:szCs w:val="18"/>
            </w:rPr>
          </w:rPrChange>
        </w:rPr>
        <w:t>predictor</w:t>
      </w:r>
      <w:proofErr w:type="spellEnd"/>
      <w:proofErr w:type="gramEnd"/>
      <w:r w:rsidRPr="008F3D9F">
        <w:rPr>
          <w:rFonts w:ascii="Courier New" w:eastAsia="Courier New" w:hAnsi="Courier New" w:cs="Courier New"/>
          <w:color w:val="D8DEE9"/>
          <w:sz w:val="18"/>
          <w:szCs w:val="18"/>
          <w:lang w:val="fr-FR"/>
          <w:rPrChange w:id="110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0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065" w:author="Hayfa ZGAYA-BIAU" w:date="2025-06-12T18:32:00Z" w16du:dateUtc="2025-06-12T16:32:00Z">
            <w:rPr>
              <w:rFonts w:ascii="Courier New" w:eastAsia="Courier New" w:hAnsi="Courier New" w:cs="Courier New"/>
              <w:color w:val="D1D1D1"/>
              <w:sz w:val="18"/>
              <w:szCs w:val="18"/>
            </w:rPr>
          </w:rPrChange>
        </w:rPr>
        <w:t>dlib</w:t>
      </w:r>
      <w:r w:rsidRPr="008F3D9F">
        <w:rPr>
          <w:rFonts w:ascii="Courier New" w:eastAsia="Courier New" w:hAnsi="Courier New" w:cs="Courier New"/>
          <w:color w:val="D6D6DD"/>
          <w:sz w:val="18"/>
          <w:szCs w:val="18"/>
          <w:lang w:val="fr-FR"/>
          <w:rPrChange w:id="110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1067" w:author="Hayfa ZGAYA-BIAU" w:date="2025-06-12T18:32:00Z" w16du:dateUtc="2025-06-12T16:32:00Z">
            <w:rPr>
              <w:rFonts w:ascii="Courier New" w:eastAsia="Courier New" w:hAnsi="Courier New" w:cs="Courier New"/>
              <w:color w:val="AAA0FA"/>
              <w:sz w:val="18"/>
              <w:szCs w:val="18"/>
            </w:rPr>
          </w:rPrChange>
        </w:rPr>
        <w:t>shape</w:t>
      </w:r>
      <w:proofErr w:type="gramEnd"/>
      <w:r w:rsidRPr="008F3D9F">
        <w:rPr>
          <w:rFonts w:ascii="Courier New" w:eastAsia="Courier New" w:hAnsi="Courier New" w:cs="Courier New"/>
          <w:color w:val="AAA0FA"/>
          <w:sz w:val="18"/>
          <w:szCs w:val="18"/>
          <w:lang w:val="fr-FR"/>
          <w:rPrChange w:id="11068" w:author="Hayfa ZGAYA-BIAU" w:date="2025-06-12T18:32:00Z" w16du:dateUtc="2025-06-12T16:32:00Z">
            <w:rPr>
              <w:rFonts w:ascii="Courier New" w:eastAsia="Courier New" w:hAnsi="Courier New" w:cs="Courier New"/>
              <w:color w:val="AAA0FA"/>
              <w:sz w:val="18"/>
              <w:szCs w:val="18"/>
            </w:rPr>
          </w:rPrChange>
        </w:rPr>
        <w:t>_predictor</w:t>
      </w:r>
      <w:proofErr w:type="spellEnd"/>
      <w:r w:rsidRPr="008F3D9F">
        <w:rPr>
          <w:rFonts w:ascii="Courier New" w:eastAsia="Courier New" w:hAnsi="Courier New" w:cs="Courier New"/>
          <w:color w:val="D6D6DD"/>
          <w:sz w:val="18"/>
          <w:szCs w:val="18"/>
          <w:lang w:val="fr-FR"/>
          <w:rPrChange w:id="1106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070" w:author="Hayfa ZGAYA-BIAU" w:date="2025-06-12T18:32:00Z" w16du:dateUtc="2025-06-12T16:32:00Z">
            <w:rPr>
              <w:rFonts w:ascii="Courier New" w:eastAsia="Courier New" w:hAnsi="Courier New" w:cs="Courier New"/>
              <w:color w:val="94C1FA"/>
              <w:sz w:val="18"/>
              <w:szCs w:val="18"/>
            </w:rPr>
          </w:rPrChange>
        </w:rPr>
        <w:t>predictor_path</w:t>
      </w:r>
      <w:proofErr w:type="spellEnd"/>
      <w:r w:rsidRPr="008F3D9F">
        <w:rPr>
          <w:rFonts w:ascii="Courier New" w:eastAsia="Courier New" w:hAnsi="Courier New" w:cs="Courier New"/>
          <w:color w:val="D6D6DD"/>
          <w:sz w:val="18"/>
          <w:szCs w:val="18"/>
          <w:lang w:val="fr-FR"/>
          <w:rPrChange w:id="11071" w:author="Hayfa ZGAYA-BIAU" w:date="2025-06-12T18:32:00Z" w16du:dateUtc="2025-06-12T16:32:00Z">
            <w:rPr>
              <w:rFonts w:ascii="Courier New" w:eastAsia="Courier New" w:hAnsi="Courier New" w:cs="Courier New"/>
              <w:color w:val="D6D6DD"/>
              <w:sz w:val="18"/>
              <w:szCs w:val="18"/>
            </w:rPr>
          </w:rPrChange>
        </w:rPr>
        <w:t>)</w:t>
      </w:r>
    </w:p>
    <w:p w14:paraId="1FFE7F2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072" w:author="Hayfa ZGAYA-BIAU" w:date="2025-06-12T18:32:00Z" w16du:dateUtc="2025-06-12T16:32:00Z">
            <w:rPr>
              <w:rFonts w:ascii="Courier New" w:eastAsia="Courier New" w:hAnsi="Courier New" w:cs="Courier New"/>
              <w:color w:val="D8DEE9"/>
              <w:sz w:val="18"/>
              <w:szCs w:val="18"/>
            </w:rPr>
          </w:rPrChange>
        </w:rPr>
      </w:pPr>
    </w:p>
    <w:p w14:paraId="0160946C"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07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0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07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076" w:author="Hayfa ZGAYA-BIAU" w:date="2025-06-12T18:32:00Z" w16du:dateUtc="2025-06-12T16:32:00Z">
            <w:rPr>
              <w:rFonts w:ascii="Courier New" w:eastAsia="Courier New" w:hAnsi="Courier New" w:cs="Courier New"/>
              <w:i/>
              <w:color w:val="FFFFFF"/>
              <w:sz w:val="18"/>
              <w:szCs w:val="18"/>
            </w:rPr>
          </w:rPrChange>
        </w:rPr>
        <w:t>Initialize</w:t>
      </w:r>
      <w:proofErr w:type="spellEnd"/>
      <w:r w:rsidRPr="008F3D9F">
        <w:rPr>
          <w:rFonts w:ascii="Courier New" w:eastAsia="Courier New" w:hAnsi="Courier New" w:cs="Courier New"/>
          <w:i/>
          <w:color w:val="FFFFFF"/>
          <w:sz w:val="18"/>
          <w:szCs w:val="18"/>
          <w:lang w:val="fr-FR"/>
          <w:rPrChange w:id="11077" w:author="Hayfa ZGAYA-BIAU" w:date="2025-06-12T18:32:00Z" w16du:dateUtc="2025-06-12T16:32:00Z">
            <w:rPr>
              <w:rFonts w:ascii="Courier New" w:eastAsia="Courier New" w:hAnsi="Courier New" w:cs="Courier New"/>
              <w:i/>
              <w:color w:val="FFFFFF"/>
              <w:sz w:val="18"/>
              <w:szCs w:val="18"/>
            </w:rPr>
          </w:rPrChange>
        </w:rPr>
        <w:t xml:space="preserve"> queues for communication </w:t>
      </w:r>
      <w:proofErr w:type="spellStart"/>
      <w:r w:rsidRPr="008F3D9F">
        <w:rPr>
          <w:rFonts w:ascii="Courier New" w:eastAsia="Courier New" w:hAnsi="Courier New" w:cs="Courier New"/>
          <w:i/>
          <w:color w:val="FFFFFF"/>
          <w:sz w:val="18"/>
          <w:szCs w:val="18"/>
          <w:lang w:val="fr-FR"/>
          <w:rPrChange w:id="11078" w:author="Hayfa ZGAYA-BIAU" w:date="2025-06-12T18:32:00Z" w16du:dateUtc="2025-06-12T16:32:00Z">
            <w:rPr>
              <w:rFonts w:ascii="Courier New" w:eastAsia="Courier New" w:hAnsi="Courier New" w:cs="Courier New"/>
              <w:i/>
              <w:color w:val="FFFFFF"/>
              <w:sz w:val="18"/>
              <w:szCs w:val="18"/>
            </w:rPr>
          </w:rPrChange>
        </w:rPr>
        <w:t>between</w:t>
      </w:r>
      <w:proofErr w:type="spellEnd"/>
      <w:r w:rsidRPr="008F3D9F">
        <w:rPr>
          <w:rFonts w:ascii="Courier New" w:eastAsia="Courier New" w:hAnsi="Courier New" w:cs="Courier New"/>
          <w:i/>
          <w:color w:val="FFFFFF"/>
          <w:sz w:val="18"/>
          <w:szCs w:val="18"/>
          <w:lang w:val="fr-FR"/>
          <w:rPrChange w:id="11079" w:author="Hayfa ZGAYA-BIAU" w:date="2025-06-12T18:32:00Z" w16du:dateUtc="2025-06-12T16:32:00Z">
            <w:rPr>
              <w:rFonts w:ascii="Courier New" w:eastAsia="Courier New" w:hAnsi="Courier New" w:cs="Courier New"/>
              <w:i/>
              <w:color w:val="FFFFFF"/>
              <w:sz w:val="18"/>
              <w:szCs w:val="18"/>
            </w:rPr>
          </w:rPrChange>
        </w:rPr>
        <w:t xml:space="preserve"> threads</w:t>
      </w:r>
    </w:p>
    <w:p w14:paraId="712AAEE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0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08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082" w:author="Hayfa ZGAYA-BIAU" w:date="2025-06-12T18:32:00Z" w16du:dateUtc="2025-06-12T16:32:00Z">
            <w:rPr>
              <w:rFonts w:ascii="Courier New" w:eastAsia="Courier New" w:hAnsi="Courier New" w:cs="Courier New"/>
              <w:color w:val="94C1FA"/>
              <w:sz w:val="18"/>
              <w:szCs w:val="18"/>
            </w:rPr>
          </w:rPrChange>
        </w:rPr>
        <w:t>input</w:t>
      </w:r>
      <w:proofErr w:type="gramEnd"/>
      <w:r w:rsidRPr="008F3D9F">
        <w:rPr>
          <w:rFonts w:ascii="Courier New" w:eastAsia="Courier New" w:hAnsi="Courier New" w:cs="Courier New"/>
          <w:color w:val="94C1FA"/>
          <w:sz w:val="18"/>
          <w:szCs w:val="18"/>
          <w:lang w:val="fr-FR"/>
          <w:rPrChange w:id="11083" w:author="Hayfa ZGAYA-BIAU" w:date="2025-06-12T18:32:00Z" w16du:dateUtc="2025-06-12T16:32:00Z">
            <w:rPr>
              <w:rFonts w:ascii="Courier New" w:eastAsia="Courier New" w:hAnsi="Courier New" w:cs="Courier New"/>
              <w:color w:val="94C1FA"/>
              <w:sz w:val="18"/>
              <w:szCs w:val="18"/>
            </w:rPr>
          </w:rPrChange>
        </w:rPr>
        <w:t>_queue</w:t>
      </w:r>
      <w:proofErr w:type="spellEnd"/>
      <w:r w:rsidRPr="008F3D9F">
        <w:rPr>
          <w:rFonts w:ascii="Courier New" w:eastAsia="Courier New" w:hAnsi="Courier New" w:cs="Courier New"/>
          <w:color w:val="D8DEE9"/>
          <w:sz w:val="18"/>
          <w:szCs w:val="18"/>
          <w:lang w:val="fr-FR"/>
          <w:rPrChange w:id="1108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08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8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087" w:author="Hayfa ZGAYA-BIAU" w:date="2025-06-12T18:32:00Z" w16du:dateUtc="2025-06-12T16:32:00Z">
            <w:rPr>
              <w:rFonts w:ascii="Courier New" w:eastAsia="Courier New" w:hAnsi="Courier New" w:cs="Courier New"/>
              <w:color w:val="D1D1D1"/>
              <w:sz w:val="18"/>
              <w:szCs w:val="18"/>
            </w:rPr>
          </w:rPrChange>
        </w:rPr>
        <w:t>queue</w:t>
      </w:r>
      <w:r w:rsidRPr="008F3D9F">
        <w:rPr>
          <w:rFonts w:ascii="Courier New" w:eastAsia="Courier New" w:hAnsi="Courier New" w:cs="Courier New"/>
          <w:color w:val="D6D6DD"/>
          <w:sz w:val="18"/>
          <w:szCs w:val="18"/>
          <w:lang w:val="fr-FR"/>
          <w:rPrChange w:id="110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089" w:author="Hayfa ZGAYA-BIAU" w:date="2025-06-12T18:32:00Z" w16du:dateUtc="2025-06-12T16:32:00Z">
            <w:rPr>
              <w:rFonts w:ascii="Courier New" w:eastAsia="Courier New" w:hAnsi="Courier New" w:cs="Courier New"/>
              <w:color w:val="EBC88D"/>
              <w:sz w:val="18"/>
              <w:szCs w:val="18"/>
            </w:rPr>
          </w:rPrChange>
        </w:rPr>
        <w:t>Queue</w:t>
      </w:r>
      <w:proofErr w:type="spellEnd"/>
      <w:proofErr w:type="gramEnd"/>
      <w:r w:rsidRPr="008F3D9F">
        <w:rPr>
          <w:rFonts w:ascii="Courier New" w:eastAsia="Courier New" w:hAnsi="Courier New" w:cs="Courier New"/>
          <w:color w:val="D6D6DD"/>
          <w:sz w:val="18"/>
          <w:szCs w:val="18"/>
          <w:lang w:val="fr-FR"/>
          <w:rPrChange w:id="11090" w:author="Hayfa ZGAYA-BIAU" w:date="2025-06-12T18:32:00Z" w16du:dateUtc="2025-06-12T16:32:00Z">
            <w:rPr>
              <w:rFonts w:ascii="Courier New" w:eastAsia="Courier New" w:hAnsi="Courier New" w:cs="Courier New"/>
              <w:color w:val="D6D6DD"/>
              <w:sz w:val="18"/>
              <w:szCs w:val="18"/>
            </w:rPr>
          </w:rPrChange>
        </w:rPr>
        <w:t>()</w:t>
      </w:r>
    </w:p>
    <w:p w14:paraId="0D83B7B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09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09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093" w:author="Hayfa ZGAYA-BIAU" w:date="2025-06-12T18:32:00Z" w16du:dateUtc="2025-06-12T16:32:00Z">
            <w:rPr>
              <w:rFonts w:ascii="Courier New" w:eastAsia="Courier New" w:hAnsi="Courier New" w:cs="Courier New"/>
              <w:color w:val="94C1FA"/>
              <w:sz w:val="18"/>
              <w:szCs w:val="18"/>
            </w:rPr>
          </w:rPrChange>
        </w:rPr>
        <w:t>output</w:t>
      </w:r>
      <w:proofErr w:type="gramEnd"/>
      <w:r w:rsidRPr="008F3D9F">
        <w:rPr>
          <w:rFonts w:ascii="Courier New" w:eastAsia="Courier New" w:hAnsi="Courier New" w:cs="Courier New"/>
          <w:color w:val="94C1FA"/>
          <w:sz w:val="18"/>
          <w:szCs w:val="18"/>
          <w:lang w:val="fr-FR"/>
          <w:rPrChange w:id="11094" w:author="Hayfa ZGAYA-BIAU" w:date="2025-06-12T18:32:00Z" w16du:dateUtc="2025-06-12T16:32:00Z">
            <w:rPr>
              <w:rFonts w:ascii="Courier New" w:eastAsia="Courier New" w:hAnsi="Courier New" w:cs="Courier New"/>
              <w:color w:val="94C1FA"/>
              <w:sz w:val="18"/>
              <w:szCs w:val="18"/>
            </w:rPr>
          </w:rPrChange>
        </w:rPr>
        <w:t>_queue</w:t>
      </w:r>
      <w:proofErr w:type="spellEnd"/>
      <w:r w:rsidRPr="008F3D9F">
        <w:rPr>
          <w:rFonts w:ascii="Courier New" w:eastAsia="Courier New" w:hAnsi="Courier New" w:cs="Courier New"/>
          <w:color w:val="D8DEE9"/>
          <w:sz w:val="18"/>
          <w:szCs w:val="18"/>
          <w:lang w:val="fr-FR"/>
          <w:rPrChange w:id="110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0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09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098" w:author="Hayfa ZGAYA-BIAU" w:date="2025-06-12T18:32:00Z" w16du:dateUtc="2025-06-12T16:32:00Z">
            <w:rPr>
              <w:rFonts w:ascii="Courier New" w:eastAsia="Courier New" w:hAnsi="Courier New" w:cs="Courier New"/>
              <w:color w:val="D1D1D1"/>
              <w:sz w:val="18"/>
              <w:szCs w:val="18"/>
            </w:rPr>
          </w:rPrChange>
        </w:rPr>
        <w:t>queue</w:t>
      </w:r>
      <w:r w:rsidRPr="008F3D9F">
        <w:rPr>
          <w:rFonts w:ascii="Courier New" w:eastAsia="Courier New" w:hAnsi="Courier New" w:cs="Courier New"/>
          <w:color w:val="D6D6DD"/>
          <w:sz w:val="18"/>
          <w:szCs w:val="18"/>
          <w:lang w:val="fr-FR"/>
          <w:rPrChange w:id="1109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100" w:author="Hayfa ZGAYA-BIAU" w:date="2025-06-12T18:32:00Z" w16du:dateUtc="2025-06-12T16:32:00Z">
            <w:rPr>
              <w:rFonts w:ascii="Courier New" w:eastAsia="Courier New" w:hAnsi="Courier New" w:cs="Courier New"/>
              <w:color w:val="EBC88D"/>
              <w:sz w:val="18"/>
              <w:szCs w:val="18"/>
            </w:rPr>
          </w:rPrChange>
        </w:rPr>
        <w:t>Queue</w:t>
      </w:r>
      <w:proofErr w:type="spellEnd"/>
      <w:proofErr w:type="gramEnd"/>
      <w:r w:rsidRPr="008F3D9F">
        <w:rPr>
          <w:rFonts w:ascii="Courier New" w:eastAsia="Courier New" w:hAnsi="Courier New" w:cs="Courier New"/>
          <w:color w:val="D6D6DD"/>
          <w:sz w:val="18"/>
          <w:szCs w:val="18"/>
          <w:lang w:val="fr-FR"/>
          <w:rPrChange w:id="11101" w:author="Hayfa ZGAYA-BIAU" w:date="2025-06-12T18:32:00Z" w16du:dateUtc="2025-06-12T16:32:00Z">
            <w:rPr>
              <w:rFonts w:ascii="Courier New" w:eastAsia="Courier New" w:hAnsi="Courier New" w:cs="Courier New"/>
              <w:color w:val="D6D6DD"/>
              <w:sz w:val="18"/>
              <w:szCs w:val="18"/>
            </w:rPr>
          </w:rPrChange>
        </w:rPr>
        <w:t>()</w:t>
      </w:r>
    </w:p>
    <w:p w14:paraId="112AF15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102" w:author="Hayfa ZGAYA-BIAU" w:date="2025-06-12T18:32:00Z" w16du:dateUtc="2025-06-12T16:32:00Z">
            <w:rPr>
              <w:rFonts w:ascii="Courier New" w:eastAsia="Courier New" w:hAnsi="Courier New" w:cs="Courier New"/>
              <w:color w:val="D8DEE9"/>
              <w:sz w:val="18"/>
              <w:szCs w:val="18"/>
            </w:rPr>
          </w:rPrChange>
        </w:rPr>
      </w:pPr>
    </w:p>
    <w:p w14:paraId="37789F7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10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1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10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06"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1110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08"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1110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10" w:author="Hayfa ZGAYA-BIAU" w:date="2025-06-12T18:32:00Z" w16du:dateUtc="2025-06-12T16:32:00Z">
            <w:rPr>
              <w:rFonts w:ascii="Courier New" w:eastAsia="Courier New" w:hAnsi="Courier New" w:cs="Courier New"/>
              <w:i/>
              <w:color w:val="FFFFFF"/>
              <w:sz w:val="18"/>
              <w:szCs w:val="18"/>
            </w:rPr>
          </w:rPrChange>
        </w:rPr>
        <w:t>length</w:t>
      </w:r>
      <w:proofErr w:type="spellEnd"/>
      <w:r w:rsidRPr="008F3D9F">
        <w:rPr>
          <w:rFonts w:ascii="Courier New" w:eastAsia="Courier New" w:hAnsi="Courier New" w:cs="Courier New"/>
          <w:i/>
          <w:color w:val="FFFFFF"/>
          <w:sz w:val="18"/>
          <w:szCs w:val="18"/>
          <w:lang w:val="fr-FR"/>
          <w:rPrChange w:id="1111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12" w:author="Hayfa ZGAYA-BIAU" w:date="2025-06-12T18:32:00Z" w16du:dateUtc="2025-06-12T16:32:00Z">
            <w:rPr>
              <w:rFonts w:ascii="Courier New" w:eastAsia="Courier New" w:hAnsi="Courier New" w:cs="Courier New"/>
              <w:i/>
              <w:color w:val="FFFFFF"/>
              <w:sz w:val="18"/>
              <w:szCs w:val="18"/>
            </w:rPr>
          </w:rPrChange>
        </w:rPr>
        <w:t>number</w:t>
      </w:r>
      <w:proofErr w:type="spellEnd"/>
      <w:r w:rsidRPr="008F3D9F">
        <w:rPr>
          <w:rFonts w:ascii="Courier New" w:eastAsia="Courier New" w:hAnsi="Courier New" w:cs="Courier New"/>
          <w:i/>
          <w:color w:val="FFFFFF"/>
          <w:sz w:val="18"/>
          <w:szCs w:val="18"/>
          <w:lang w:val="fr-FR"/>
          <w:rPrChange w:id="11113" w:author="Hayfa ZGAYA-BIAU" w:date="2025-06-12T18:32:00Z" w16du:dateUtc="2025-06-12T16:32:00Z">
            <w:rPr>
              <w:rFonts w:ascii="Courier New" w:eastAsia="Courier New" w:hAnsi="Courier New" w:cs="Courier New"/>
              <w:i/>
              <w:color w:val="FFFFFF"/>
              <w:sz w:val="18"/>
              <w:szCs w:val="18"/>
            </w:rPr>
          </w:rPrChange>
        </w:rPr>
        <w:t xml:space="preserve"> of frames)</w:t>
      </w:r>
    </w:p>
    <w:p w14:paraId="298A9FC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114"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11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116" w:author="Hayfa ZGAYA-BIAU" w:date="2025-06-12T18:32:00Z" w16du:dateUtc="2025-06-12T16:32:00Z">
            <w:rPr>
              <w:rFonts w:ascii="Courier New" w:eastAsia="Courier New" w:hAnsi="Courier New" w:cs="Courier New"/>
              <w:color w:val="94C1FA"/>
              <w:sz w:val="18"/>
              <w:szCs w:val="18"/>
            </w:rPr>
          </w:rPrChange>
        </w:rPr>
        <w:t>max</w:t>
      </w:r>
      <w:proofErr w:type="gramEnd"/>
      <w:r w:rsidRPr="008F3D9F">
        <w:rPr>
          <w:rFonts w:ascii="Courier New" w:eastAsia="Courier New" w:hAnsi="Courier New" w:cs="Courier New"/>
          <w:color w:val="94C1FA"/>
          <w:sz w:val="18"/>
          <w:szCs w:val="18"/>
          <w:lang w:val="fr-FR"/>
          <w:rPrChange w:id="11117" w:author="Hayfa ZGAYA-BIAU" w:date="2025-06-12T18:32:00Z" w16du:dateUtc="2025-06-12T16:32:00Z">
            <w:rPr>
              <w:rFonts w:ascii="Courier New" w:eastAsia="Courier New" w:hAnsi="Courier New" w:cs="Courier New"/>
              <w:color w:val="94C1FA"/>
              <w:sz w:val="18"/>
              <w:szCs w:val="18"/>
            </w:rPr>
          </w:rPrChange>
        </w:rPr>
        <w:t>_seq_length</w:t>
      </w:r>
      <w:proofErr w:type="spellEnd"/>
      <w:r w:rsidRPr="008F3D9F">
        <w:rPr>
          <w:rFonts w:ascii="Courier New" w:eastAsia="Courier New" w:hAnsi="Courier New" w:cs="Courier New"/>
          <w:color w:val="D8DEE9"/>
          <w:sz w:val="18"/>
          <w:szCs w:val="18"/>
          <w:lang w:val="fr-FR"/>
          <w:rPrChange w:id="111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1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2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11121" w:author="Hayfa ZGAYA-BIAU" w:date="2025-06-12T18:32:00Z" w16du:dateUtc="2025-06-12T16:32:00Z">
            <w:rPr>
              <w:rFonts w:ascii="Courier New" w:eastAsia="Courier New" w:hAnsi="Courier New" w:cs="Courier New"/>
              <w:color w:val="EBC88D"/>
              <w:sz w:val="18"/>
              <w:szCs w:val="18"/>
            </w:rPr>
          </w:rPrChange>
        </w:rPr>
        <w:t>20</w:t>
      </w:r>
      <w:r w:rsidRPr="008F3D9F">
        <w:rPr>
          <w:rFonts w:ascii="Courier New" w:eastAsia="Courier New" w:hAnsi="Courier New" w:cs="Courier New"/>
          <w:color w:val="D8DEE9"/>
          <w:sz w:val="18"/>
          <w:szCs w:val="18"/>
          <w:lang w:val="fr-FR"/>
          <w:rPrChange w:id="1112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123"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112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25" w:author="Hayfa ZGAYA-BIAU" w:date="2025-06-12T18:32:00Z" w16du:dateUtc="2025-06-12T16:32:00Z">
            <w:rPr>
              <w:rFonts w:ascii="Courier New" w:eastAsia="Courier New" w:hAnsi="Courier New" w:cs="Courier New"/>
              <w:i/>
              <w:color w:val="FFFFFF"/>
              <w:sz w:val="18"/>
              <w:szCs w:val="18"/>
            </w:rPr>
          </w:rPrChange>
        </w:rPr>
        <w:t>Adjust</w:t>
      </w:r>
      <w:proofErr w:type="spellEnd"/>
      <w:r w:rsidRPr="008F3D9F">
        <w:rPr>
          <w:rFonts w:ascii="Courier New" w:eastAsia="Courier New" w:hAnsi="Courier New" w:cs="Courier New"/>
          <w:i/>
          <w:color w:val="FFFFFF"/>
          <w:sz w:val="18"/>
          <w:szCs w:val="18"/>
          <w:lang w:val="fr-FR"/>
          <w:rPrChange w:id="1112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27" w:author="Hayfa ZGAYA-BIAU" w:date="2025-06-12T18:32:00Z" w16du:dateUtc="2025-06-12T16:32:00Z">
            <w:rPr>
              <w:rFonts w:ascii="Courier New" w:eastAsia="Courier New" w:hAnsi="Courier New" w:cs="Courier New"/>
              <w:i/>
              <w:color w:val="FFFFFF"/>
              <w:sz w:val="18"/>
              <w:szCs w:val="18"/>
            </w:rPr>
          </w:rPrChange>
        </w:rPr>
        <w:t>based</w:t>
      </w:r>
      <w:proofErr w:type="spellEnd"/>
      <w:r w:rsidRPr="008F3D9F">
        <w:rPr>
          <w:rFonts w:ascii="Courier New" w:eastAsia="Courier New" w:hAnsi="Courier New" w:cs="Courier New"/>
          <w:i/>
          <w:color w:val="FFFFFF"/>
          <w:sz w:val="18"/>
          <w:szCs w:val="18"/>
          <w:lang w:val="fr-FR"/>
          <w:rPrChange w:id="11128" w:author="Hayfa ZGAYA-BIAU" w:date="2025-06-12T18:32:00Z" w16du:dateUtc="2025-06-12T16:32:00Z">
            <w:rPr>
              <w:rFonts w:ascii="Courier New" w:eastAsia="Courier New" w:hAnsi="Courier New" w:cs="Courier New"/>
              <w:i/>
              <w:color w:val="FFFFFF"/>
              <w:sz w:val="18"/>
              <w:szCs w:val="18"/>
            </w:rPr>
          </w:rPrChange>
        </w:rPr>
        <w:t xml:space="preserve"> on </w:t>
      </w:r>
      <w:proofErr w:type="spellStart"/>
      <w:r w:rsidRPr="008F3D9F">
        <w:rPr>
          <w:rFonts w:ascii="Courier New" w:eastAsia="Courier New" w:hAnsi="Courier New" w:cs="Courier New"/>
          <w:i/>
          <w:color w:val="FFFFFF"/>
          <w:sz w:val="18"/>
          <w:szCs w:val="18"/>
          <w:lang w:val="fr-FR"/>
          <w:rPrChange w:id="11129" w:author="Hayfa ZGAYA-BIAU" w:date="2025-06-12T18:32:00Z" w16du:dateUtc="2025-06-12T16:32:00Z">
            <w:rPr>
              <w:rFonts w:ascii="Courier New" w:eastAsia="Courier New" w:hAnsi="Courier New" w:cs="Courier New"/>
              <w:i/>
              <w:color w:val="FFFFFF"/>
              <w:sz w:val="18"/>
              <w:szCs w:val="18"/>
            </w:rPr>
          </w:rPrChange>
        </w:rPr>
        <w:t>your</w:t>
      </w:r>
      <w:proofErr w:type="spellEnd"/>
      <w:r w:rsidRPr="008F3D9F">
        <w:rPr>
          <w:rFonts w:ascii="Courier New" w:eastAsia="Courier New" w:hAnsi="Courier New" w:cs="Courier New"/>
          <w:i/>
          <w:color w:val="FFFFFF"/>
          <w:sz w:val="18"/>
          <w:szCs w:val="18"/>
          <w:lang w:val="fr-FR"/>
          <w:rPrChange w:id="11130" w:author="Hayfa ZGAYA-BIAU" w:date="2025-06-12T18:32:00Z" w16du:dateUtc="2025-06-12T16:32:00Z">
            <w:rPr>
              <w:rFonts w:ascii="Courier New" w:eastAsia="Courier New" w:hAnsi="Courier New" w:cs="Courier New"/>
              <w:i/>
              <w:color w:val="FFFFFF"/>
              <w:sz w:val="18"/>
              <w:szCs w:val="18"/>
            </w:rPr>
          </w:rPrChange>
        </w:rPr>
        <w:t xml:space="preserve"> training data</w:t>
      </w:r>
    </w:p>
    <w:p w14:paraId="46205F5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131" w:author="Hayfa ZGAYA-BIAU" w:date="2025-06-12T18:32:00Z" w16du:dateUtc="2025-06-12T16:32:00Z">
            <w:rPr>
              <w:rFonts w:ascii="Courier New" w:eastAsia="Courier New" w:hAnsi="Courier New" w:cs="Courier New"/>
              <w:color w:val="D8DEE9"/>
              <w:sz w:val="18"/>
              <w:szCs w:val="18"/>
            </w:rPr>
          </w:rPrChange>
        </w:rPr>
      </w:pPr>
    </w:p>
    <w:p w14:paraId="62F5B84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13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1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134" w:author="Hayfa ZGAYA-BIAU" w:date="2025-06-12T18:32:00Z" w16du:dateUtc="2025-06-12T16:32:00Z">
            <w:rPr>
              <w:rFonts w:ascii="Courier New" w:eastAsia="Courier New" w:hAnsi="Courier New" w:cs="Courier New"/>
              <w:i/>
              <w:color w:val="FFFFFF"/>
              <w:sz w:val="18"/>
              <w:szCs w:val="18"/>
            </w:rPr>
          </w:rPrChange>
        </w:rPr>
        <w:t xml:space="preserve"># Start the </w:t>
      </w:r>
      <w:proofErr w:type="spellStart"/>
      <w:r w:rsidRPr="008F3D9F">
        <w:rPr>
          <w:rFonts w:ascii="Courier New" w:eastAsia="Courier New" w:hAnsi="Courier New" w:cs="Courier New"/>
          <w:i/>
          <w:color w:val="FFFFFF"/>
          <w:sz w:val="18"/>
          <w:szCs w:val="18"/>
          <w:lang w:val="fr-FR"/>
          <w:rPrChange w:id="11135"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13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137" w:author="Hayfa ZGAYA-BIAU" w:date="2025-06-12T18:32:00Z" w16du:dateUtc="2025-06-12T16:32:00Z">
            <w:rPr>
              <w:rFonts w:ascii="Courier New" w:eastAsia="Courier New" w:hAnsi="Courier New" w:cs="Courier New"/>
              <w:i/>
              <w:color w:val="FFFFFF"/>
              <w:sz w:val="18"/>
              <w:szCs w:val="18"/>
            </w:rPr>
          </w:rPrChange>
        </w:rPr>
        <w:t>worker</w:t>
      </w:r>
      <w:proofErr w:type="spellEnd"/>
      <w:r w:rsidRPr="008F3D9F">
        <w:rPr>
          <w:rFonts w:ascii="Courier New" w:eastAsia="Courier New" w:hAnsi="Courier New" w:cs="Courier New"/>
          <w:i/>
          <w:color w:val="FFFFFF"/>
          <w:sz w:val="18"/>
          <w:szCs w:val="18"/>
          <w:lang w:val="fr-FR"/>
          <w:rPrChange w:id="11138" w:author="Hayfa ZGAYA-BIAU" w:date="2025-06-12T18:32:00Z" w16du:dateUtc="2025-06-12T16:32:00Z">
            <w:rPr>
              <w:rFonts w:ascii="Courier New" w:eastAsia="Courier New" w:hAnsi="Courier New" w:cs="Courier New"/>
              <w:i/>
              <w:color w:val="FFFFFF"/>
              <w:sz w:val="18"/>
              <w:szCs w:val="18"/>
            </w:rPr>
          </w:rPrChange>
        </w:rPr>
        <w:t xml:space="preserve"> thread</w:t>
      </w:r>
    </w:p>
    <w:p w14:paraId="07ACA1A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1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1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141" w:author="Hayfa ZGAYA-BIAU" w:date="2025-06-12T18:32:00Z" w16du:dateUtc="2025-06-12T16:32:00Z">
            <w:rPr>
              <w:rFonts w:ascii="Courier New" w:eastAsia="Courier New" w:hAnsi="Courier New" w:cs="Courier New"/>
              <w:color w:val="94C1FA"/>
              <w:sz w:val="18"/>
              <w:szCs w:val="18"/>
            </w:rPr>
          </w:rPrChange>
        </w:rPr>
        <w:t>pred</w:t>
      </w:r>
      <w:proofErr w:type="gramEnd"/>
      <w:r w:rsidRPr="008F3D9F">
        <w:rPr>
          <w:rFonts w:ascii="Courier New" w:eastAsia="Courier New" w:hAnsi="Courier New" w:cs="Courier New"/>
          <w:color w:val="94C1FA"/>
          <w:sz w:val="18"/>
          <w:szCs w:val="18"/>
          <w:lang w:val="fr-FR"/>
          <w:rPrChange w:id="11142" w:author="Hayfa ZGAYA-BIAU" w:date="2025-06-12T18:32:00Z" w16du:dateUtc="2025-06-12T16:32:00Z">
            <w:rPr>
              <w:rFonts w:ascii="Courier New" w:eastAsia="Courier New" w:hAnsi="Courier New" w:cs="Courier New"/>
              <w:color w:val="94C1FA"/>
              <w:sz w:val="18"/>
              <w:szCs w:val="18"/>
            </w:rPr>
          </w:rPrChange>
        </w:rPr>
        <w:t>_thread</w:t>
      </w:r>
      <w:proofErr w:type="spellEnd"/>
      <w:r w:rsidRPr="008F3D9F">
        <w:rPr>
          <w:rFonts w:ascii="Courier New" w:eastAsia="Courier New" w:hAnsi="Courier New" w:cs="Courier New"/>
          <w:color w:val="D8DEE9"/>
          <w:sz w:val="18"/>
          <w:szCs w:val="18"/>
          <w:lang w:val="fr-FR"/>
          <w:rPrChange w:id="1114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1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146" w:author="Hayfa ZGAYA-BIAU" w:date="2025-06-12T18:32:00Z" w16du:dateUtc="2025-06-12T16:32:00Z">
            <w:rPr>
              <w:rFonts w:ascii="Courier New" w:eastAsia="Courier New" w:hAnsi="Courier New" w:cs="Courier New"/>
              <w:color w:val="D1D1D1"/>
              <w:sz w:val="18"/>
              <w:szCs w:val="18"/>
            </w:rPr>
          </w:rPrChange>
        </w:rPr>
        <w:t>threading</w:t>
      </w:r>
      <w:r w:rsidRPr="008F3D9F">
        <w:rPr>
          <w:rFonts w:ascii="Courier New" w:eastAsia="Courier New" w:hAnsi="Courier New" w:cs="Courier New"/>
          <w:color w:val="D6D6DD"/>
          <w:sz w:val="18"/>
          <w:szCs w:val="18"/>
          <w:lang w:val="fr-FR"/>
          <w:rPrChange w:id="1114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148" w:author="Hayfa ZGAYA-BIAU" w:date="2025-06-12T18:32:00Z" w16du:dateUtc="2025-06-12T16:32:00Z">
            <w:rPr>
              <w:rFonts w:ascii="Courier New" w:eastAsia="Courier New" w:hAnsi="Courier New" w:cs="Courier New"/>
              <w:color w:val="EBC88D"/>
              <w:sz w:val="18"/>
              <w:szCs w:val="18"/>
            </w:rPr>
          </w:rPrChange>
        </w:rPr>
        <w:t>Thread</w:t>
      </w:r>
      <w:proofErr w:type="spellEnd"/>
      <w:proofErr w:type="gramEnd"/>
      <w:r w:rsidRPr="008F3D9F">
        <w:rPr>
          <w:rFonts w:ascii="Courier New" w:eastAsia="Courier New" w:hAnsi="Courier New" w:cs="Courier New"/>
          <w:color w:val="D6D6DD"/>
          <w:sz w:val="18"/>
          <w:szCs w:val="18"/>
          <w:lang w:val="fr-FR"/>
          <w:rPrChange w:id="1114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11150" w:author="Hayfa ZGAYA-BIAU" w:date="2025-06-12T18:32:00Z" w16du:dateUtc="2025-06-12T16:32:00Z">
            <w:rPr>
              <w:rFonts w:ascii="Courier New" w:eastAsia="Courier New" w:hAnsi="Courier New" w:cs="Courier New"/>
              <w:i/>
              <w:color w:val="D6D6DD"/>
              <w:sz w:val="18"/>
              <w:szCs w:val="18"/>
            </w:rPr>
          </w:rPrChange>
        </w:rPr>
        <w:t>target</w:t>
      </w:r>
      <w:proofErr w:type="spellEnd"/>
      <w:r w:rsidRPr="008F3D9F">
        <w:rPr>
          <w:rFonts w:ascii="Courier New" w:eastAsia="Courier New" w:hAnsi="Courier New" w:cs="Courier New"/>
          <w:color w:val="D6D6DD"/>
          <w:sz w:val="18"/>
          <w:szCs w:val="18"/>
          <w:lang w:val="fr-FR"/>
          <w:rPrChange w:id="11151"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EBC88D"/>
          <w:sz w:val="18"/>
          <w:szCs w:val="18"/>
          <w:lang w:val="fr-FR"/>
          <w:rPrChange w:id="11152" w:author="Hayfa ZGAYA-BIAU" w:date="2025-06-12T18:32:00Z" w16du:dateUtc="2025-06-12T16:32:00Z">
            <w:rPr>
              <w:rFonts w:ascii="Courier New" w:eastAsia="Courier New" w:hAnsi="Courier New" w:cs="Courier New"/>
              <w:color w:val="EBC88D"/>
              <w:sz w:val="18"/>
              <w:szCs w:val="18"/>
            </w:rPr>
          </w:rPrChange>
        </w:rPr>
        <w:t>prediction_worker</w:t>
      </w:r>
      <w:proofErr w:type="spellEnd"/>
      <w:r w:rsidRPr="008F3D9F">
        <w:rPr>
          <w:rFonts w:ascii="Courier New" w:eastAsia="Courier New" w:hAnsi="Courier New" w:cs="Courier New"/>
          <w:color w:val="D6D6DD"/>
          <w:sz w:val="18"/>
          <w:szCs w:val="18"/>
          <w:lang w:val="fr-FR"/>
          <w:rPrChange w:id="111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5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1155" w:author="Hayfa ZGAYA-BIAU" w:date="2025-06-12T18:32:00Z" w16du:dateUtc="2025-06-12T16:32:00Z">
            <w:rPr>
              <w:rFonts w:ascii="Courier New" w:eastAsia="Courier New" w:hAnsi="Courier New" w:cs="Courier New"/>
              <w:i/>
              <w:color w:val="D6D6DD"/>
              <w:sz w:val="18"/>
              <w:szCs w:val="18"/>
            </w:rPr>
          </w:rPrChange>
        </w:rPr>
        <w:t>args</w:t>
      </w:r>
      <w:proofErr w:type="gramStart"/>
      <w:r w:rsidRPr="008F3D9F">
        <w:rPr>
          <w:rFonts w:ascii="Courier New" w:eastAsia="Courier New" w:hAnsi="Courier New" w:cs="Courier New"/>
          <w:color w:val="D6D6DD"/>
          <w:sz w:val="18"/>
          <w:szCs w:val="18"/>
          <w:lang w:val="fr-FR"/>
          <w:rPrChange w:id="1115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1157"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1115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5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160" w:author="Hayfa ZGAYA-BIAU" w:date="2025-06-12T18:32:00Z" w16du:dateUtc="2025-06-12T16:32:00Z">
            <w:rPr>
              <w:rFonts w:ascii="Courier New" w:eastAsia="Courier New" w:hAnsi="Courier New" w:cs="Courier New"/>
              <w:color w:val="94C1FA"/>
              <w:sz w:val="18"/>
              <w:szCs w:val="18"/>
            </w:rPr>
          </w:rPrChange>
        </w:rPr>
        <w:t>input_queue</w:t>
      </w:r>
      <w:proofErr w:type="spellEnd"/>
      <w:r w:rsidRPr="008F3D9F">
        <w:rPr>
          <w:rFonts w:ascii="Courier New" w:eastAsia="Courier New" w:hAnsi="Courier New" w:cs="Courier New"/>
          <w:color w:val="D6D6DD"/>
          <w:sz w:val="18"/>
          <w:szCs w:val="18"/>
          <w:lang w:val="fr-FR"/>
          <w:rPrChange w:id="111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6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163" w:author="Hayfa ZGAYA-BIAU" w:date="2025-06-12T18:32:00Z" w16du:dateUtc="2025-06-12T16:32:00Z">
            <w:rPr>
              <w:rFonts w:ascii="Courier New" w:eastAsia="Courier New" w:hAnsi="Courier New" w:cs="Courier New"/>
              <w:color w:val="94C1FA"/>
              <w:sz w:val="18"/>
              <w:szCs w:val="18"/>
            </w:rPr>
          </w:rPrChange>
        </w:rPr>
        <w:t>output_queue</w:t>
      </w:r>
      <w:proofErr w:type="spellEnd"/>
      <w:r w:rsidRPr="008F3D9F">
        <w:rPr>
          <w:rFonts w:ascii="Courier New" w:eastAsia="Courier New" w:hAnsi="Courier New" w:cs="Courier New"/>
          <w:color w:val="D6D6DD"/>
          <w:sz w:val="18"/>
          <w:szCs w:val="18"/>
          <w:lang w:val="fr-FR"/>
          <w:rPrChange w:id="111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166" w:author="Hayfa ZGAYA-BIAU" w:date="2025-06-12T18:32:00Z" w16du:dateUtc="2025-06-12T16:32:00Z">
            <w:rPr>
              <w:rFonts w:ascii="Courier New" w:eastAsia="Courier New" w:hAnsi="Courier New" w:cs="Courier New"/>
              <w:color w:val="94C1FA"/>
              <w:sz w:val="18"/>
              <w:szCs w:val="18"/>
            </w:rPr>
          </w:rPrChange>
        </w:rPr>
        <w:t>max_seq_length</w:t>
      </w:r>
      <w:proofErr w:type="spellEnd"/>
      <w:r w:rsidRPr="008F3D9F">
        <w:rPr>
          <w:rFonts w:ascii="Courier New" w:eastAsia="Courier New" w:hAnsi="Courier New" w:cs="Courier New"/>
          <w:color w:val="D6D6DD"/>
          <w:sz w:val="18"/>
          <w:szCs w:val="18"/>
          <w:lang w:val="fr-FR"/>
          <w:rPrChange w:id="11167" w:author="Hayfa ZGAYA-BIAU" w:date="2025-06-12T18:32:00Z" w16du:dateUtc="2025-06-12T16:32:00Z">
            <w:rPr>
              <w:rFonts w:ascii="Courier New" w:eastAsia="Courier New" w:hAnsi="Courier New" w:cs="Courier New"/>
              <w:color w:val="D6D6DD"/>
              <w:sz w:val="18"/>
              <w:szCs w:val="18"/>
            </w:rPr>
          </w:rPrChange>
        </w:rPr>
        <w:t>))</w:t>
      </w:r>
    </w:p>
    <w:p w14:paraId="04C1DC7C"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11168"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111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170" w:author="Hayfa ZGAYA-BIAU" w:date="2025-06-12T18:32:00Z" w16du:dateUtc="2025-06-12T16:32:00Z">
            <w:rPr>
              <w:rFonts w:ascii="Courier New" w:eastAsia="Courier New" w:hAnsi="Courier New" w:cs="Courier New"/>
              <w:color w:val="94C1FA"/>
              <w:sz w:val="18"/>
              <w:szCs w:val="18"/>
            </w:rPr>
          </w:rPrChange>
        </w:rPr>
        <w:t>pred</w:t>
      </w:r>
      <w:proofErr w:type="gramEnd"/>
      <w:r w:rsidRPr="008F3D9F">
        <w:rPr>
          <w:rFonts w:ascii="Courier New" w:eastAsia="Courier New" w:hAnsi="Courier New" w:cs="Courier New"/>
          <w:color w:val="94C1FA"/>
          <w:sz w:val="18"/>
          <w:szCs w:val="18"/>
          <w:lang w:val="fr-FR"/>
          <w:rPrChange w:id="11171"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1172" w:author="Hayfa ZGAYA-BIAU" w:date="2025-06-12T18:32:00Z" w16du:dateUtc="2025-06-12T16:32:00Z">
            <w:rPr>
              <w:rFonts w:ascii="Courier New" w:eastAsia="Courier New" w:hAnsi="Courier New" w:cs="Courier New"/>
              <w:color w:val="94C1FA"/>
              <w:sz w:val="18"/>
              <w:szCs w:val="18"/>
            </w:rPr>
          </w:rPrChange>
        </w:rPr>
        <w:t>thread</w:t>
      </w:r>
      <w:r w:rsidRPr="008F3D9F">
        <w:rPr>
          <w:rFonts w:ascii="Courier New" w:eastAsia="Courier New" w:hAnsi="Courier New" w:cs="Courier New"/>
          <w:color w:val="D6D6DD"/>
          <w:sz w:val="18"/>
          <w:szCs w:val="18"/>
          <w:lang w:val="fr-FR"/>
          <w:rPrChange w:id="111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1174" w:author="Hayfa ZGAYA-BIAU" w:date="2025-06-12T18:32:00Z" w16du:dateUtc="2025-06-12T16:32:00Z">
            <w:rPr>
              <w:rFonts w:ascii="Courier New" w:eastAsia="Courier New" w:hAnsi="Courier New" w:cs="Courier New"/>
              <w:color w:val="AA9BF5"/>
              <w:sz w:val="18"/>
              <w:szCs w:val="18"/>
            </w:rPr>
          </w:rPrChange>
        </w:rPr>
        <w:t>daemon</w:t>
      </w:r>
      <w:proofErr w:type="spellEnd"/>
      <w:proofErr w:type="gramEnd"/>
      <w:r w:rsidRPr="008F3D9F">
        <w:rPr>
          <w:rFonts w:ascii="Courier New" w:eastAsia="Courier New" w:hAnsi="Courier New" w:cs="Courier New"/>
          <w:color w:val="D8DEE9"/>
          <w:sz w:val="18"/>
          <w:szCs w:val="18"/>
          <w:lang w:val="fr-FR"/>
          <w:rPrChange w:id="1117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1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11178" w:author="Hayfa ZGAYA-BIAU" w:date="2025-06-12T18:32:00Z" w16du:dateUtc="2025-06-12T16:32:00Z">
            <w:rPr>
              <w:rFonts w:ascii="Courier New" w:eastAsia="Courier New" w:hAnsi="Courier New" w:cs="Courier New"/>
              <w:color w:val="82D2CE"/>
              <w:sz w:val="18"/>
              <w:szCs w:val="18"/>
            </w:rPr>
          </w:rPrChange>
        </w:rPr>
        <w:t>True</w:t>
      </w:r>
      <w:proofErr w:type="spellEnd"/>
    </w:p>
    <w:p w14:paraId="1C34349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17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1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181" w:author="Hayfa ZGAYA-BIAU" w:date="2025-06-12T18:32:00Z" w16du:dateUtc="2025-06-12T16:32:00Z">
            <w:rPr>
              <w:rFonts w:ascii="Courier New" w:eastAsia="Courier New" w:hAnsi="Courier New" w:cs="Courier New"/>
              <w:color w:val="94C1FA"/>
              <w:sz w:val="18"/>
              <w:szCs w:val="18"/>
            </w:rPr>
          </w:rPrChange>
        </w:rPr>
        <w:t>pred</w:t>
      </w:r>
      <w:proofErr w:type="gramEnd"/>
      <w:r w:rsidRPr="008F3D9F">
        <w:rPr>
          <w:rFonts w:ascii="Courier New" w:eastAsia="Courier New" w:hAnsi="Courier New" w:cs="Courier New"/>
          <w:color w:val="94C1FA"/>
          <w:sz w:val="18"/>
          <w:szCs w:val="18"/>
          <w:lang w:val="fr-FR"/>
          <w:rPrChange w:id="11182"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1183" w:author="Hayfa ZGAYA-BIAU" w:date="2025-06-12T18:32:00Z" w16du:dateUtc="2025-06-12T16:32:00Z">
            <w:rPr>
              <w:rFonts w:ascii="Courier New" w:eastAsia="Courier New" w:hAnsi="Courier New" w:cs="Courier New"/>
              <w:color w:val="94C1FA"/>
              <w:sz w:val="18"/>
              <w:szCs w:val="18"/>
            </w:rPr>
          </w:rPrChange>
        </w:rPr>
        <w:t>thread</w:t>
      </w:r>
      <w:r w:rsidRPr="008F3D9F">
        <w:rPr>
          <w:rFonts w:ascii="Courier New" w:eastAsia="Courier New" w:hAnsi="Courier New" w:cs="Courier New"/>
          <w:color w:val="D6D6DD"/>
          <w:sz w:val="18"/>
          <w:szCs w:val="18"/>
          <w:lang w:val="fr-FR"/>
          <w:rPrChange w:id="111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185" w:author="Hayfa ZGAYA-BIAU" w:date="2025-06-12T18:32:00Z" w16du:dateUtc="2025-06-12T16:32:00Z">
            <w:rPr>
              <w:rFonts w:ascii="Courier New" w:eastAsia="Courier New" w:hAnsi="Courier New" w:cs="Courier New"/>
              <w:color w:val="EBC88D"/>
              <w:sz w:val="18"/>
              <w:szCs w:val="18"/>
            </w:rPr>
          </w:rPrChange>
        </w:rPr>
        <w:t>start</w:t>
      </w:r>
      <w:proofErr w:type="spellEnd"/>
      <w:proofErr w:type="gramEnd"/>
      <w:r w:rsidRPr="008F3D9F">
        <w:rPr>
          <w:rFonts w:ascii="Courier New" w:eastAsia="Courier New" w:hAnsi="Courier New" w:cs="Courier New"/>
          <w:color w:val="D6D6DD"/>
          <w:sz w:val="18"/>
          <w:szCs w:val="18"/>
          <w:lang w:val="fr-FR"/>
          <w:rPrChange w:id="11186" w:author="Hayfa ZGAYA-BIAU" w:date="2025-06-12T18:32:00Z" w16du:dateUtc="2025-06-12T16:32:00Z">
            <w:rPr>
              <w:rFonts w:ascii="Courier New" w:eastAsia="Courier New" w:hAnsi="Courier New" w:cs="Courier New"/>
              <w:color w:val="D6D6DD"/>
              <w:sz w:val="18"/>
              <w:szCs w:val="18"/>
            </w:rPr>
          </w:rPrChange>
        </w:rPr>
        <w:t>()</w:t>
      </w:r>
    </w:p>
    <w:p w14:paraId="19D2AA3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187" w:author="Hayfa ZGAYA-BIAU" w:date="2025-06-12T18:32:00Z" w16du:dateUtc="2025-06-12T16:32:00Z">
            <w:rPr>
              <w:rFonts w:ascii="Courier New" w:eastAsia="Courier New" w:hAnsi="Courier New" w:cs="Courier New"/>
              <w:color w:val="D8DEE9"/>
              <w:sz w:val="18"/>
              <w:szCs w:val="18"/>
            </w:rPr>
          </w:rPrChange>
        </w:rPr>
      </w:pPr>
    </w:p>
    <w:p w14:paraId="41D921FA"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18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18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190" w:author="Hayfa ZGAYA-BIAU" w:date="2025-06-12T18:32:00Z" w16du:dateUtc="2025-06-12T16:32:00Z">
            <w:rPr>
              <w:rFonts w:ascii="Courier New" w:eastAsia="Courier New" w:hAnsi="Courier New" w:cs="Courier New"/>
              <w:i/>
              <w:color w:val="FFFFFF"/>
              <w:sz w:val="18"/>
              <w:szCs w:val="18"/>
            </w:rPr>
          </w:rPrChange>
        </w:rPr>
        <w:t xml:space="preserve"># Start </w:t>
      </w:r>
      <w:proofErr w:type="spellStart"/>
      <w:r w:rsidRPr="008F3D9F">
        <w:rPr>
          <w:rFonts w:ascii="Courier New" w:eastAsia="Courier New" w:hAnsi="Courier New" w:cs="Courier New"/>
          <w:i/>
          <w:color w:val="FFFFFF"/>
          <w:sz w:val="18"/>
          <w:szCs w:val="18"/>
          <w:lang w:val="fr-FR"/>
          <w:rPrChange w:id="11191" w:author="Hayfa ZGAYA-BIAU" w:date="2025-06-12T18:32:00Z" w16du:dateUtc="2025-06-12T16:32:00Z">
            <w:rPr>
              <w:rFonts w:ascii="Courier New" w:eastAsia="Courier New" w:hAnsi="Courier New" w:cs="Courier New"/>
              <w:i/>
              <w:color w:val="FFFFFF"/>
              <w:sz w:val="18"/>
              <w:szCs w:val="18"/>
            </w:rPr>
          </w:rPrChange>
        </w:rPr>
        <w:t>video</w:t>
      </w:r>
      <w:proofErr w:type="spellEnd"/>
      <w:r w:rsidRPr="008F3D9F">
        <w:rPr>
          <w:rFonts w:ascii="Courier New" w:eastAsia="Courier New" w:hAnsi="Courier New" w:cs="Courier New"/>
          <w:i/>
          <w:color w:val="FFFFFF"/>
          <w:sz w:val="18"/>
          <w:szCs w:val="18"/>
          <w:lang w:val="fr-FR"/>
          <w:rPrChange w:id="11192" w:author="Hayfa ZGAYA-BIAU" w:date="2025-06-12T18:32:00Z" w16du:dateUtc="2025-06-12T16:32:00Z">
            <w:rPr>
              <w:rFonts w:ascii="Courier New" w:eastAsia="Courier New" w:hAnsi="Courier New" w:cs="Courier New"/>
              <w:i/>
              <w:color w:val="FFFFFF"/>
              <w:sz w:val="18"/>
              <w:szCs w:val="18"/>
            </w:rPr>
          </w:rPrChange>
        </w:rPr>
        <w:t xml:space="preserve"> capture</w:t>
      </w:r>
    </w:p>
    <w:p w14:paraId="41F9426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19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19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1195" w:author="Hayfa ZGAYA-BIAU" w:date="2025-06-12T18:32:00Z" w16du:dateUtc="2025-06-12T16:32:00Z">
            <w:rPr>
              <w:rFonts w:ascii="Courier New" w:eastAsia="Courier New" w:hAnsi="Courier New" w:cs="Courier New"/>
              <w:color w:val="94C1FA"/>
              <w:sz w:val="18"/>
              <w:szCs w:val="18"/>
            </w:rPr>
          </w:rPrChange>
        </w:rPr>
        <w:t>cap</w:t>
      </w:r>
      <w:proofErr w:type="gramEnd"/>
      <w:r w:rsidRPr="008F3D9F">
        <w:rPr>
          <w:rFonts w:ascii="Courier New" w:eastAsia="Courier New" w:hAnsi="Courier New" w:cs="Courier New"/>
          <w:color w:val="D8DEE9"/>
          <w:sz w:val="18"/>
          <w:szCs w:val="18"/>
          <w:lang w:val="fr-FR"/>
          <w:rPrChange w:id="1119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1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19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199"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20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201" w:author="Hayfa ZGAYA-BIAU" w:date="2025-06-12T18:32:00Z" w16du:dateUtc="2025-06-12T16:32:00Z">
            <w:rPr>
              <w:rFonts w:ascii="Courier New" w:eastAsia="Courier New" w:hAnsi="Courier New" w:cs="Courier New"/>
              <w:color w:val="EBC88D"/>
              <w:sz w:val="18"/>
              <w:szCs w:val="18"/>
            </w:rPr>
          </w:rPrChange>
        </w:rPr>
        <w:t>VideoCapture</w:t>
      </w:r>
      <w:r w:rsidRPr="008F3D9F">
        <w:rPr>
          <w:rFonts w:ascii="Courier New" w:eastAsia="Courier New" w:hAnsi="Courier New" w:cs="Courier New"/>
          <w:color w:val="D6D6DD"/>
          <w:sz w:val="18"/>
          <w:szCs w:val="18"/>
          <w:lang w:val="fr-FR"/>
          <w:rPrChange w:id="1120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203"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1204" w:author="Hayfa ZGAYA-BIAU" w:date="2025-06-12T18:32:00Z" w16du:dateUtc="2025-06-12T16:32:00Z">
            <w:rPr>
              <w:rFonts w:ascii="Courier New" w:eastAsia="Courier New" w:hAnsi="Courier New" w:cs="Courier New"/>
              <w:color w:val="D6D6DD"/>
              <w:sz w:val="18"/>
              <w:szCs w:val="18"/>
            </w:rPr>
          </w:rPrChange>
        </w:rPr>
        <w:t>)</w:t>
      </w:r>
    </w:p>
    <w:p w14:paraId="1275F17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205" w:author="Hayfa ZGAYA-BIAU" w:date="2025-06-12T18:32:00Z" w16du:dateUtc="2025-06-12T16:32:00Z">
            <w:rPr>
              <w:rFonts w:ascii="Courier New" w:eastAsia="Courier New" w:hAnsi="Courier New" w:cs="Courier New"/>
              <w:color w:val="D8DEE9"/>
              <w:sz w:val="18"/>
              <w:szCs w:val="18"/>
            </w:rPr>
          </w:rPrChange>
        </w:rPr>
      </w:pPr>
    </w:p>
    <w:p w14:paraId="51BD3FF7"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20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20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20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2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1210"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1121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212"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112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214" w:author="Hayfa ZGAYA-BIAU" w:date="2025-06-12T18:32:00Z" w16du:dateUtc="2025-06-12T16:32:00Z">
            <w:rPr>
              <w:rFonts w:ascii="Courier New" w:eastAsia="Courier New" w:hAnsi="Courier New" w:cs="Courier New"/>
              <w:color w:val="EBC88D"/>
              <w:sz w:val="18"/>
              <w:szCs w:val="18"/>
            </w:rPr>
          </w:rPrChange>
        </w:rPr>
        <w:t>isOpened</w:t>
      </w:r>
      <w:proofErr w:type="spellEnd"/>
      <w:proofErr w:type="gramEnd"/>
      <w:r w:rsidRPr="008F3D9F">
        <w:rPr>
          <w:rFonts w:ascii="Courier New" w:eastAsia="Courier New" w:hAnsi="Courier New" w:cs="Courier New"/>
          <w:color w:val="D6D6DD"/>
          <w:sz w:val="18"/>
          <w:szCs w:val="18"/>
          <w:lang w:val="fr-FR"/>
          <w:rPrChange w:id="1121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6D6DD"/>
          <w:sz w:val="18"/>
          <w:szCs w:val="18"/>
          <w:lang w:val="fr-FR"/>
          <w:rPrChange w:id="1121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217" w:author="Hayfa ZGAYA-BIAU" w:date="2025-06-12T18:32:00Z" w16du:dateUtc="2025-06-12T16:32:00Z">
            <w:rPr>
              <w:rFonts w:ascii="Courier New" w:eastAsia="Courier New" w:hAnsi="Courier New" w:cs="Courier New"/>
              <w:color w:val="D8DEE9"/>
              <w:sz w:val="18"/>
              <w:szCs w:val="18"/>
            </w:rPr>
          </w:rPrChange>
        </w:rPr>
        <w:t>:</w:t>
      </w:r>
      <w:proofErr w:type="gramEnd"/>
    </w:p>
    <w:p w14:paraId="644BC97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21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21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22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122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1222" w:author="Hayfa ZGAYA-BIAU" w:date="2025-06-12T18:32:00Z" w16du:dateUtc="2025-06-12T16:32:00Z">
            <w:rPr>
              <w:rFonts w:ascii="Courier New" w:eastAsia="Courier New" w:hAnsi="Courier New" w:cs="Courier New"/>
              <w:color w:val="E394DC"/>
              <w:sz w:val="18"/>
              <w:szCs w:val="18"/>
            </w:rPr>
          </w:rPrChange>
        </w:rPr>
        <w:t>"</w:t>
      </w:r>
      <w:proofErr w:type="spellStart"/>
      <w:proofErr w:type="gramStart"/>
      <w:r w:rsidRPr="008F3D9F">
        <w:rPr>
          <w:rFonts w:ascii="Courier New" w:eastAsia="Courier New" w:hAnsi="Courier New" w:cs="Courier New"/>
          <w:color w:val="E394DC"/>
          <w:sz w:val="18"/>
          <w:szCs w:val="18"/>
          <w:lang w:val="fr-FR"/>
          <w:rPrChange w:id="11223" w:author="Hayfa ZGAYA-BIAU" w:date="2025-06-12T18:32:00Z" w16du:dateUtc="2025-06-12T16:32:00Z">
            <w:rPr>
              <w:rFonts w:ascii="Courier New" w:eastAsia="Courier New" w:hAnsi="Courier New" w:cs="Courier New"/>
              <w:color w:val="E394DC"/>
              <w:sz w:val="18"/>
              <w:szCs w:val="18"/>
            </w:rPr>
          </w:rPrChange>
        </w:rPr>
        <w:t>Error</w:t>
      </w:r>
      <w:proofErr w:type="spellEnd"/>
      <w:r w:rsidRPr="008F3D9F">
        <w:rPr>
          <w:rFonts w:ascii="Courier New" w:eastAsia="Courier New" w:hAnsi="Courier New" w:cs="Courier New"/>
          <w:color w:val="E394DC"/>
          <w:sz w:val="18"/>
          <w:szCs w:val="18"/>
          <w:lang w:val="fr-FR"/>
          <w:rPrChange w:id="1122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22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226" w:author="Hayfa ZGAYA-BIAU" w:date="2025-06-12T18:32:00Z" w16du:dateUtc="2025-06-12T16:32:00Z">
            <w:rPr>
              <w:rFonts w:ascii="Courier New" w:eastAsia="Courier New" w:hAnsi="Courier New" w:cs="Courier New"/>
              <w:color w:val="E394DC"/>
              <w:sz w:val="18"/>
              <w:szCs w:val="18"/>
            </w:rPr>
          </w:rPrChange>
        </w:rPr>
        <w:t>Could</w:t>
      </w:r>
      <w:proofErr w:type="spellEnd"/>
      <w:r w:rsidRPr="008F3D9F">
        <w:rPr>
          <w:rFonts w:ascii="Courier New" w:eastAsia="Courier New" w:hAnsi="Courier New" w:cs="Courier New"/>
          <w:color w:val="E394DC"/>
          <w:sz w:val="18"/>
          <w:szCs w:val="18"/>
          <w:lang w:val="fr-FR"/>
          <w:rPrChange w:id="11227" w:author="Hayfa ZGAYA-BIAU" w:date="2025-06-12T18:32:00Z" w16du:dateUtc="2025-06-12T16:32:00Z">
            <w:rPr>
              <w:rFonts w:ascii="Courier New" w:eastAsia="Courier New" w:hAnsi="Courier New" w:cs="Courier New"/>
              <w:color w:val="E394DC"/>
              <w:sz w:val="18"/>
              <w:szCs w:val="18"/>
            </w:rPr>
          </w:rPrChange>
        </w:rPr>
        <w:t xml:space="preserve"> not open webcam."</w:t>
      </w:r>
      <w:r w:rsidRPr="008F3D9F">
        <w:rPr>
          <w:rFonts w:ascii="Courier New" w:eastAsia="Courier New" w:hAnsi="Courier New" w:cs="Courier New"/>
          <w:color w:val="D6D6DD"/>
          <w:sz w:val="18"/>
          <w:szCs w:val="18"/>
          <w:lang w:val="fr-FR"/>
          <w:rPrChange w:id="11228" w:author="Hayfa ZGAYA-BIAU" w:date="2025-06-12T18:32:00Z" w16du:dateUtc="2025-06-12T16:32:00Z">
            <w:rPr>
              <w:rFonts w:ascii="Courier New" w:eastAsia="Courier New" w:hAnsi="Courier New" w:cs="Courier New"/>
              <w:color w:val="D6D6DD"/>
              <w:sz w:val="18"/>
              <w:szCs w:val="18"/>
            </w:rPr>
          </w:rPrChange>
        </w:rPr>
        <w:t>)</w:t>
      </w:r>
    </w:p>
    <w:p w14:paraId="4A7D8352"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11229"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1123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231" w:author="Hayfa ZGAYA-BIAU" w:date="2025-06-12T18:32:00Z" w16du:dateUtc="2025-06-12T16:32:00Z">
            <w:rPr>
              <w:rFonts w:ascii="Courier New" w:eastAsia="Courier New" w:hAnsi="Courier New" w:cs="Courier New"/>
              <w:i/>
              <w:color w:val="83D6C5"/>
              <w:sz w:val="18"/>
              <w:szCs w:val="18"/>
            </w:rPr>
          </w:rPrChange>
        </w:rPr>
        <w:t>return</w:t>
      </w:r>
      <w:proofErr w:type="gramEnd"/>
    </w:p>
    <w:p w14:paraId="4C23C27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232" w:author="Hayfa ZGAYA-BIAU" w:date="2025-06-12T18:32:00Z" w16du:dateUtc="2025-06-12T16:32:00Z">
            <w:rPr>
              <w:rFonts w:ascii="Courier New" w:eastAsia="Courier New" w:hAnsi="Courier New" w:cs="Courier New"/>
              <w:color w:val="D8DEE9"/>
              <w:sz w:val="18"/>
              <w:szCs w:val="18"/>
            </w:rPr>
          </w:rPrChange>
        </w:rPr>
      </w:pPr>
    </w:p>
    <w:p w14:paraId="12E95695"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2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23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235"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123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123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238" w:author="Hayfa ZGAYA-BIAU" w:date="2025-06-12T18:32:00Z" w16du:dateUtc="2025-06-12T16:32:00Z">
            <w:rPr>
              <w:rFonts w:ascii="Courier New" w:eastAsia="Courier New" w:hAnsi="Courier New" w:cs="Courier New"/>
              <w:color w:val="E394DC"/>
              <w:sz w:val="18"/>
              <w:szCs w:val="18"/>
            </w:rPr>
          </w:rPrChange>
        </w:rPr>
        <w:t>Starting</w:t>
      </w:r>
      <w:proofErr w:type="spellEnd"/>
      <w:r w:rsidRPr="008F3D9F">
        <w:rPr>
          <w:rFonts w:ascii="Courier New" w:eastAsia="Courier New" w:hAnsi="Courier New" w:cs="Courier New"/>
          <w:color w:val="E394DC"/>
          <w:sz w:val="18"/>
          <w:szCs w:val="18"/>
          <w:lang w:val="fr-FR"/>
          <w:rPrChange w:id="11239" w:author="Hayfa ZGAYA-BIAU" w:date="2025-06-12T18:32:00Z" w16du:dateUtc="2025-06-12T16:32:00Z">
            <w:rPr>
              <w:rFonts w:ascii="Courier New" w:eastAsia="Courier New" w:hAnsi="Courier New" w:cs="Courier New"/>
              <w:color w:val="E394DC"/>
              <w:sz w:val="18"/>
              <w:szCs w:val="18"/>
            </w:rPr>
          </w:rPrChange>
        </w:rPr>
        <w:t xml:space="preserve"> real-time </w:t>
      </w:r>
      <w:proofErr w:type="spellStart"/>
      <w:r w:rsidRPr="008F3D9F">
        <w:rPr>
          <w:rFonts w:ascii="Courier New" w:eastAsia="Courier New" w:hAnsi="Courier New" w:cs="Courier New"/>
          <w:color w:val="E394DC"/>
          <w:sz w:val="18"/>
          <w:szCs w:val="18"/>
          <w:lang w:val="fr-FR"/>
          <w:rPrChange w:id="11240" w:author="Hayfa ZGAYA-BIAU" w:date="2025-06-12T18:32:00Z" w16du:dateUtc="2025-06-12T16:32:00Z">
            <w:rPr>
              <w:rFonts w:ascii="Courier New" w:eastAsia="Courier New" w:hAnsi="Courier New" w:cs="Courier New"/>
              <w:color w:val="E394DC"/>
              <w:sz w:val="18"/>
              <w:szCs w:val="18"/>
            </w:rPr>
          </w:rPrChange>
        </w:rPr>
        <w:t>prediction</w:t>
      </w:r>
      <w:proofErr w:type="spellEnd"/>
      <w:r w:rsidRPr="008F3D9F">
        <w:rPr>
          <w:rFonts w:ascii="Courier New" w:eastAsia="Courier New" w:hAnsi="Courier New" w:cs="Courier New"/>
          <w:color w:val="E394DC"/>
          <w:sz w:val="18"/>
          <w:szCs w:val="18"/>
          <w:lang w:val="fr-FR"/>
          <w:rPrChange w:id="1124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242" w:author="Hayfa ZGAYA-BIAU" w:date="2025-06-12T18:32:00Z" w16du:dateUtc="2025-06-12T16:32:00Z">
            <w:rPr>
              <w:rFonts w:ascii="Courier New" w:eastAsia="Courier New" w:hAnsi="Courier New" w:cs="Courier New"/>
              <w:color w:val="E394DC"/>
              <w:sz w:val="18"/>
              <w:szCs w:val="18"/>
            </w:rPr>
          </w:rPrChange>
        </w:rPr>
        <w:t>Press</w:t>
      </w:r>
      <w:proofErr w:type="spellEnd"/>
      <w:r w:rsidRPr="008F3D9F">
        <w:rPr>
          <w:rFonts w:ascii="Courier New" w:eastAsia="Courier New" w:hAnsi="Courier New" w:cs="Courier New"/>
          <w:color w:val="E394DC"/>
          <w:sz w:val="18"/>
          <w:szCs w:val="18"/>
          <w:lang w:val="fr-FR"/>
          <w:rPrChange w:id="11243" w:author="Hayfa ZGAYA-BIAU" w:date="2025-06-12T18:32:00Z" w16du:dateUtc="2025-06-12T16:32:00Z">
            <w:rPr>
              <w:rFonts w:ascii="Courier New" w:eastAsia="Courier New" w:hAnsi="Courier New" w:cs="Courier New"/>
              <w:color w:val="E394DC"/>
              <w:sz w:val="18"/>
              <w:szCs w:val="18"/>
            </w:rPr>
          </w:rPrChange>
        </w:rPr>
        <w:t xml:space="preserve"> 'q' to </w:t>
      </w:r>
      <w:proofErr w:type="spellStart"/>
      <w:r w:rsidRPr="008F3D9F">
        <w:rPr>
          <w:rFonts w:ascii="Courier New" w:eastAsia="Courier New" w:hAnsi="Courier New" w:cs="Courier New"/>
          <w:color w:val="E394DC"/>
          <w:sz w:val="18"/>
          <w:szCs w:val="18"/>
          <w:lang w:val="fr-FR"/>
          <w:rPrChange w:id="11244" w:author="Hayfa ZGAYA-BIAU" w:date="2025-06-12T18:32:00Z" w16du:dateUtc="2025-06-12T16:32:00Z">
            <w:rPr>
              <w:rFonts w:ascii="Courier New" w:eastAsia="Courier New" w:hAnsi="Courier New" w:cs="Courier New"/>
              <w:color w:val="E394DC"/>
              <w:sz w:val="18"/>
              <w:szCs w:val="18"/>
            </w:rPr>
          </w:rPrChange>
        </w:rPr>
        <w:t>quit</w:t>
      </w:r>
      <w:proofErr w:type="spellEnd"/>
      <w:r w:rsidRPr="008F3D9F">
        <w:rPr>
          <w:rFonts w:ascii="Courier New" w:eastAsia="Courier New" w:hAnsi="Courier New" w:cs="Courier New"/>
          <w:color w:val="E394DC"/>
          <w:sz w:val="18"/>
          <w:szCs w:val="18"/>
          <w:lang w:val="fr-FR"/>
          <w:rPrChange w:id="1124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246" w:author="Hayfa ZGAYA-BIAU" w:date="2025-06-12T18:32:00Z" w16du:dateUtc="2025-06-12T16:32:00Z">
            <w:rPr>
              <w:rFonts w:ascii="Courier New" w:eastAsia="Courier New" w:hAnsi="Courier New" w:cs="Courier New"/>
              <w:color w:val="D6D6DD"/>
              <w:sz w:val="18"/>
              <w:szCs w:val="18"/>
            </w:rPr>
          </w:rPrChange>
        </w:rPr>
        <w:t>)</w:t>
      </w:r>
    </w:p>
    <w:p w14:paraId="1CAB60C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247" w:author="Hayfa ZGAYA-BIAU" w:date="2025-06-12T18:32:00Z" w16du:dateUtc="2025-06-12T16:32:00Z">
            <w:rPr>
              <w:rFonts w:ascii="Courier New" w:eastAsia="Courier New" w:hAnsi="Courier New" w:cs="Courier New"/>
              <w:color w:val="D8DEE9"/>
              <w:sz w:val="18"/>
              <w:szCs w:val="18"/>
            </w:rPr>
          </w:rPrChange>
        </w:rPr>
      </w:pPr>
    </w:p>
    <w:p w14:paraId="75AD8E0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24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2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25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251" w:author="Hayfa ZGAYA-BIAU" w:date="2025-06-12T18:32:00Z" w16du:dateUtc="2025-06-12T16:32:00Z">
            <w:rPr>
              <w:rFonts w:ascii="Courier New" w:eastAsia="Courier New" w:hAnsi="Courier New" w:cs="Courier New"/>
              <w:i/>
              <w:color w:val="FFFFFF"/>
              <w:sz w:val="18"/>
              <w:szCs w:val="18"/>
            </w:rPr>
          </w:rPrChange>
        </w:rPr>
        <w:t>Initialize</w:t>
      </w:r>
      <w:proofErr w:type="spellEnd"/>
      <w:r w:rsidRPr="008F3D9F">
        <w:rPr>
          <w:rFonts w:ascii="Courier New" w:eastAsia="Courier New" w:hAnsi="Courier New" w:cs="Courier New"/>
          <w:i/>
          <w:color w:val="FFFFFF"/>
          <w:sz w:val="18"/>
          <w:szCs w:val="18"/>
          <w:lang w:val="fr-FR"/>
          <w:rPrChange w:id="11252" w:author="Hayfa ZGAYA-BIAU" w:date="2025-06-12T18:32:00Z" w16du:dateUtc="2025-06-12T16:32:00Z">
            <w:rPr>
              <w:rFonts w:ascii="Courier New" w:eastAsia="Courier New" w:hAnsi="Courier New" w:cs="Courier New"/>
              <w:i/>
              <w:color w:val="FFFFFF"/>
              <w:sz w:val="18"/>
              <w:szCs w:val="18"/>
            </w:rPr>
          </w:rPrChange>
        </w:rPr>
        <w:t xml:space="preserve"> a </w:t>
      </w:r>
      <w:proofErr w:type="spellStart"/>
      <w:r w:rsidRPr="008F3D9F">
        <w:rPr>
          <w:rFonts w:ascii="Courier New" w:eastAsia="Courier New" w:hAnsi="Courier New" w:cs="Courier New"/>
          <w:i/>
          <w:color w:val="FFFFFF"/>
          <w:sz w:val="18"/>
          <w:szCs w:val="18"/>
          <w:lang w:val="fr-FR"/>
          <w:rPrChange w:id="11253" w:author="Hayfa ZGAYA-BIAU" w:date="2025-06-12T18:32:00Z" w16du:dateUtc="2025-06-12T16:32:00Z">
            <w:rPr>
              <w:rFonts w:ascii="Courier New" w:eastAsia="Courier New" w:hAnsi="Courier New" w:cs="Courier New"/>
              <w:i/>
              <w:color w:val="FFFFFF"/>
              <w:sz w:val="18"/>
              <w:szCs w:val="18"/>
            </w:rPr>
          </w:rPrChange>
        </w:rPr>
        <w:t>deque</w:t>
      </w:r>
      <w:proofErr w:type="spellEnd"/>
      <w:r w:rsidRPr="008F3D9F">
        <w:rPr>
          <w:rFonts w:ascii="Courier New" w:eastAsia="Courier New" w:hAnsi="Courier New" w:cs="Courier New"/>
          <w:i/>
          <w:color w:val="FFFFFF"/>
          <w:sz w:val="18"/>
          <w:szCs w:val="18"/>
          <w:lang w:val="fr-FR"/>
          <w:rPrChange w:id="11254" w:author="Hayfa ZGAYA-BIAU" w:date="2025-06-12T18:32:00Z" w16du:dateUtc="2025-06-12T16:32:00Z">
            <w:rPr>
              <w:rFonts w:ascii="Courier New" w:eastAsia="Courier New" w:hAnsi="Courier New" w:cs="Courier New"/>
              <w:i/>
              <w:color w:val="FFFFFF"/>
              <w:sz w:val="18"/>
              <w:szCs w:val="18"/>
            </w:rPr>
          </w:rPrChange>
        </w:rPr>
        <w:t xml:space="preserve"> to store the </w:t>
      </w:r>
      <w:proofErr w:type="spellStart"/>
      <w:r w:rsidRPr="008F3D9F">
        <w:rPr>
          <w:rFonts w:ascii="Courier New" w:eastAsia="Courier New" w:hAnsi="Courier New" w:cs="Courier New"/>
          <w:i/>
          <w:color w:val="FFFFFF"/>
          <w:sz w:val="18"/>
          <w:szCs w:val="18"/>
          <w:lang w:val="fr-FR"/>
          <w:rPrChange w:id="11255"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11256" w:author="Hayfa ZGAYA-BIAU" w:date="2025-06-12T18:32:00Z" w16du:dateUtc="2025-06-12T16:32:00Z">
            <w:rPr>
              <w:rFonts w:ascii="Courier New" w:eastAsia="Courier New" w:hAnsi="Courier New" w:cs="Courier New"/>
              <w:i/>
              <w:color w:val="FFFFFF"/>
              <w:sz w:val="18"/>
              <w:szCs w:val="18"/>
            </w:rPr>
          </w:rPrChange>
        </w:rPr>
        <w:t xml:space="preserve"> of </w:t>
      </w:r>
      <w:proofErr w:type="spellStart"/>
      <w:r w:rsidRPr="008F3D9F">
        <w:rPr>
          <w:rFonts w:ascii="Courier New" w:eastAsia="Courier New" w:hAnsi="Courier New" w:cs="Courier New"/>
          <w:i/>
          <w:color w:val="FFFFFF"/>
          <w:sz w:val="18"/>
          <w:szCs w:val="18"/>
          <w:lang w:val="fr-FR"/>
          <w:rPrChange w:id="11257" w:author="Hayfa ZGAYA-BIAU" w:date="2025-06-12T18:32:00Z" w16du:dateUtc="2025-06-12T16:32:00Z">
            <w:rPr>
              <w:rFonts w:ascii="Courier New" w:eastAsia="Courier New" w:hAnsi="Courier New" w:cs="Courier New"/>
              <w:i/>
              <w:color w:val="FFFFFF"/>
              <w:sz w:val="18"/>
              <w:szCs w:val="18"/>
            </w:rPr>
          </w:rPrChange>
        </w:rPr>
        <w:t>preprocessed</w:t>
      </w:r>
      <w:proofErr w:type="spellEnd"/>
      <w:r w:rsidRPr="008F3D9F">
        <w:rPr>
          <w:rFonts w:ascii="Courier New" w:eastAsia="Courier New" w:hAnsi="Courier New" w:cs="Courier New"/>
          <w:i/>
          <w:color w:val="FFFFFF"/>
          <w:sz w:val="18"/>
          <w:szCs w:val="18"/>
          <w:lang w:val="fr-FR"/>
          <w:rPrChange w:id="11258" w:author="Hayfa ZGAYA-BIAU" w:date="2025-06-12T18:32:00Z" w16du:dateUtc="2025-06-12T16:32:00Z">
            <w:rPr>
              <w:rFonts w:ascii="Courier New" w:eastAsia="Courier New" w:hAnsi="Courier New" w:cs="Courier New"/>
              <w:i/>
              <w:color w:val="FFFFFF"/>
              <w:sz w:val="18"/>
              <w:szCs w:val="18"/>
            </w:rPr>
          </w:rPrChange>
        </w:rPr>
        <w:t xml:space="preserve"> frames</w:t>
      </w:r>
    </w:p>
    <w:p w14:paraId="1E2EC8E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25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26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261"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11262" w:author="Hayfa ZGAYA-BIAU" w:date="2025-06-12T18:32:00Z" w16du:dateUtc="2025-06-12T16:32:00Z">
            <w:rPr>
              <w:rFonts w:ascii="Courier New" w:eastAsia="Courier New" w:hAnsi="Courier New" w:cs="Courier New"/>
              <w:color w:val="94C1FA"/>
              <w:sz w:val="18"/>
              <w:szCs w:val="18"/>
            </w:rPr>
          </w:rPrChange>
        </w:rPr>
        <w:t>_buffer</w:t>
      </w:r>
      <w:proofErr w:type="spellEnd"/>
      <w:r w:rsidRPr="008F3D9F">
        <w:rPr>
          <w:rFonts w:ascii="Courier New" w:eastAsia="Courier New" w:hAnsi="Courier New" w:cs="Courier New"/>
          <w:color w:val="D8DEE9"/>
          <w:sz w:val="18"/>
          <w:szCs w:val="18"/>
          <w:lang w:val="fr-FR"/>
          <w:rPrChange w:id="112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26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2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1266" w:author="Hayfa ZGAYA-BIAU" w:date="2025-06-12T18:32:00Z" w16du:dateUtc="2025-06-12T16:32:00Z">
            <w:rPr>
              <w:rFonts w:ascii="Courier New" w:eastAsia="Courier New" w:hAnsi="Courier New" w:cs="Courier New"/>
              <w:color w:val="EBC88D"/>
              <w:sz w:val="18"/>
              <w:szCs w:val="18"/>
            </w:rPr>
          </w:rPrChange>
        </w:rPr>
        <w:t>deque</w:t>
      </w:r>
      <w:proofErr w:type="spellEnd"/>
      <w:r w:rsidRPr="008F3D9F">
        <w:rPr>
          <w:rFonts w:ascii="Courier New" w:eastAsia="Courier New" w:hAnsi="Courier New" w:cs="Courier New"/>
          <w:color w:val="D6D6DD"/>
          <w:sz w:val="18"/>
          <w:szCs w:val="18"/>
          <w:lang w:val="fr-FR"/>
          <w:rPrChange w:id="1126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11268" w:author="Hayfa ZGAYA-BIAU" w:date="2025-06-12T18:32:00Z" w16du:dateUtc="2025-06-12T16:32:00Z">
            <w:rPr>
              <w:rFonts w:ascii="Courier New" w:eastAsia="Courier New" w:hAnsi="Courier New" w:cs="Courier New"/>
              <w:i/>
              <w:color w:val="D6D6DD"/>
              <w:sz w:val="18"/>
              <w:szCs w:val="18"/>
            </w:rPr>
          </w:rPrChange>
        </w:rPr>
        <w:t>maxlen</w:t>
      </w:r>
      <w:proofErr w:type="spellEnd"/>
      <w:r w:rsidRPr="008F3D9F">
        <w:rPr>
          <w:rFonts w:ascii="Courier New" w:eastAsia="Courier New" w:hAnsi="Courier New" w:cs="Courier New"/>
          <w:color w:val="D6D6DD"/>
          <w:sz w:val="18"/>
          <w:szCs w:val="18"/>
          <w:lang w:val="fr-FR"/>
          <w:rPrChange w:id="11269"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270" w:author="Hayfa ZGAYA-BIAU" w:date="2025-06-12T18:32:00Z" w16du:dateUtc="2025-06-12T16:32:00Z">
            <w:rPr>
              <w:rFonts w:ascii="Courier New" w:eastAsia="Courier New" w:hAnsi="Courier New" w:cs="Courier New"/>
              <w:color w:val="94C1FA"/>
              <w:sz w:val="18"/>
              <w:szCs w:val="18"/>
            </w:rPr>
          </w:rPrChange>
        </w:rPr>
        <w:t>max_seq_length</w:t>
      </w:r>
      <w:proofErr w:type="spellEnd"/>
      <w:r w:rsidRPr="008F3D9F">
        <w:rPr>
          <w:rFonts w:ascii="Courier New" w:eastAsia="Courier New" w:hAnsi="Courier New" w:cs="Courier New"/>
          <w:color w:val="D6D6DD"/>
          <w:sz w:val="18"/>
          <w:szCs w:val="18"/>
          <w:lang w:val="fr-FR"/>
          <w:rPrChange w:id="11271" w:author="Hayfa ZGAYA-BIAU" w:date="2025-06-12T18:32:00Z" w16du:dateUtc="2025-06-12T16:32:00Z">
            <w:rPr>
              <w:rFonts w:ascii="Courier New" w:eastAsia="Courier New" w:hAnsi="Courier New" w:cs="Courier New"/>
              <w:color w:val="D6D6DD"/>
              <w:sz w:val="18"/>
              <w:szCs w:val="18"/>
            </w:rPr>
          </w:rPrChange>
        </w:rPr>
        <w:t>)</w:t>
      </w:r>
    </w:p>
    <w:p w14:paraId="03DD693C"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272" w:author="Hayfa ZGAYA-BIAU" w:date="2025-06-12T18:32:00Z" w16du:dateUtc="2025-06-12T16:32:00Z">
            <w:rPr>
              <w:rFonts w:ascii="Courier New" w:eastAsia="Courier New" w:hAnsi="Courier New" w:cs="Courier New"/>
              <w:color w:val="D8DEE9"/>
              <w:sz w:val="18"/>
              <w:szCs w:val="18"/>
            </w:rPr>
          </w:rPrChange>
        </w:rPr>
      </w:pPr>
    </w:p>
    <w:p w14:paraId="601AE22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27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2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275" w:author="Hayfa ZGAYA-BIAU" w:date="2025-06-12T18:32:00Z" w16du:dateUtc="2025-06-12T16:32:00Z">
            <w:rPr>
              <w:rFonts w:ascii="Courier New" w:eastAsia="Courier New" w:hAnsi="Courier New" w:cs="Courier New"/>
              <w:i/>
              <w:color w:val="FFFFFF"/>
              <w:sz w:val="18"/>
              <w:szCs w:val="18"/>
            </w:rPr>
          </w:rPrChange>
        </w:rPr>
        <w:t xml:space="preserve"># Variable to store the </w:t>
      </w:r>
      <w:proofErr w:type="spellStart"/>
      <w:r w:rsidRPr="008F3D9F">
        <w:rPr>
          <w:rFonts w:ascii="Courier New" w:eastAsia="Courier New" w:hAnsi="Courier New" w:cs="Courier New"/>
          <w:i/>
          <w:color w:val="FFFFFF"/>
          <w:sz w:val="18"/>
          <w:szCs w:val="18"/>
          <w:lang w:val="fr-FR"/>
          <w:rPrChange w:id="11276" w:author="Hayfa ZGAYA-BIAU" w:date="2025-06-12T18:32:00Z" w16du:dateUtc="2025-06-12T16:32:00Z">
            <w:rPr>
              <w:rFonts w:ascii="Courier New" w:eastAsia="Courier New" w:hAnsi="Courier New" w:cs="Courier New"/>
              <w:i/>
              <w:color w:val="FFFFFF"/>
              <w:sz w:val="18"/>
              <w:szCs w:val="18"/>
            </w:rPr>
          </w:rPrChange>
        </w:rPr>
        <w:t>latest</w:t>
      </w:r>
      <w:proofErr w:type="spellEnd"/>
      <w:r w:rsidRPr="008F3D9F">
        <w:rPr>
          <w:rFonts w:ascii="Courier New" w:eastAsia="Courier New" w:hAnsi="Courier New" w:cs="Courier New"/>
          <w:i/>
          <w:color w:val="FFFFFF"/>
          <w:sz w:val="18"/>
          <w:szCs w:val="18"/>
          <w:lang w:val="fr-FR"/>
          <w:rPrChange w:id="1127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278"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27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280" w:author="Hayfa ZGAYA-BIAU" w:date="2025-06-12T18:32:00Z" w16du:dateUtc="2025-06-12T16:32:00Z">
            <w:rPr>
              <w:rFonts w:ascii="Courier New" w:eastAsia="Courier New" w:hAnsi="Courier New" w:cs="Courier New"/>
              <w:i/>
              <w:color w:val="FFFFFF"/>
              <w:sz w:val="18"/>
              <w:szCs w:val="18"/>
            </w:rPr>
          </w:rPrChange>
        </w:rPr>
        <w:t>result</w:t>
      </w:r>
      <w:proofErr w:type="spellEnd"/>
    </w:p>
    <w:p w14:paraId="0264188B"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28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12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283" w:author="Hayfa ZGAYA-BIAU" w:date="2025-06-12T18:32:00Z" w16du:dateUtc="2025-06-12T16:32:00Z">
            <w:rPr>
              <w:rFonts w:ascii="Courier New" w:eastAsia="Courier New" w:hAnsi="Courier New" w:cs="Courier New"/>
              <w:color w:val="94C1FA"/>
              <w:sz w:val="18"/>
              <w:szCs w:val="18"/>
            </w:rPr>
          </w:rPrChange>
        </w:rPr>
        <w:t>latest</w:t>
      </w:r>
      <w:proofErr w:type="gramEnd"/>
      <w:r w:rsidRPr="008F3D9F">
        <w:rPr>
          <w:rFonts w:ascii="Courier New" w:eastAsia="Courier New" w:hAnsi="Courier New" w:cs="Courier New"/>
          <w:color w:val="94C1FA"/>
          <w:sz w:val="18"/>
          <w:szCs w:val="18"/>
          <w:lang w:val="fr-FR"/>
          <w:rPrChange w:id="11284" w:author="Hayfa ZGAYA-BIAU" w:date="2025-06-12T18:32:00Z" w16du:dateUtc="2025-06-12T16:32:00Z">
            <w:rPr>
              <w:rFonts w:ascii="Courier New" w:eastAsia="Courier New" w:hAnsi="Courier New" w:cs="Courier New"/>
              <w:color w:val="94C1FA"/>
              <w:sz w:val="18"/>
              <w:szCs w:val="18"/>
            </w:rPr>
          </w:rPrChange>
        </w:rPr>
        <w:t>_prediction</w:t>
      </w:r>
      <w:proofErr w:type="spellEnd"/>
      <w:r w:rsidRPr="008F3D9F">
        <w:rPr>
          <w:rFonts w:ascii="Courier New" w:eastAsia="Courier New" w:hAnsi="Courier New" w:cs="Courier New"/>
          <w:color w:val="D8DEE9"/>
          <w:sz w:val="18"/>
          <w:szCs w:val="18"/>
          <w:lang w:val="fr-FR"/>
          <w:rPrChange w:id="112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2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28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28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289" w:author="Hayfa ZGAYA-BIAU" w:date="2025-06-12T18:32:00Z" w16du:dateUtc="2025-06-12T16:32:00Z">
            <w:rPr>
              <w:rFonts w:ascii="Courier New" w:eastAsia="Courier New" w:hAnsi="Courier New" w:cs="Courier New"/>
              <w:color w:val="E394DC"/>
              <w:sz w:val="18"/>
              <w:szCs w:val="18"/>
            </w:rPr>
          </w:rPrChange>
        </w:rPr>
        <w:t>Initializing</w:t>
      </w:r>
      <w:proofErr w:type="spellEnd"/>
      <w:r w:rsidRPr="008F3D9F">
        <w:rPr>
          <w:rFonts w:ascii="Courier New" w:eastAsia="Courier New" w:hAnsi="Courier New" w:cs="Courier New"/>
          <w:color w:val="E394DC"/>
          <w:sz w:val="18"/>
          <w:szCs w:val="18"/>
          <w:lang w:val="fr-FR"/>
          <w:rPrChange w:id="11290" w:author="Hayfa ZGAYA-BIAU" w:date="2025-06-12T18:32:00Z" w16du:dateUtc="2025-06-12T16:32:00Z">
            <w:rPr>
              <w:rFonts w:ascii="Courier New" w:eastAsia="Courier New" w:hAnsi="Courier New" w:cs="Courier New"/>
              <w:color w:val="E394DC"/>
              <w:sz w:val="18"/>
              <w:szCs w:val="18"/>
            </w:rPr>
          </w:rPrChange>
        </w:rPr>
        <w:t>..."</w:t>
      </w:r>
    </w:p>
    <w:p w14:paraId="550E3C7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291" w:author="Hayfa ZGAYA-BIAU" w:date="2025-06-12T18:32:00Z" w16du:dateUtc="2025-06-12T16:32:00Z">
            <w:rPr>
              <w:rFonts w:ascii="Courier New" w:eastAsia="Courier New" w:hAnsi="Courier New" w:cs="Courier New"/>
              <w:color w:val="D8DEE9"/>
              <w:sz w:val="18"/>
              <w:szCs w:val="18"/>
            </w:rPr>
          </w:rPrChange>
        </w:rPr>
      </w:pPr>
    </w:p>
    <w:p w14:paraId="1E31EB36"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29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29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294" w:author="Hayfa ZGAYA-BIAU" w:date="2025-06-12T18:32:00Z" w16du:dateUtc="2025-06-12T16:32:00Z">
            <w:rPr>
              <w:rFonts w:ascii="Courier New" w:eastAsia="Courier New" w:hAnsi="Courier New" w:cs="Courier New"/>
              <w:i/>
              <w:color w:val="83D6C5"/>
              <w:sz w:val="18"/>
              <w:szCs w:val="18"/>
            </w:rPr>
          </w:rPrChange>
        </w:rPr>
        <w:t>while</w:t>
      </w:r>
      <w:proofErr w:type="spellEnd"/>
      <w:proofErr w:type="gramEnd"/>
      <w:r w:rsidRPr="008F3D9F">
        <w:rPr>
          <w:rFonts w:ascii="Courier New" w:eastAsia="Courier New" w:hAnsi="Courier New" w:cs="Courier New"/>
          <w:color w:val="D8DEE9"/>
          <w:sz w:val="18"/>
          <w:szCs w:val="18"/>
          <w:lang w:val="fr-FR"/>
          <w:rPrChange w:id="1129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296"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8DEE9"/>
          <w:sz w:val="18"/>
          <w:szCs w:val="18"/>
          <w:lang w:val="fr-FR"/>
          <w:rPrChange w:id="11297" w:author="Hayfa ZGAYA-BIAU" w:date="2025-06-12T18:32:00Z" w16du:dateUtc="2025-06-12T16:32:00Z">
            <w:rPr>
              <w:rFonts w:ascii="Courier New" w:eastAsia="Courier New" w:hAnsi="Courier New" w:cs="Courier New"/>
              <w:color w:val="D8DEE9"/>
              <w:sz w:val="18"/>
              <w:szCs w:val="18"/>
            </w:rPr>
          </w:rPrChange>
        </w:rPr>
        <w:t>:</w:t>
      </w:r>
      <w:proofErr w:type="gramEnd"/>
    </w:p>
    <w:p w14:paraId="7C19428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29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29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300" w:author="Hayfa ZGAYA-BIAU" w:date="2025-06-12T18:32:00Z" w16du:dateUtc="2025-06-12T16:32:00Z">
            <w:rPr>
              <w:rFonts w:ascii="Courier New" w:eastAsia="Courier New" w:hAnsi="Courier New" w:cs="Courier New"/>
              <w:color w:val="94C1FA"/>
              <w:sz w:val="18"/>
              <w:szCs w:val="18"/>
            </w:rPr>
          </w:rPrChange>
        </w:rPr>
        <w:t>ret</w:t>
      </w:r>
      <w:proofErr w:type="spellEnd"/>
      <w:proofErr w:type="gramEnd"/>
      <w:r w:rsidRPr="008F3D9F">
        <w:rPr>
          <w:rFonts w:ascii="Courier New" w:eastAsia="Courier New" w:hAnsi="Courier New" w:cs="Courier New"/>
          <w:color w:val="D6D6DD"/>
          <w:sz w:val="18"/>
          <w:szCs w:val="18"/>
          <w:lang w:val="fr-FR"/>
          <w:rPrChange w:id="113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303"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8DEE9"/>
          <w:sz w:val="18"/>
          <w:szCs w:val="18"/>
          <w:lang w:val="fr-FR"/>
          <w:rPrChange w:id="113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3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0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307"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113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309" w:author="Hayfa ZGAYA-BIAU" w:date="2025-06-12T18:32:00Z" w16du:dateUtc="2025-06-12T16:32:00Z">
            <w:rPr>
              <w:rFonts w:ascii="Courier New" w:eastAsia="Courier New" w:hAnsi="Courier New" w:cs="Courier New"/>
              <w:color w:val="EBC88D"/>
              <w:sz w:val="18"/>
              <w:szCs w:val="18"/>
            </w:rPr>
          </w:rPrChange>
        </w:rPr>
        <w:t>read</w:t>
      </w:r>
      <w:proofErr w:type="spellEnd"/>
      <w:proofErr w:type="gramEnd"/>
      <w:r w:rsidRPr="008F3D9F">
        <w:rPr>
          <w:rFonts w:ascii="Courier New" w:eastAsia="Courier New" w:hAnsi="Courier New" w:cs="Courier New"/>
          <w:color w:val="D6D6DD"/>
          <w:sz w:val="18"/>
          <w:szCs w:val="18"/>
          <w:lang w:val="fr-FR"/>
          <w:rPrChange w:id="11310" w:author="Hayfa ZGAYA-BIAU" w:date="2025-06-12T18:32:00Z" w16du:dateUtc="2025-06-12T16:32:00Z">
            <w:rPr>
              <w:rFonts w:ascii="Courier New" w:eastAsia="Courier New" w:hAnsi="Courier New" w:cs="Courier New"/>
              <w:color w:val="D6D6DD"/>
              <w:sz w:val="18"/>
              <w:szCs w:val="18"/>
            </w:rPr>
          </w:rPrChange>
        </w:rPr>
        <w:t>()</w:t>
      </w:r>
    </w:p>
    <w:p w14:paraId="7019C23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31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31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313"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3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1315"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1131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317" w:author="Hayfa ZGAYA-BIAU" w:date="2025-06-12T18:32:00Z" w16du:dateUtc="2025-06-12T16:32:00Z">
            <w:rPr>
              <w:rFonts w:ascii="Courier New" w:eastAsia="Courier New" w:hAnsi="Courier New" w:cs="Courier New"/>
              <w:color w:val="94C1FA"/>
              <w:sz w:val="18"/>
              <w:szCs w:val="18"/>
            </w:rPr>
          </w:rPrChange>
        </w:rPr>
        <w:t>ret</w:t>
      </w:r>
      <w:proofErr w:type="spellEnd"/>
      <w:r w:rsidRPr="008F3D9F">
        <w:rPr>
          <w:rFonts w:ascii="Courier New" w:eastAsia="Courier New" w:hAnsi="Courier New" w:cs="Courier New"/>
          <w:color w:val="D8DEE9"/>
          <w:sz w:val="18"/>
          <w:szCs w:val="18"/>
          <w:lang w:val="fr-FR"/>
          <w:rPrChange w:id="11318" w:author="Hayfa ZGAYA-BIAU" w:date="2025-06-12T18:32:00Z" w16du:dateUtc="2025-06-12T16:32:00Z">
            <w:rPr>
              <w:rFonts w:ascii="Courier New" w:eastAsia="Courier New" w:hAnsi="Courier New" w:cs="Courier New"/>
              <w:color w:val="D8DEE9"/>
              <w:sz w:val="18"/>
              <w:szCs w:val="18"/>
            </w:rPr>
          </w:rPrChange>
        </w:rPr>
        <w:t>:</w:t>
      </w:r>
      <w:proofErr w:type="gramEnd"/>
    </w:p>
    <w:p w14:paraId="273D2A1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31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3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321"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1322"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132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324" w:author="Hayfa ZGAYA-BIAU" w:date="2025-06-12T18:32:00Z" w16du:dateUtc="2025-06-12T16:32:00Z">
            <w:rPr>
              <w:rFonts w:ascii="Courier New" w:eastAsia="Courier New" w:hAnsi="Courier New" w:cs="Courier New"/>
              <w:color w:val="E394DC"/>
              <w:sz w:val="18"/>
              <w:szCs w:val="18"/>
            </w:rPr>
          </w:rPrChange>
        </w:rPr>
        <w:t>Failed</w:t>
      </w:r>
      <w:proofErr w:type="spellEnd"/>
      <w:r w:rsidRPr="008F3D9F">
        <w:rPr>
          <w:rFonts w:ascii="Courier New" w:eastAsia="Courier New" w:hAnsi="Courier New" w:cs="Courier New"/>
          <w:color w:val="E394DC"/>
          <w:sz w:val="18"/>
          <w:szCs w:val="18"/>
          <w:lang w:val="fr-FR"/>
          <w:rPrChange w:id="11325" w:author="Hayfa ZGAYA-BIAU" w:date="2025-06-12T18:32:00Z" w16du:dateUtc="2025-06-12T16:32:00Z">
            <w:rPr>
              <w:rFonts w:ascii="Courier New" w:eastAsia="Courier New" w:hAnsi="Courier New" w:cs="Courier New"/>
              <w:color w:val="E394DC"/>
              <w:sz w:val="18"/>
              <w:szCs w:val="18"/>
            </w:rPr>
          </w:rPrChange>
        </w:rPr>
        <w:t xml:space="preserve"> to </w:t>
      </w:r>
      <w:proofErr w:type="spellStart"/>
      <w:r w:rsidRPr="008F3D9F">
        <w:rPr>
          <w:rFonts w:ascii="Courier New" w:eastAsia="Courier New" w:hAnsi="Courier New" w:cs="Courier New"/>
          <w:color w:val="E394DC"/>
          <w:sz w:val="18"/>
          <w:szCs w:val="18"/>
          <w:lang w:val="fr-FR"/>
          <w:rPrChange w:id="11326" w:author="Hayfa ZGAYA-BIAU" w:date="2025-06-12T18:32:00Z" w16du:dateUtc="2025-06-12T16:32:00Z">
            <w:rPr>
              <w:rFonts w:ascii="Courier New" w:eastAsia="Courier New" w:hAnsi="Courier New" w:cs="Courier New"/>
              <w:color w:val="E394DC"/>
              <w:sz w:val="18"/>
              <w:szCs w:val="18"/>
            </w:rPr>
          </w:rPrChange>
        </w:rPr>
        <w:t>grab</w:t>
      </w:r>
      <w:proofErr w:type="spellEnd"/>
      <w:r w:rsidRPr="008F3D9F">
        <w:rPr>
          <w:rFonts w:ascii="Courier New" w:eastAsia="Courier New" w:hAnsi="Courier New" w:cs="Courier New"/>
          <w:color w:val="E394DC"/>
          <w:sz w:val="18"/>
          <w:szCs w:val="18"/>
          <w:lang w:val="fr-FR"/>
          <w:rPrChange w:id="11327" w:author="Hayfa ZGAYA-BIAU" w:date="2025-06-12T18:32:00Z" w16du:dateUtc="2025-06-12T16:32:00Z">
            <w:rPr>
              <w:rFonts w:ascii="Courier New" w:eastAsia="Courier New" w:hAnsi="Courier New" w:cs="Courier New"/>
              <w:color w:val="E394DC"/>
              <w:sz w:val="18"/>
              <w:szCs w:val="18"/>
            </w:rPr>
          </w:rPrChange>
        </w:rPr>
        <w:t xml:space="preserve"> frame."</w:t>
      </w:r>
      <w:r w:rsidRPr="008F3D9F">
        <w:rPr>
          <w:rFonts w:ascii="Courier New" w:eastAsia="Courier New" w:hAnsi="Courier New" w:cs="Courier New"/>
          <w:color w:val="D6D6DD"/>
          <w:sz w:val="18"/>
          <w:szCs w:val="18"/>
          <w:lang w:val="fr-FR"/>
          <w:rPrChange w:id="11328" w:author="Hayfa ZGAYA-BIAU" w:date="2025-06-12T18:32:00Z" w16du:dateUtc="2025-06-12T16:32:00Z">
            <w:rPr>
              <w:rFonts w:ascii="Courier New" w:eastAsia="Courier New" w:hAnsi="Courier New" w:cs="Courier New"/>
              <w:color w:val="D6D6DD"/>
              <w:sz w:val="18"/>
              <w:szCs w:val="18"/>
            </w:rPr>
          </w:rPrChange>
        </w:rPr>
        <w:t>)</w:t>
      </w:r>
    </w:p>
    <w:p w14:paraId="7083F03E"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11329"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1133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331" w:author="Hayfa ZGAYA-BIAU" w:date="2025-06-12T18:32:00Z" w16du:dateUtc="2025-06-12T16:32:00Z">
            <w:rPr>
              <w:rFonts w:ascii="Courier New" w:eastAsia="Courier New" w:hAnsi="Courier New" w:cs="Courier New"/>
              <w:i/>
              <w:color w:val="83D6C5"/>
              <w:sz w:val="18"/>
              <w:szCs w:val="18"/>
            </w:rPr>
          </w:rPrChange>
        </w:rPr>
        <w:t>break</w:t>
      </w:r>
      <w:proofErr w:type="gramEnd"/>
    </w:p>
    <w:p w14:paraId="10A4767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332" w:author="Hayfa ZGAYA-BIAU" w:date="2025-06-12T18:32:00Z" w16du:dateUtc="2025-06-12T16:32:00Z">
            <w:rPr>
              <w:rFonts w:ascii="Courier New" w:eastAsia="Courier New" w:hAnsi="Courier New" w:cs="Courier New"/>
              <w:color w:val="D8DEE9"/>
              <w:sz w:val="18"/>
              <w:szCs w:val="18"/>
            </w:rPr>
          </w:rPrChange>
        </w:rPr>
      </w:pPr>
    </w:p>
    <w:p w14:paraId="10612A9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33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3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33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336" w:author="Hayfa ZGAYA-BIAU" w:date="2025-06-12T18:32:00Z" w16du:dateUtc="2025-06-12T16:32:00Z">
            <w:rPr>
              <w:rFonts w:ascii="Courier New" w:eastAsia="Courier New" w:hAnsi="Courier New" w:cs="Courier New"/>
              <w:i/>
              <w:color w:val="FFFFFF"/>
              <w:sz w:val="18"/>
              <w:szCs w:val="18"/>
            </w:rPr>
          </w:rPrChange>
        </w:rPr>
        <w:t>Preprocess</w:t>
      </w:r>
      <w:proofErr w:type="spellEnd"/>
      <w:r w:rsidRPr="008F3D9F">
        <w:rPr>
          <w:rFonts w:ascii="Courier New" w:eastAsia="Courier New" w:hAnsi="Courier New" w:cs="Courier New"/>
          <w:i/>
          <w:color w:val="FFFFFF"/>
          <w:sz w:val="18"/>
          <w:szCs w:val="18"/>
          <w:lang w:val="fr-FR"/>
          <w:rPrChange w:id="11337"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1338" w:author="Hayfa ZGAYA-BIAU" w:date="2025-06-12T18:32:00Z" w16du:dateUtc="2025-06-12T16:32:00Z">
            <w:rPr>
              <w:rFonts w:ascii="Courier New" w:eastAsia="Courier New" w:hAnsi="Courier New" w:cs="Courier New"/>
              <w:i/>
              <w:color w:val="FFFFFF"/>
              <w:sz w:val="18"/>
              <w:szCs w:val="18"/>
            </w:rPr>
          </w:rPrChange>
        </w:rPr>
        <w:t>current</w:t>
      </w:r>
      <w:proofErr w:type="spellEnd"/>
      <w:r w:rsidRPr="008F3D9F">
        <w:rPr>
          <w:rFonts w:ascii="Courier New" w:eastAsia="Courier New" w:hAnsi="Courier New" w:cs="Courier New"/>
          <w:i/>
          <w:color w:val="FFFFFF"/>
          <w:sz w:val="18"/>
          <w:szCs w:val="18"/>
          <w:lang w:val="fr-FR"/>
          <w:rPrChange w:id="11339" w:author="Hayfa ZGAYA-BIAU" w:date="2025-06-12T18:32:00Z" w16du:dateUtc="2025-06-12T16:32:00Z">
            <w:rPr>
              <w:rFonts w:ascii="Courier New" w:eastAsia="Courier New" w:hAnsi="Courier New" w:cs="Courier New"/>
              <w:i/>
              <w:color w:val="FFFFFF"/>
              <w:sz w:val="18"/>
              <w:szCs w:val="18"/>
            </w:rPr>
          </w:rPrChange>
        </w:rPr>
        <w:t xml:space="preserve"> frame</w:t>
      </w:r>
    </w:p>
    <w:p w14:paraId="7AACA72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34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3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342" w:author="Hayfa ZGAYA-BIAU" w:date="2025-06-12T18:32:00Z" w16du:dateUtc="2025-06-12T16:32:00Z">
            <w:rPr>
              <w:rFonts w:ascii="Courier New" w:eastAsia="Courier New" w:hAnsi="Courier New" w:cs="Courier New"/>
              <w:color w:val="94C1FA"/>
              <w:sz w:val="18"/>
              <w:szCs w:val="18"/>
            </w:rPr>
          </w:rPrChange>
        </w:rPr>
        <w:t>preprocessed</w:t>
      </w:r>
      <w:proofErr w:type="gramEnd"/>
      <w:r w:rsidRPr="008F3D9F">
        <w:rPr>
          <w:rFonts w:ascii="Courier New" w:eastAsia="Courier New" w:hAnsi="Courier New" w:cs="Courier New"/>
          <w:color w:val="94C1FA"/>
          <w:sz w:val="18"/>
          <w:szCs w:val="18"/>
          <w:lang w:val="fr-FR"/>
          <w:rPrChange w:id="11343" w:author="Hayfa ZGAYA-BIAU" w:date="2025-06-12T18:32:00Z" w16du:dateUtc="2025-06-12T16:32:00Z">
            <w:rPr>
              <w:rFonts w:ascii="Courier New" w:eastAsia="Courier New" w:hAnsi="Courier New" w:cs="Courier New"/>
              <w:color w:val="94C1FA"/>
              <w:sz w:val="18"/>
              <w:szCs w:val="18"/>
            </w:rPr>
          </w:rPrChange>
        </w:rPr>
        <w:t>_frame</w:t>
      </w:r>
      <w:proofErr w:type="spellEnd"/>
      <w:r w:rsidRPr="008F3D9F">
        <w:rPr>
          <w:rFonts w:ascii="Courier New" w:eastAsia="Courier New" w:hAnsi="Courier New" w:cs="Courier New"/>
          <w:color w:val="D8DEE9"/>
          <w:sz w:val="18"/>
          <w:szCs w:val="18"/>
          <w:lang w:val="fr-FR"/>
          <w:rPrChange w:id="113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3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4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1347" w:author="Hayfa ZGAYA-BIAU" w:date="2025-06-12T18:32:00Z" w16du:dateUtc="2025-06-12T16:32:00Z">
            <w:rPr>
              <w:rFonts w:ascii="Courier New" w:eastAsia="Courier New" w:hAnsi="Courier New" w:cs="Courier New"/>
              <w:color w:val="EBC88D"/>
              <w:sz w:val="18"/>
              <w:szCs w:val="18"/>
            </w:rPr>
          </w:rPrChange>
        </w:rPr>
        <w:t>preprocess_</w:t>
      </w:r>
      <w:proofErr w:type="gramStart"/>
      <w:r w:rsidRPr="008F3D9F">
        <w:rPr>
          <w:rFonts w:ascii="Courier New" w:eastAsia="Courier New" w:hAnsi="Courier New" w:cs="Courier New"/>
          <w:color w:val="EBC88D"/>
          <w:sz w:val="18"/>
          <w:szCs w:val="18"/>
          <w:lang w:val="fr-FR"/>
          <w:rPrChange w:id="11348" w:author="Hayfa ZGAYA-BIAU" w:date="2025-06-12T18:32:00Z" w16du:dateUtc="2025-06-12T16:32:00Z">
            <w:rPr>
              <w:rFonts w:ascii="Courier New" w:eastAsia="Courier New" w:hAnsi="Courier New" w:cs="Courier New"/>
              <w:color w:val="EBC88D"/>
              <w:sz w:val="18"/>
              <w:szCs w:val="18"/>
            </w:rPr>
          </w:rPrChange>
        </w:rPr>
        <w:t>frame</w:t>
      </w:r>
      <w:proofErr w:type="spellEnd"/>
      <w:r w:rsidRPr="008F3D9F">
        <w:rPr>
          <w:rFonts w:ascii="Courier New" w:eastAsia="Courier New" w:hAnsi="Courier New" w:cs="Courier New"/>
          <w:color w:val="D6D6DD"/>
          <w:sz w:val="18"/>
          <w:szCs w:val="18"/>
          <w:lang w:val="fr-FR"/>
          <w:rPrChange w:id="1134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1350"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113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5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353" w:author="Hayfa ZGAYA-BIAU" w:date="2025-06-12T18:32:00Z" w16du:dateUtc="2025-06-12T16:32:00Z">
            <w:rPr>
              <w:rFonts w:ascii="Courier New" w:eastAsia="Courier New" w:hAnsi="Courier New" w:cs="Courier New"/>
              <w:color w:val="94C1FA"/>
              <w:sz w:val="18"/>
              <w:szCs w:val="18"/>
            </w:rPr>
          </w:rPrChange>
        </w:rPr>
        <w:t>detector</w:t>
      </w:r>
      <w:r w:rsidRPr="008F3D9F">
        <w:rPr>
          <w:rFonts w:ascii="Courier New" w:eastAsia="Courier New" w:hAnsi="Courier New" w:cs="Courier New"/>
          <w:color w:val="D6D6DD"/>
          <w:sz w:val="18"/>
          <w:szCs w:val="18"/>
          <w:lang w:val="fr-FR"/>
          <w:rPrChange w:id="113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5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356" w:author="Hayfa ZGAYA-BIAU" w:date="2025-06-12T18:32:00Z" w16du:dateUtc="2025-06-12T16:32:00Z">
            <w:rPr>
              <w:rFonts w:ascii="Courier New" w:eastAsia="Courier New" w:hAnsi="Courier New" w:cs="Courier New"/>
              <w:color w:val="94C1FA"/>
              <w:sz w:val="18"/>
              <w:szCs w:val="18"/>
            </w:rPr>
          </w:rPrChange>
        </w:rPr>
        <w:t>predictor</w:t>
      </w:r>
      <w:proofErr w:type="spellEnd"/>
      <w:r w:rsidRPr="008F3D9F">
        <w:rPr>
          <w:rFonts w:ascii="Courier New" w:eastAsia="Courier New" w:hAnsi="Courier New" w:cs="Courier New"/>
          <w:color w:val="D6D6DD"/>
          <w:sz w:val="18"/>
          <w:szCs w:val="18"/>
          <w:lang w:val="fr-FR"/>
          <w:rPrChange w:id="113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5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1359" w:author="Hayfa ZGAYA-BIAU" w:date="2025-06-12T18:32:00Z" w16du:dateUtc="2025-06-12T16:32:00Z">
            <w:rPr>
              <w:rFonts w:ascii="Courier New" w:eastAsia="Courier New" w:hAnsi="Courier New" w:cs="Courier New"/>
              <w:i/>
              <w:color w:val="D6D6DD"/>
              <w:sz w:val="18"/>
              <w:szCs w:val="18"/>
            </w:rPr>
          </w:rPrChange>
        </w:rPr>
        <w:t>img_size</w:t>
      </w:r>
      <w:proofErr w:type="spellEnd"/>
      <w:proofErr w:type="gramStart"/>
      <w:r w:rsidRPr="008F3D9F">
        <w:rPr>
          <w:rFonts w:ascii="Courier New" w:eastAsia="Courier New" w:hAnsi="Courier New" w:cs="Courier New"/>
          <w:color w:val="D6D6DD"/>
          <w:sz w:val="18"/>
          <w:szCs w:val="18"/>
          <w:lang w:val="fr-FR"/>
          <w:rPrChange w:id="1136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BC88D"/>
          <w:sz w:val="18"/>
          <w:szCs w:val="18"/>
          <w:lang w:val="fr-FR"/>
          <w:rPrChange w:id="11361"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113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36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364"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11365" w:author="Hayfa ZGAYA-BIAU" w:date="2025-06-12T18:32:00Z" w16du:dateUtc="2025-06-12T16:32:00Z">
            <w:rPr>
              <w:rFonts w:ascii="Courier New" w:eastAsia="Courier New" w:hAnsi="Courier New" w:cs="Courier New"/>
              <w:color w:val="D6D6DD"/>
              <w:sz w:val="18"/>
              <w:szCs w:val="18"/>
            </w:rPr>
          </w:rPrChange>
        </w:rPr>
        <w:t>))</w:t>
      </w:r>
    </w:p>
    <w:p w14:paraId="4C9515A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36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36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36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36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370" w:author="Hayfa ZGAYA-BIAU" w:date="2025-06-12T18:32:00Z" w16du:dateUtc="2025-06-12T16:32:00Z">
            <w:rPr>
              <w:rFonts w:ascii="Courier New" w:eastAsia="Courier New" w:hAnsi="Courier New" w:cs="Courier New"/>
              <w:color w:val="94C1FA"/>
              <w:sz w:val="18"/>
              <w:szCs w:val="18"/>
            </w:rPr>
          </w:rPrChange>
        </w:rPr>
        <w:t>preprocessed_frame</w:t>
      </w:r>
      <w:proofErr w:type="spellEnd"/>
      <w:r w:rsidRPr="008F3D9F">
        <w:rPr>
          <w:rFonts w:ascii="Courier New" w:eastAsia="Courier New" w:hAnsi="Courier New" w:cs="Courier New"/>
          <w:color w:val="D8DEE9"/>
          <w:sz w:val="18"/>
          <w:szCs w:val="18"/>
          <w:lang w:val="fr-FR"/>
          <w:rPrChange w:id="113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3D6C5"/>
          <w:sz w:val="18"/>
          <w:szCs w:val="18"/>
          <w:lang w:val="fr-FR"/>
          <w:rPrChange w:id="11372" w:author="Hayfa ZGAYA-BIAU" w:date="2025-06-12T18:32:00Z" w16du:dateUtc="2025-06-12T16:32:00Z">
            <w:rPr>
              <w:rFonts w:ascii="Courier New" w:eastAsia="Courier New" w:hAnsi="Courier New" w:cs="Courier New"/>
              <w:color w:val="83D6C5"/>
              <w:sz w:val="18"/>
              <w:szCs w:val="18"/>
            </w:rPr>
          </w:rPrChange>
        </w:rPr>
        <w:t>is</w:t>
      </w:r>
      <w:proofErr w:type="spellEnd"/>
      <w:r w:rsidRPr="008F3D9F">
        <w:rPr>
          <w:rFonts w:ascii="Courier New" w:eastAsia="Courier New" w:hAnsi="Courier New" w:cs="Courier New"/>
          <w:color w:val="D8DEE9"/>
          <w:sz w:val="18"/>
          <w:szCs w:val="18"/>
          <w:lang w:val="fr-FR"/>
          <w:rPrChange w:id="113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1374" w:author="Hayfa ZGAYA-BIAU" w:date="2025-06-12T18:32:00Z" w16du:dateUtc="2025-06-12T16:32:00Z">
            <w:rPr>
              <w:rFonts w:ascii="Courier New" w:eastAsia="Courier New" w:hAnsi="Courier New" w:cs="Courier New"/>
              <w:color w:val="83D6C5"/>
              <w:sz w:val="18"/>
              <w:szCs w:val="18"/>
            </w:rPr>
          </w:rPrChange>
        </w:rPr>
        <w:t>not</w:t>
      </w:r>
      <w:r w:rsidRPr="008F3D9F">
        <w:rPr>
          <w:rFonts w:ascii="Courier New" w:eastAsia="Courier New" w:hAnsi="Courier New" w:cs="Courier New"/>
          <w:color w:val="D8DEE9"/>
          <w:sz w:val="18"/>
          <w:szCs w:val="18"/>
          <w:lang w:val="fr-FR"/>
          <w:rPrChange w:id="1137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1376"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8DEE9"/>
          <w:sz w:val="18"/>
          <w:szCs w:val="18"/>
          <w:lang w:val="fr-FR"/>
          <w:rPrChange w:id="11377" w:author="Hayfa ZGAYA-BIAU" w:date="2025-06-12T18:32:00Z" w16du:dateUtc="2025-06-12T16:32:00Z">
            <w:rPr>
              <w:rFonts w:ascii="Courier New" w:eastAsia="Courier New" w:hAnsi="Courier New" w:cs="Courier New"/>
              <w:color w:val="D8DEE9"/>
              <w:sz w:val="18"/>
              <w:szCs w:val="18"/>
            </w:rPr>
          </w:rPrChange>
        </w:rPr>
        <w:t>:</w:t>
      </w:r>
      <w:proofErr w:type="gramEnd"/>
    </w:p>
    <w:p w14:paraId="0E6D6298"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37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37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380"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11381"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1382" w:author="Hayfa ZGAYA-BIAU" w:date="2025-06-12T18:32:00Z" w16du:dateUtc="2025-06-12T16:32:00Z">
            <w:rPr>
              <w:rFonts w:ascii="Courier New" w:eastAsia="Courier New" w:hAnsi="Courier New" w:cs="Courier New"/>
              <w:color w:val="94C1FA"/>
              <w:sz w:val="18"/>
              <w:szCs w:val="18"/>
            </w:rPr>
          </w:rPrChange>
        </w:rPr>
        <w:t>buffer</w:t>
      </w:r>
      <w:r w:rsidRPr="008F3D9F">
        <w:rPr>
          <w:rFonts w:ascii="Courier New" w:eastAsia="Courier New" w:hAnsi="Courier New" w:cs="Courier New"/>
          <w:color w:val="D6D6DD"/>
          <w:sz w:val="18"/>
          <w:szCs w:val="18"/>
          <w:lang w:val="fr-FR"/>
          <w:rPrChange w:id="113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384"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113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386" w:author="Hayfa ZGAYA-BIAU" w:date="2025-06-12T18:32:00Z" w16du:dateUtc="2025-06-12T16:32:00Z">
            <w:rPr>
              <w:rFonts w:ascii="Courier New" w:eastAsia="Courier New" w:hAnsi="Courier New" w:cs="Courier New"/>
              <w:color w:val="94C1FA"/>
              <w:sz w:val="18"/>
              <w:szCs w:val="18"/>
            </w:rPr>
          </w:rPrChange>
        </w:rPr>
        <w:t>preprocessed_frame</w:t>
      </w:r>
      <w:proofErr w:type="spellEnd"/>
      <w:r w:rsidRPr="008F3D9F">
        <w:rPr>
          <w:rFonts w:ascii="Courier New" w:eastAsia="Courier New" w:hAnsi="Courier New" w:cs="Courier New"/>
          <w:color w:val="D6D6DD"/>
          <w:sz w:val="18"/>
          <w:szCs w:val="18"/>
          <w:lang w:val="fr-FR"/>
          <w:rPrChange w:id="11387" w:author="Hayfa ZGAYA-BIAU" w:date="2025-06-12T18:32:00Z" w16du:dateUtc="2025-06-12T16:32:00Z">
            <w:rPr>
              <w:rFonts w:ascii="Courier New" w:eastAsia="Courier New" w:hAnsi="Courier New" w:cs="Courier New"/>
              <w:color w:val="D6D6DD"/>
              <w:sz w:val="18"/>
              <w:szCs w:val="18"/>
            </w:rPr>
          </w:rPrChange>
        </w:rPr>
        <w:t>)</w:t>
      </w:r>
    </w:p>
    <w:p w14:paraId="156C2568"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38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3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390" w:author="Hayfa ZGAYA-BIAU" w:date="2025-06-12T18:32:00Z" w16du:dateUtc="2025-06-12T16:32:00Z">
            <w:rPr>
              <w:rFonts w:ascii="Courier New" w:eastAsia="Courier New" w:hAnsi="Courier New" w:cs="Courier New"/>
              <w:i/>
              <w:color w:val="83D6C5"/>
              <w:sz w:val="18"/>
              <w:szCs w:val="18"/>
            </w:rPr>
          </w:rPrChange>
        </w:rPr>
        <w:t>else</w:t>
      </w:r>
      <w:proofErr w:type="spellEnd"/>
      <w:r w:rsidRPr="008F3D9F">
        <w:rPr>
          <w:rFonts w:ascii="Courier New" w:eastAsia="Courier New" w:hAnsi="Courier New" w:cs="Courier New"/>
          <w:color w:val="D8DEE9"/>
          <w:sz w:val="18"/>
          <w:szCs w:val="18"/>
          <w:lang w:val="fr-FR"/>
          <w:rPrChange w:id="11391" w:author="Hayfa ZGAYA-BIAU" w:date="2025-06-12T18:32:00Z" w16du:dateUtc="2025-06-12T16:32:00Z">
            <w:rPr>
              <w:rFonts w:ascii="Courier New" w:eastAsia="Courier New" w:hAnsi="Courier New" w:cs="Courier New"/>
              <w:color w:val="D8DEE9"/>
              <w:sz w:val="18"/>
              <w:szCs w:val="18"/>
            </w:rPr>
          </w:rPrChange>
        </w:rPr>
        <w:t>:</w:t>
      </w:r>
      <w:proofErr w:type="gramEnd"/>
    </w:p>
    <w:p w14:paraId="70E3C57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39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39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394" w:author="Hayfa ZGAYA-BIAU" w:date="2025-06-12T18:32:00Z" w16du:dateUtc="2025-06-12T16:32:00Z">
            <w:rPr>
              <w:rFonts w:ascii="Courier New" w:eastAsia="Courier New" w:hAnsi="Courier New" w:cs="Courier New"/>
              <w:i/>
              <w:color w:val="FFFFFF"/>
              <w:sz w:val="18"/>
              <w:szCs w:val="18"/>
            </w:rPr>
          </w:rPrChange>
        </w:rPr>
        <w:t xml:space="preserve"># If no face </w:t>
      </w:r>
      <w:proofErr w:type="spellStart"/>
      <w:r w:rsidRPr="008F3D9F">
        <w:rPr>
          <w:rFonts w:ascii="Courier New" w:eastAsia="Courier New" w:hAnsi="Courier New" w:cs="Courier New"/>
          <w:i/>
          <w:color w:val="FFFFFF"/>
          <w:sz w:val="18"/>
          <w:szCs w:val="18"/>
          <w:lang w:val="fr-FR"/>
          <w:rPrChange w:id="11395" w:author="Hayfa ZGAYA-BIAU" w:date="2025-06-12T18:32:00Z" w16du:dateUtc="2025-06-12T16:32:00Z">
            <w:rPr>
              <w:rFonts w:ascii="Courier New" w:eastAsia="Courier New" w:hAnsi="Courier New" w:cs="Courier New"/>
              <w:i/>
              <w:color w:val="FFFFFF"/>
              <w:sz w:val="18"/>
              <w:szCs w:val="18"/>
            </w:rPr>
          </w:rPrChange>
        </w:rPr>
        <w:t>detected</w:t>
      </w:r>
      <w:proofErr w:type="spellEnd"/>
      <w:r w:rsidRPr="008F3D9F">
        <w:rPr>
          <w:rFonts w:ascii="Courier New" w:eastAsia="Courier New" w:hAnsi="Courier New" w:cs="Courier New"/>
          <w:i/>
          <w:color w:val="FFFFFF"/>
          <w:sz w:val="18"/>
          <w:szCs w:val="18"/>
          <w:lang w:val="fr-FR"/>
          <w:rPrChange w:id="11396" w:author="Hayfa ZGAYA-BIAU" w:date="2025-06-12T18:32:00Z" w16du:dateUtc="2025-06-12T16:32:00Z">
            <w:rPr>
              <w:rFonts w:ascii="Courier New" w:eastAsia="Courier New" w:hAnsi="Courier New" w:cs="Courier New"/>
              <w:i/>
              <w:color w:val="FFFFFF"/>
              <w:sz w:val="18"/>
              <w:szCs w:val="18"/>
            </w:rPr>
          </w:rPrChange>
        </w:rPr>
        <w:t xml:space="preserve">, append a </w:t>
      </w:r>
      <w:proofErr w:type="spellStart"/>
      <w:r w:rsidRPr="008F3D9F">
        <w:rPr>
          <w:rFonts w:ascii="Courier New" w:eastAsia="Courier New" w:hAnsi="Courier New" w:cs="Courier New"/>
          <w:i/>
          <w:color w:val="FFFFFF"/>
          <w:sz w:val="18"/>
          <w:szCs w:val="18"/>
          <w:lang w:val="fr-FR"/>
          <w:rPrChange w:id="11397" w:author="Hayfa ZGAYA-BIAU" w:date="2025-06-12T18:32:00Z" w16du:dateUtc="2025-06-12T16:32:00Z">
            <w:rPr>
              <w:rFonts w:ascii="Courier New" w:eastAsia="Courier New" w:hAnsi="Courier New" w:cs="Courier New"/>
              <w:i/>
              <w:color w:val="FFFFFF"/>
              <w:sz w:val="18"/>
              <w:szCs w:val="18"/>
            </w:rPr>
          </w:rPrChange>
        </w:rPr>
        <w:t>zero</w:t>
      </w:r>
      <w:proofErr w:type="spellEnd"/>
      <w:r w:rsidRPr="008F3D9F">
        <w:rPr>
          <w:rFonts w:ascii="Courier New" w:eastAsia="Courier New" w:hAnsi="Courier New" w:cs="Courier New"/>
          <w:i/>
          <w:color w:val="FFFFFF"/>
          <w:sz w:val="18"/>
          <w:szCs w:val="18"/>
          <w:lang w:val="fr-FR"/>
          <w:rPrChange w:id="1139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399" w:author="Hayfa ZGAYA-BIAU" w:date="2025-06-12T18:32:00Z" w16du:dateUtc="2025-06-12T16:32:00Z">
            <w:rPr>
              <w:rFonts w:ascii="Courier New" w:eastAsia="Courier New" w:hAnsi="Courier New" w:cs="Courier New"/>
              <w:i/>
              <w:color w:val="FFFFFF"/>
              <w:sz w:val="18"/>
              <w:szCs w:val="18"/>
            </w:rPr>
          </w:rPrChange>
        </w:rPr>
        <w:t>array</w:t>
      </w:r>
      <w:proofErr w:type="spellEnd"/>
      <w:r w:rsidRPr="008F3D9F">
        <w:rPr>
          <w:rFonts w:ascii="Courier New" w:eastAsia="Courier New" w:hAnsi="Courier New" w:cs="Courier New"/>
          <w:i/>
          <w:color w:val="FFFFFF"/>
          <w:sz w:val="18"/>
          <w:szCs w:val="18"/>
          <w:lang w:val="fr-FR"/>
          <w:rPrChange w:id="11400"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11401" w:author="Hayfa ZGAYA-BIAU" w:date="2025-06-12T18:32:00Z" w16du:dateUtc="2025-06-12T16:32:00Z">
            <w:rPr>
              <w:rFonts w:ascii="Courier New" w:eastAsia="Courier New" w:hAnsi="Courier New" w:cs="Courier New"/>
              <w:i/>
              <w:color w:val="FFFFFF"/>
              <w:sz w:val="18"/>
              <w:szCs w:val="18"/>
            </w:rPr>
          </w:rPrChange>
        </w:rPr>
        <w:t>maintain</w:t>
      </w:r>
      <w:proofErr w:type="spellEnd"/>
      <w:r w:rsidRPr="008F3D9F">
        <w:rPr>
          <w:rFonts w:ascii="Courier New" w:eastAsia="Courier New" w:hAnsi="Courier New" w:cs="Courier New"/>
          <w:i/>
          <w:color w:val="FFFFFF"/>
          <w:sz w:val="18"/>
          <w:szCs w:val="18"/>
          <w:lang w:val="fr-FR"/>
          <w:rPrChange w:id="11402"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03"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11404"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05" w:author="Hayfa ZGAYA-BIAU" w:date="2025-06-12T18:32:00Z" w16du:dateUtc="2025-06-12T16:32:00Z">
            <w:rPr>
              <w:rFonts w:ascii="Courier New" w:eastAsia="Courier New" w:hAnsi="Courier New" w:cs="Courier New"/>
              <w:i/>
              <w:color w:val="FFFFFF"/>
              <w:sz w:val="18"/>
              <w:szCs w:val="18"/>
            </w:rPr>
          </w:rPrChange>
        </w:rPr>
        <w:t>length</w:t>
      </w:r>
      <w:proofErr w:type="spellEnd"/>
    </w:p>
    <w:p w14:paraId="6D1C743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40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40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408" w:author="Hayfa ZGAYA-BIAU" w:date="2025-06-12T18:32:00Z" w16du:dateUtc="2025-06-12T16:32:00Z">
            <w:rPr>
              <w:rFonts w:ascii="Courier New" w:eastAsia="Courier New" w:hAnsi="Courier New" w:cs="Courier New"/>
              <w:color w:val="94C1FA"/>
              <w:sz w:val="18"/>
              <w:szCs w:val="18"/>
            </w:rPr>
          </w:rPrChange>
        </w:rPr>
        <w:t>frame</w:t>
      </w:r>
      <w:proofErr w:type="gramEnd"/>
      <w:r w:rsidRPr="008F3D9F">
        <w:rPr>
          <w:rFonts w:ascii="Courier New" w:eastAsia="Courier New" w:hAnsi="Courier New" w:cs="Courier New"/>
          <w:color w:val="94C1FA"/>
          <w:sz w:val="18"/>
          <w:szCs w:val="18"/>
          <w:lang w:val="fr-FR"/>
          <w:rPrChange w:id="11409"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1410" w:author="Hayfa ZGAYA-BIAU" w:date="2025-06-12T18:32:00Z" w16du:dateUtc="2025-06-12T16:32:00Z">
            <w:rPr>
              <w:rFonts w:ascii="Courier New" w:eastAsia="Courier New" w:hAnsi="Courier New" w:cs="Courier New"/>
              <w:color w:val="94C1FA"/>
              <w:sz w:val="18"/>
              <w:szCs w:val="18"/>
            </w:rPr>
          </w:rPrChange>
        </w:rPr>
        <w:t>buffer</w:t>
      </w:r>
      <w:r w:rsidRPr="008F3D9F">
        <w:rPr>
          <w:rFonts w:ascii="Courier New" w:eastAsia="Courier New" w:hAnsi="Courier New" w:cs="Courier New"/>
          <w:color w:val="D6D6DD"/>
          <w:sz w:val="18"/>
          <w:szCs w:val="18"/>
          <w:lang w:val="fr-FR"/>
          <w:rPrChange w:id="114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412" w:author="Hayfa ZGAYA-BIAU" w:date="2025-06-12T18:32:00Z" w16du:dateUtc="2025-06-12T16:32:00Z">
            <w:rPr>
              <w:rFonts w:ascii="Courier New" w:eastAsia="Courier New" w:hAnsi="Courier New" w:cs="Courier New"/>
              <w:color w:val="EBC88D"/>
              <w:sz w:val="18"/>
              <w:szCs w:val="18"/>
            </w:rPr>
          </w:rPrChange>
        </w:rPr>
        <w:t>append</w:t>
      </w:r>
      <w:proofErr w:type="spellEnd"/>
      <w:proofErr w:type="gramEnd"/>
      <w:r w:rsidRPr="008F3D9F">
        <w:rPr>
          <w:rFonts w:ascii="Courier New" w:eastAsia="Courier New" w:hAnsi="Courier New" w:cs="Courier New"/>
          <w:color w:val="D6D6DD"/>
          <w:sz w:val="18"/>
          <w:szCs w:val="18"/>
          <w:lang w:val="fr-FR"/>
          <w:rPrChange w:id="11413"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D1D1D1"/>
          <w:sz w:val="18"/>
          <w:szCs w:val="18"/>
          <w:lang w:val="fr-FR"/>
          <w:rPrChange w:id="11414"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14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416" w:author="Hayfa ZGAYA-BIAU" w:date="2025-06-12T18:32:00Z" w16du:dateUtc="2025-06-12T16:32:00Z">
            <w:rPr>
              <w:rFonts w:ascii="Courier New" w:eastAsia="Courier New" w:hAnsi="Courier New" w:cs="Courier New"/>
              <w:color w:val="EBC88D"/>
              <w:sz w:val="18"/>
              <w:szCs w:val="18"/>
            </w:rPr>
          </w:rPrChange>
        </w:rPr>
        <w:t>zeros</w:t>
      </w:r>
      <w:proofErr w:type="spellEnd"/>
      <w:proofErr w:type="gramEnd"/>
      <w:r w:rsidRPr="008F3D9F">
        <w:rPr>
          <w:rFonts w:ascii="Courier New" w:eastAsia="Courier New" w:hAnsi="Courier New" w:cs="Courier New"/>
          <w:color w:val="D6D6DD"/>
          <w:sz w:val="18"/>
          <w:szCs w:val="18"/>
          <w:lang w:val="fr-FR"/>
          <w:rPrChange w:id="114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418" w:author="Hayfa ZGAYA-BIAU" w:date="2025-06-12T18:32:00Z" w16du:dateUtc="2025-06-12T16:32:00Z">
            <w:rPr>
              <w:rFonts w:ascii="Courier New" w:eastAsia="Courier New" w:hAnsi="Courier New" w:cs="Courier New"/>
              <w:color w:val="EBC88D"/>
              <w:sz w:val="18"/>
              <w:szCs w:val="18"/>
            </w:rPr>
          </w:rPrChange>
        </w:rPr>
        <w:t>64</w:t>
      </w:r>
      <w:r w:rsidRPr="008F3D9F">
        <w:rPr>
          <w:rFonts w:ascii="Courier New" w:eastAsia="Courier New" w:hAnsi="Courier New" w:cs="Courier New"/>
          <w:color w:val="D6D6DD"/>
          <w:sz w:val="18"/>
          <w:szCs w:val="18"/>
          <w:lang w:val="fr-FR"/>
          <w:rPrChange w:id="1141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421" w:author="Hayfa ZGAYA-BIAU" w:date="2025-06-12T18:32:00Z" w16du:dateUtc="2025-06-12T16:32:00Z">
            <w:rPr>
              <w:rFonts w:ascii="Courier New" w:eastAsia="Courier New" w:hAnsi="Courier New" w:cs="Courier New"/>
              <w:color w:val="EBC88D"/>
              <w:sz w:val="18"/>
              <w:szCs w:val="18"/>
            </w:rPr>
          </w:rPrChange>
        </w:rPr>
        <w:t>256</w:t>
      </w:r>
      <w:r w:rsidRPr="008F3D9F">
        <w:rPr>
          <w:rFonts w:ascii="Courier New" w:eastAsia="Courier New" w:hAnsi="Courier New" w:cs="Courier New"/>
          <w:color w:val="D6D6DD"/>
          <w:sz w:val="18"/>
          <w:szCs w:val="18"/>
          <w:lang w:val="fr-FR"/>
          <w:rPrChange w:id="1142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424"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1142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2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1427" w:author="Hayfa ZGAYA-BIAU" w:date="2025-06-12T18:32:00Z" w16du:dateUtc="2025-06-12T16:32:00Z">
            <w:rPr>
              <w:rFonts w:ascii="Courier New" w:eastAsia="Courier New" w:hAnsi="Courier New" w:cs="Courier New"/>
              <w:i/>
              <w:color w:val="D6D6DD"/>
              <w:sz w:val="18"/>
              <w:szCs w:val="18"/>
            </w:rPr>
          </w:rPrChange>
        </w:rPr>
        <w:t>dtype</w:t>
      </w:r>
      <w:proofErr w:type="spellEnd"/>
      <w:r w:rsidRPr="008F3D9F">
        <w:rPr>
          <w:rFonts w:ascii="Courier New" w:eastAsia="Courier New" w:hAnsi="Courier New" w:cs="Courier New"/>
          <w:color w:val="D6D6DD"/>
          <w:sz w:val="18"/>
          <w:szCs w:val="18"/>
          <w:lang w:val="fr-FR"/>
          <w:rPrChange w:id="114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429" w:author="Hayfa ZGAYA-BIAU" w:date="2025-06-12T18:32:00Z" w16du:dateUtc="2025-06-12T16:32:00Z">
            <w:rPr>
              <w:rFonts w:ascii="Courier New" w:eastAsia="Courier New" w:hAnsi="Courier New" w:cs="Courier New"/>
              <w:color w:val="E394DC"/>
              <w:sz w:val="18"/>
              <w:szCs w:val="18"/>
            </w:rPr>
          </w:rPrChange>
        </w:rPr>
        <w:t>'float32'</w:t>
      </w:r>
      <w:r w:rsidRPr="008F3D9F">
        <w:rPr>
          <w:rFonts w:ascii="Courier New" w:eastAsia="Courier New" w:hAnsi="Courier New" w:cs="Courier New"/>
          <w:color w:val="D6D6DD"/>
          <w:sz w:val="18"/>
          <w:szCs w:val="18"/>
          <w:lang w:val="fr-FR"/>
          <w:rPrChange w:id="11430" w:author="Hayfa ZGAYA-BIAU" w:date="2025-06-12T18:32:00Z" w16du:dateUtc="2025-06-12T16:32:00Z">
            <w:rPr>
              <w:rFonts w:ascii="Courier New" w:eastAsia="Courier New" w:hAnsi="Courier New" w:cs="Courier New"/>
              <w:color w:val="D6D6DD"/>
              <w:sz w:val="18"/>
              <w:szCs w:val="18"/>
            </w:rPr>
          </w:rPrChange>
        </w:rPr>
        <w:t>))</w:t>
      </w:r>
    </w:p>
    <w:p w14:paraId="77A4904A"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431" w:author="Hayfa ZGAYA-BIAU" w:date="2025-06-12T18:32:00Z" w16du:dateUtc="2025-06-12T16:32:00Z">
            <w:rPr>
              <w:rFonts w:ascii="Courier New" w:eastAsia="Courier New" w:hAnsi="Courier New" w:cs="Courier New"/>
              <w:color w:val="D8DEE9"/>
              <w:sz w:val="18"/>
              <w:szCs w:val="18"/>
            </w:rPr>
          </w:rPrChange>
        </w:rPr>
      </w:pPr>
    </w:p>
    <w:p w14:paraId="7F406D6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432"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43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434" w:author="Hayfa ZGAYA-BIAU" w:date="2025-06-12T18:32:00Z" w16du:dateUtc="2025-06-12T16:32:00Z">
            <w:rPr>
              <w:rFonts w:ascii="Courier New" w:eastAsia="Courier New" w:hAnsi="Courier New" w:cs="Courier New"/>
              <w:i/>
              <w:color w:val="FFFFFF"/>
              <w:sz w:val="18"/>
              <w:szCs w:val="18"/>
            </w:rPr>
          </w:rPrChange>
        </w:rPr>
        <w:t xml:space="preserve"># If the buffer </w:t>
      </w:r>
      <w:proofErr w:type="spellStart"/>
      <w:r w:rsidRPr="008F3D9F">
        <w:rPr>
          <w:rFonts w:ascii="Courier New" w:eastAsia="Courier New" w:hAnsi="Courier New" w:cs="Courier New"/>
          <w:i/>
          <w:color w:val="FFFFFF"/>
          <w:sz w:val="18"/>
          <w:szCs w:val="18"/>
          <w:lang w:val="fr-FR"/>
          <w:rPrChange w:id="11435" w:author="Hayfa ZGAYA-BIAU" w:date="2025-06-12T18:32:00Z" w16du:dateUtc="2025-06-12T16:32:00Z">
            <w:rPr>
              <w:rFonts w:ascii="Courier New" w:eastAsia="Courier New" w:hAnsi="Courier New" w:cs="Courier New"/>
              <w:i/>
              <w:color w:val="FFFFFF"/>
              <w:sz w:val="18"/>
              <w:szCs w:val="18"/>
            </w:rPr>
          </w:rPrChange>
        </w:rPr>
        <w:t>is</w:t>
      </w:r>
      <w:proofErr w:type="spellEnd"/>
      <w:r w:rsidRPr="008F3D9F">
        <w:rPr>
          <w:rFonts w:ascii="Courier New" w:eastAsia="Courier New" w:hAnsi="Courier New" w:cs="Courier New"/>
          <w:i/>
          <w:color w:val="FFFFFF"/>
          <w:sz w:val="18"/>
          <w:szCs w:val="18"/>
          <w:lang w:val="fr-FR"/>
          <w:rPrChange w:id="11436" w:author="Hayfa ZGAYA-BIAU" w:date="2025-06-12T18:32:00Z" w16du:dateUtc="2025-06-12T16:32:00Z">
            <w:rPr>
              <w:rFonts w:ascii="Courier New" w:eastAsia="Courier New" w:hAnsi="Courier New" w:cs="Courier New"/>
              <w:i/>
              <w:color w:val="FFFFFF"/>
              <w:sz w:val="18"/>
              <w:szCs w:val="18"/>
            </w:rPr>
          </w:rPrChange>
        </w:rPr>
        <w:t xml:space="preserve"> full, </w:t>
      </w:r>
      <w:proofErr w:type="spellStart"/>
      <w:r w:rsidRPr="008F3D9F">
        <w:rPr>
          <w:rFonts w:ascii="Courier New" w:eastAsia="Courier New" w:hAnsi="Courier New" w:cs="Courier New"/>
          <w:i/>
          <w:color w:val="FFFFFF"/>
          <w:sz w:val="18"/>
          <w:szCs w:val="18"/>
          <w:lang w:val="fr-FR"/>
          <w:rPrChange w:id="11437" w:author="Hayfa ZGAYA-BIAU" w:date="2025-06-12T18:32:00Z" w16du:dateUtc="2025-06-12T16:32:00Z">
            <w:rPr>
              <w:rFonts w:ascii="Courier New" w:eastAsia="Courier New" w:hAnsi="Courier New" w:cs="Courier New"/>
              <w:i/>
              <w:color w:val="FFFFFF"/>
              <w:sz w:val="18"/>
              <w:szCs w:val="18"/>
            </w:rPr>
          </w:rPrChange>
        </w:rPr>
        <w:t>send</w:t>
      </w:r>
      <w:proofErr w:type="spellEnd"/>
      <w:r w:rsidRPr="008F3D9F">
        <w:rPr>
          <w:rFonts w:ascii="Courier New" w:eastAsia="Courier New" w:hAnsi="Courier New" w:cs="Courier New"/>
          <w:i/>
          <w:color w:val="FFFFFF"/>
          <w:sz w:val="18"/>
          <w:szCs w:val="18"/>
          <w:lang w:val="fr-FR"/>
          <w:rPrChange w:id="11438"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1439" w:author="Hayfa ZGAYA-BIAU" w:date="2025-06-12T18:32:00Z" w16du:dateUtc="2025-06-12T16:32:00Z">
            <w:rPr>
              <w:rFonts w:ascii="Courier New" w:eastAsia="Courier New" w:hAnsi="Courier New" w:cs="Courier New"/>
              <w:i/>
              <w:color w:val="FFFFFF"/>
              <w:sz w:val="18"/>
              <w:szCs w:val="18"/>
            </w:rPr>
          </w:rPrChange>
        </w:rPr>
        <w:t>sequence</w:t>
      </w:r>
      <w:proofErr w:type="spellEnd"/>
      <w:r w:rsidRPr="008F3D9F">
        <w:rPr>
          <w:rFonts w:ascii="Courier New" w:eastAsia="Courier New" w:hAnsi="Courier New" w:cs="Courier New"/>
          <w:i/>
          <w:color w:val="FFFFFF"/>
          <w:sz w:val="18"/>
          <w:szCs w:val="18"/>
          <w:lang w:val="fr-FR"/>
          <w:rPrChange w:id="11440" w:author="Hayfa ZGAYA-BIAU" w:date="2025-06-12T18:32:00Z" w16du:dateUtc="2025-06-12T16:32:00Z">
            <w:rPr>
              <w:rFonts w:ascii="Courier New" w:eastAsia="Courier New" w:hAnsi="Courier New" w:cs="Courier New"/>
              <w:i/>
              <w:color w:val="FFFFFF"/>
              <w:sz w:val="18"/>
              <w:szCs w:val="18"/>
            </w:rPr>
          </w:rPrChange>
        </w:rPr>
        <w:t xml:space="preserve"> to the </w:t>
      </w:r>
      <w:proofErr w:type="spellStart"/>
      <w:r w:rsidRPr="008F3D9F">
        <w:rPr>
          <w:rFonts w:ascii="Courier New" w:eastAsia="Courier New" w:hAnsi="Courier New" w:cs="Courier New"/>
          <w:i/>
          <w:color w:val="FFFFFF"/>
          <w:sz w:val="18"/>
          <w:szCs w:val="18"/>
          <w:lang w:val="fr-FR"/>
          <w:rPrChange w:id="11441"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442" w:author="Hayfa ZGAYA-BIAU" w:date="2025-06-12T18:32:00Z" w16du:dateUtc="2025-06-12T16:32:00Z">
            <w:rPr>
              <w:rFonts w:ascii="Courier New" w:eastAsia="Courier New" w:hAnsi="Courier New" w:cs="Courier New"/>
              <w:i/>
              <w:color w:val="FFFFFF"/>
              <w:sz w:val="18"/>
              <w:szCs w:val="18"/>
            </w:rPr>
          </w:rPrChange>
        </w:rPr>
        <w:t xml:space="preserve"> thread</w:t>
      </w:r>
    </w:p>
    <w:p w14:paraId="65B0FDE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44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44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445"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44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11447" w:author="Hayfa ZGAYA-BIAU" w:date="2025-06-12T18:32:00Z" w16du:dateUtc="2025-06-12T16:32:00Z">
            <w:rPr>
              <w:rFonts w:ascii="Courier New" w:eastAsia="Courier New" w:hAnsi="Courier New" w:cs="Courier New"/>
              <w:color w:val="82D2CE"/>
              <w:sz w:val="18"/>
              <w:szCs w:val="18"/>
            </w:rPr>
          </w:rPrChange>
        </w:rPr>
        <w:t>len</w:t>
      </w:r>
      <w:proofErr w:type="spellEnd"/>
      <w:r w:rsidRPr="008F3D9F">
        <w:rPr>
          <w:rFonts w:ascii="Courier New" w:eastAsia="Courier New" w:hAnsi="Courier New" w:cs="Courier New"/>
          <w:color w:val="D6D6DD"/>
          <w:sz w:val="18"/>
          <w:szCs w:val="18"/>
          <w:lang w:val="fr-FR"/>
          <w:rPrChange w:id="1144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449" w:author="Hayfa ZGAYA-BIAU" w:date="2025-06-12T18:32:00Z" w16du:dateUtc="2025-06-12T16:32:00Z">
            <w:rPr>
              <w:rFonts w:ascii="Courier New" w:eastAsia="Courier New" w:hAnsi="Courier New" w:cs="Courier New"/>
              <w:color w:val="94C1FA"/>
              <w:sz w:val="18"/>
              <w:szCs w:val="18"/>
            </w:rPr>
          </w:rPrChange>
        </w:rPr>
        <w:t>frame_buffer</w:t>
      </w:r>
      <w:proofErr w:type="spellEnd"/>
      <w:r w:rsidRPr="008F3D9F">
        <w:rPr>
          <w:rFonts w:ascii="Courier New" w:eastAsia="Courier New" w:hAnsi="Courier New" w:cs="Courier New"/>
          <w:color w:val="D6D6DD"/>
          <w:sz w:val="18"/>
          <w:szCs w:val="18"/>
          <w:lang w:val="fr-FR"/>
          <w:rPrChange w:id="114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5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45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5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454" w:author="Hayfa ZGAYA-BIAU" w:date="2025-06-12T18:32:00Z" w16du:dateUtc="2025-06-12T16:32:00Z">
            <w:rPr>
              <w:rFonts w:ascii="Courier New" w:eastAsia="Courier New" w:hAnsi="Courier New" w:cs="Courier New"/>
              <w:color w:val="94C1FA"/>
              <w:sz w:val="18"/>
              <w:szCs w:val="18"/>
            </w:rPr>
          </w:rPrChange>
        </w:rPr>
        <w:t>max_seq_</w:t>
      </w:r>
      <w:proofErr w:type="gramStart"/>
      <w:r w:rsidRPr="008F3D9F">
        <w:rPr>
          <w:rFonts w:ascii="Courier New" w:eastAsia="Courier New" w:hAnsi="Courier New" w:cs="Courier New"/>
          <w:color w:val="94C1FA"/>
          <w:sz w:val="18"/>
          <w:szCs w:val="18"/>
          <w:lang w:val="fr-FR"/>
          <w:rPrChange w:id="11455" w:author="Hayfa ZGAYA-BIAU" w:date="2025-06-12T18:32:00Z" w16du:dateUtc="2025-06-12T16:32:00Z">
            <w:rPr>
              <w:rFonts w:ascii="Courier New" w:eastAsia="Courier New" w:hAnsi="Courier New" w:cs="Courier New"/>
              <w:color w:val="94C1FA"/>
              <w:sz w:val="18"/>
              <w:szCs w:val="18"/>
            </w:rPr>
          </w:rPrChange>
        </w:rPr>
        <w:t>length</w:t>
      </w:r>
      <w:proofErr w:type="spellEnd"/>
      <w:r w:rsidRPr="008F3D9F">
        <w:rPr>
          <w:rFonts w:ascii="Courier New" w:eastAsia="Courier New" w:hAnsi="Courier New" w:cs="Courier New"/>
          <w:color w:val="D8DEE9"/>
          <w:sz w:val="18"/>
          <w:szCs w:val="18"/>
          <w:lang w:val="fr-FR"/>
          <w:rPrChange w:id="11456" w:author="Hayfa ZGAYA-BIAU" w:date="2025-06-12T18:32:00Z" w16du:dateUtc="2025-06-12T16:32:00Z">
            <w:rPr>
              <w:rFonts w:ascii="Courier New" w:eastAsia="Courier New" w:hAnsi="Courier New" w:cs="Courier New"/>
              <w:color w:val="D8DEE9"/>
              <w:sz w:val="18"/>
              <w:szCs w:val="18"/>
            </w:rPr>
          </w:rPrChange>
        </w:rPr>
        <w:t>:</w:t>
      </w:r>
      <w:proofErr w:type="gramEnd"/>
    </w:p>
    <w:p w14:paraId="520859E8"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45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45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45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60" w:author="Hayfa ZGAYA-BIAU" w:date="2025-06-12T18:32:00Z" w16du:dateUtc="2025-06-12T16:32:00Z">
            <w:rPr>
              <w:rFonts w:ascii="Courier New" w:eastAsia="Courier New" w:hAnsi="Courier New" w:cs="Courier New"/>
              <w:i/>
              <w:color w:val="FFFFFF"/>
              <w:sz w:val="18"/>
              <w:szCs w:val="18"/>
            </w:rPr>
          </w:rPrChange>
        </w:rPr>
        <w:t>Convert</w:t>
      </w:r>
      <w:proofErr w:type="spellEnd"/>
      <w:r w:rsidRPr="008F3D9F">
        <w:rPr>
          <w:rFonts w:ascii="Courier New" w:eastAsia="Courier New" w:hAnsi="Courier New" w:cs="Courier New"/>
          <w:i/>
          <w:color w:val="FFFFFF"/>
          <w:sz w:val="18"/>
          <w:szCs w:val="18"/>
          <w:lang w:val="fr-FR"/>
          <w:rPrChange w:id="1146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62" w:author="Hayfa ZGAYA-BIAU" w:date="2025-06-12T18:32:00Z" w16du:dateUtc="2025-06-12T16:32:00Z">
            <w:rPr>
              <w:rFonts w:ascii="Courier New" w:eastAsia="Courier New" w:hAnsi="Courier New" w:cs="Courier New"/>
              <w:i/>
              <w:color w:val="FFFFFF"/>
              <w:sz w:val="18"/>
              <w:szCs w:val="18"/>
            </w:rPr>
          </w:rPrChange>
        </w:rPr>
        <w:t>deque</w:t>
      </w:r>
      <w:proofErr w:type="spellEnd"/>
      <w:r w:rsidRPr="008F3D9F">
        <w:rPr>
          <w:rFonts w:ascii="Courier New" w:eastAsia="Courier New" w:hAnsi="Courier New" w:cs="Courier New"/>
          <w:i/>
          <w:color w:val="FFFFFF"/>
          <w:sz w:val="18"/>
          <w:szCs w:val="18"/>
          <w:lang w:val="fr-FR"/>
          <w:rPrChange w:id="11463" w:author="Hayfa ZGAYA-BIAU" w:date="2025-06-12T18:32:00Z" w16du:dateUtc="2025-06-12T16:32:00Z">
            <w:rPr>
              <w:rFonts w:ascii="Courier New" w:eastAsia="Courier New" w:hAnsi="Courier New" w:cs="Courier New"/>
              <w:i/>
              <w:color w:val="FFFFFF"/>
              <w:sz w:val="18"/>
              <w:szCs w:val="18"/>
            </w:rPr>
          </w:rPrChange>
        </w:rPr>
        <w:t xml:space="preserve"> to </w:t>
      </w:r>
      <w:proofErr w:type="spellStart"/>
      <w:r w:rsidRPr="008F3D9F">
        <w:rPr>
          <w:rFonts w:ascii="Courier New" w:eastAsia="Courier New" w:hAnsi="Courier New" w:cs="Courier New"/>
          <w:i/>
          <w:color w:val="FFFFFF"/>
          <w:sz w:val="18"/>
          <w:szCs w:val="18"/>
          <w:lang w:val="fr-FR"/>
          <w:rPrChange w:id="11464" w:author="Hayfa ZGAYA-BIAU" w:date="2025-06-12T18:32:00Z" w16du:dateUtc="2025-06-12T16:32:00Z">
            <w:rPr>
              <w:rFonts w:ascii="Courier New" w:eastAsia="Courier New" w:hAnsi="Courier New" w:cs="Courier New"/>
              <w:i/>
              <w:color w:val="FFFFFF"/>
              <w:sz w:val="18"/>
              <w:szCs w:val="18"/>
            </w:rPr>
          </w:rPrChange>
        </w:rPr>
        <w:t>numpy</w:t>
      </w:r>
      <w:proofErr w:type="spellEnd"/>
      <w:r w:rsidRPr="008F3D9F">
        <w:rPr>
          <w:rFonts w:ascii="Courier New" w:eastAsia="Courier New" w:hAnsi="Courier New" w:cs="Courier New"/>
          <w:i/>
          <w:color w:val="FFFFFF"/>
          <w:sz w:val="18"/>
          <w:szCs w:val="18"/>
          <w:lang w:val="fr-FR"/>
          <w:rPrChange w:id="1146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66" w:author="Hayfa ZGAYA-BIAU" w:date="2025-06-12T18:32:00Z" w16du:dateUtc="2025-06-12T16:32:00Z">
            <w:rPr>
              <w:rFonts w:ascii="Courier New" w:eastAsia="Courier New" w:hAnsi="Courier New" w:cs="Courier New"/>
              <w:i/>
              <w:color w:val="FFFFFF"/>
              <w:sz w:val="18"/>
              <w:szCs w:val="18"/>
            </w:rPr>
          </w:rPrChange>
        </w:rPr>
        <w:t>array</w:t>
      </w:r>
      <w:proofErr w:type="spellEnd"/>
    </w:p>
    <w:p w14:paraId="256E09D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46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46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469" w:author="Hayfa ZGAYA-BIAU" w:date="2025-06-12T18:32:00Z" w16du:dateUtc="2025-06-12T16:32:00Z">
            <w:rPr>
              <w:rFonts w:ascii="Courier New" w:eastAsia="Courier New" w:hAnsi="Courier New" w:cs="Courier New"/>
              <w:color w:val="94C1FA"/>
              <w:sz w:val="18"/>
              <w:szCs w:val="18"/>
            </w:rPr>
          </w:rPrChange>
        </w:rPr>
        <w:t>sequence</w:t>
      </w:r>
      <w:proofErr w:type="gramEnd"/>
      <w:r w:rsidRPr="008F3D9F">
        <w:rPr>
          <w:rFonts w:ascii="Courier New" w:eastAsia="Courier New" w:hAnsi="Courier New" w:cs="Courier New"/>
          <w:color w:val="94C1FA"/>
          <w:sz w:val="18"/>
          <w:szCs w:val="18"/>
          <w:lang w:val="fr-FR"/>
          <w:rPrChange w:id="11470" w:author="Hayfa ZGAYA-BIAU" w:date="2025-06-12T18:32:00Z" w16du:dateUtc="2025-06-12T16:32:00Z">
            <w:rPr>
              <w:rFonts w:ascii="Courier New" w:eastAsia="Courier New" w:hAnsi="Courier New" w:cs="Courier New"/>
              <w:color w:val="94C1FA"/>
              <w:sz w:val="18"/>
              <w:szCs w:val="18"/>
            </w:rPr>
          </w:rPrChange>
        </w:rPr>
        <w:t>_array</w:t>
      </w:r>
      <w:proofErr w:type="spellEnd"/>
      <w:r w:rsidRPr="008F3D9F">
        <w:rPr>
          <w:rFonts w:ascii="Courier New" w:eastAsia="Courier New" w:hAnsi="Courier New" w:cs="Courier New"/>
          <w:color w:val="D8DEE9"/>
          <w:sz w:val="18"/>
          <w:szCs w:val="18"/>
          <w:lang w:val="fr-FR"/>
          <w:rPrChange w:id="114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4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47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474" w:author="Hayfa ZGAYA-BIAU" w:date="2025-06-12T18:32:00Z" w16du:dateUtc="2025-06-12T16:32:00Z">
            <w:rPr>
              <w:rFonts w:ascii="Courier New" w:eastAsia="Courier New" w:hAnsi="Courier New" w:cs="Courier New"/>
              <w:color w:val="D1D1D1"/>
              <w:sz w:val="18"/>
              <w:szCs w:val="18"/>
            </w:rPr>
          </w:rPrChange>
        </w:rPr>
        <w:t>np</w:t>
      </w:r>
      <w:r w:rsidRPr="008F3D9F">
        <w:rPr>
          <w:rFonts w:ascii="Courier New" w:eastAsia="Courier New" w:hAnsi="Courier New" w:cs="Courier New"/>
          <w:color w:val="D6D6DD"/>
          <w:sz w:val="18"/>
          <w:szCs w:val="18"/>
          <w:lang w:val="fr-FR"/>
          <w:rPrChange w:id="114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476" w:author="Hayfa ZGAYA-BIAU" w:date="2025-06-12T18:32:00Z" w16du:dateUtc="2025-06-12T16:32:00Z">
            <w:rPr>
              <w:rFonts w:ascii="Courier New" w:eastAsia="Courier New" w:hAnsi="Courier New" w:cs="Courier New"/>
              <w:color w:val="EBC88D"/>
              <w:sz w:val="18"/>
              <w:szCs w:val="18"/>
            </w:rPr>
          </w:rPrChange>
        </w:rPr>
        <w:t>array</w:t>
      </w:r>
      <w:proofErr w:type="spellEnd"/>
      <w:proofErr w:type="gramEnd"/>
      <w:r w:rsidRPr="008F3D9F">
        <w:rPr>
          <w:rFonts w:ascii="Courier New" w:eastAsia="Courier New" w:hAnsi="Courier New" w:cs="Courier New"/>
          <w:color w:val="D6D6DD"/>
          <w:sz w:val="18"/>
          <w:szCs w:val="18"/>
          <w:lang w:val="fr-FR"/>
          <w:rPrChange w:id="11477"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478" w:author="Hayfa ZGAYA-BIAU" w:date="2025-06-12T18:32:00Z" w16du:dateUtc="2025-06-12T16:32:00Z">
            <w:rPr>
              <w:rFonts w:ascii="Courier New" w:eastAsia="Courier New" w:hAnsi="Courier New" w:cs="Courier New"/>
              <w:color w:val="94C1FA"/>
              <w:sz w:val="18"/>
              <w:szCs w:val="18"/>
            </w:rPr>
          </w:rPrChange>
        </w:rPr>
        <w:t>frame_buffer</w:t>
      </w:r>
      <w:proofErr w:type="spellEnd"/>
      <w:r w:rsidRPr="008F3D9F">
        <w:rPr>
          <w:rFonts w:ascii="Courier New" w:eastAsia="Courier New" w:hAnsi="Courier New" w:cs="Courier New"/>
          <w:color w:val="D6D6DD"/>
          <w:sz w:val="18"/>
          <w:szCs w:val="18"/>
          <w:lang w:val="fr-FR"/>
          <w:rPrChange w:id="11479" w:author="Hayfa ZGAYA-BIAU" w:date="2025-06-12T18:32:00Z" w16du:dateUtc="2025-06-12T16:32:00Z">
            <w:rPr>
              <w:rFonts w:ascii="Courier New" w:eastAsia="Courier New" w:hAnsi="Courier New" w:cs="Courier New"/>
              <w:color w:val="D6D6DD"/>
              <w:sz w:val="18"/>
              <w:szCs w:val="18"/>
            </w:rPr>
          </w:rPrChange>
        </w:rPr>
        <w:t>)</w:t>
      </w:r>
    </w:p>
    <w:p w14:paraId="097BB6C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48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48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482" w:author="Hayfa ZGAYA-BIAU" w:date="2025-06-12T18:32:00Z" w16du:dateUtc="2025-06-12T16:32:00Z">
            <w:rPr>
              <w:rFonts w:ascii="Courier New" w:eastAsia="Courier New" w:hAnsi="Courier New" w:cs="Courier New"/>
              <w:color w:val="94C1FA"/>
              <w:sz w:val="18"/>
              <w:szCs w:val="18"/>
            </w:rPr>
          </w:rPrChange>
        </w:rPr>
        <w:t>input_queue</w:t>
      </w:r>
      <w:r w:rsidRPr="008F3D9F">
        <w:rPr>
          <w:rFonts w:ascii="Courier New" w:eastAsia="Courier New" w:hAnsi="Courier New" w:cs="Courier New"/>
          <w:color w:val="D6D6DD"/>
          <w:sz w:val="18"/>
          <w:szCs w:val="18"/>
          <w:lang w:val="fr-FR"/>
          <w:rPrChange w:id="114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484" w:author="Hayfa ZGAYA-BIAU" w:date="2025-06-12T18:32:00Z" w16du:dateUtc="2025-06-12T16:32:00Z">
            <w:rPr>
              <w:rFonts w:ascii="Courier New" w:eastAsia="Courier New" w:hAnsi="Courier New" w:cs="Courier New"/>
              <w:color w:val="EBC88D"/>
              <w:sz w:val="18"/>
              <w:szCs w:val="18"/>
            </w:rPr>
          </w:rPrChange>
        </w:rPr>
        <w:t>put</w:t>
      </w:r>
      <w:proofErr w:type="spellEnd"/>
      <w:r w:rsidRPr="008F3D9F">
        <w:rPr>
          <w:rFonts w:ascii="Courier New" w:eastAsia="Courier New" w:hAnsi="Courier New" w:cs="Courier New"/>
          <w:color w:val="D6D6DD"/>
          <w:sz w:val="18"/>
          <w:szCs w:val="18"/>
          <w:lang w:val="fr-FR"/>
          <w:rPrChange w:id="114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94C1FA"/>
          <w:sz w:val="18"/>
          <w:szCs w:val="18"/>
          <w:lang w:val="fr-FR"/>
          <w:rPrChange w:id="11486" w:author="Hayfa ZGAYA-BIAU" w:date="2025-06-12T18:32:00Z" w16du:dateUtc="2025-06-12T16:32:00Z">
            <w:rPr>
              <w:rFonts w:ascii="Courier New" w:eastAsia="Courier New" w:hAnsi="Courier New" w:cs="Courier New"/>
              <w:color w:val="94C1FA"/>
              <w:sz w:val="18"/>
              <w:szCs w:val="18"/>
            </w:rPr>
          </w:rPrChange>
        </w:rPr>
        <w:t>sequence_array</w:t>
      </w:r>
      <w:proofErr w:type="spellEnd"/>
      <w:r w:rsidRPr="008F3D9F">
        <w:rPr>
          <w:rFonts w:ascii="Courier New" w:eastAsia="Courier New" w:hAnsi="Courier New" w:cs="Courier New"/>
          <w:color w:val="D6D6DD"/>
          <w:sz w:val="18"/>
          <w:szCs w:val="18"/>
          <w:lang w:val="fr-FR"/>
          <w:rPrChange w:id="11487" w:author="Hayfa ZGAYA-BIAU" w:date="2025-06-12T18:32:00Z" w16du:dateUtc="2025-06-12T16:32:00Z">
            <w:rPr>
              <w:rFonts w:ascii="Courier New" w:eastAsia="Courier New" w:hAnsi="Courier New" w:cs="Courier New"/>
              <w:color w:val="D6D6DD"/>
              <w:sz w:val="18"/>
              <w:szCs w:val="18"/>
            </w:rPr>
          </w:rPrChange>
        </w:rPr>
        <w:t>)</w:t>
      </w:r>
    </w:p>
    <w:p w14:paraId="6A1EA815"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488" w:author="Hayfa ZGAYA-BIAU" w:date="2025-06-12T18:32:00Z" w16du:dateUtc="2025-06-12T16:32:00Z">
            <w:rPr>
              <w:rFonts w:ascii="Courier New" w:eastAsia="Courier New" w:hAnsi="Courier New" w:cs="Courier New"/>
              <w:color w:val="D8DEE9"/>
              <w:sz w:val="18"/>
              <w:szCs w:val="18"/>
            </w:rPr>
          </w:rPrChange>
        </w:rPr>
      </w:pPr>
    </w:p>
    <w:p w14:paraId="352320A5"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48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4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491" w:author="Hayfa ZGAYA-BIAU" w:date="2025-06-12T18:32:00Z" w16du:dateUtc="2025-06-12T16:32:00Z">
            <w:rPr>
              <w:rFonts w:ascii="Courier New" w:eastAsia="Courier New" w:hAnsi="Courier New" w:cs="Courier New"/>
              <w:i/>
              <w:color w:val="FFFFFF"/>
              <w:sz w:val="18"/>
              <w:szCs w:val="18"/>
            </w:rPr>
          </w:rPrChange>
        </w:rPr>
        <w:t xml:space="preserve"># Check if </w:t>
      </w:r>
      <w:proofErr w:type="spellStart"/>
      <w:r w:rsidRPr="008F3D9F">
        <w:rPr>
          <w:rFonts w:ascii="Courier New" w:eastAsia="Courier New" w:hAnsi="Courier New" w:cs="Courier New"/>
          <w:i/>
          <w:color w:val="FFFFFF"/>
          <w:sz w:val="18"/>
          <w:szCs w:val="18"/>
          <w:lang w:val="fr-FR"/>
          <w:rPrChange w:id="11492" w:author="Hayfa ZGAYA-BIAU" w:date="2025-06-12T18:32:00Z" w16du:dateUtc="2025-06-12T16:32:00Z">
            <w:rPr>
              <w:rFonts w:ascii="Courier New" w:eastAsia="Courier New" w:hAnsi="Courier New" w:cs="Courier New"/>
              <w:i/>
              <w:color w:val="FFFFFF"/>
              <w:sz w:val="18"/>
              <w:szCs w:val="18"/>
            </w:rPr>
          </w:rPrChange>
        </w:rPr>
        <w:t>there's</w:t>
      </w:r>
      <w:proofErr w:type="spellEnd"/>
      <w:r w:rsidRPr="008F3D9F">
        <w:rPr>
          <w:rFonts w:ascii="Courier New" w:eastAsia="Courier New" w:hAnsi="Courier New" w:cs="Courier New"/>
          <w:i/>
          <w:color w:val="FFFFFF"/>
          <w:sz w:val="18"/>
          <w:szCs w:val="18"/>
          <w:lang w:val="fr-FR"/>
          <w:rPrChange w:id="11493" w:author="Hayfa ZGAYA-BIAU" w:date="2025-06-12T18:32:00Z" w16du:dateUtc="2025-06-12T16:32:00Z">
            <w:rPr>
              <w:rFonts w:ascii="Courier New" w:eastAsia="Courier New" w:hAnsi="Courier New" w:cs="Courier New"/>
              <w:i/>
              <w:color w:val="FFFFFF"/>
              <w:sz w:val="18"/>
              <w:szCs w:val="18"/>
            </w:rPr>
          </w:rPrChange>
        </w:rPr>
        <w:t xml:space="preserve"> a new </w:t>
      </w:r>
      <w:proofErr w:type="spellStart"/>
      <w:r w:rsidRPr="008F3D9F">
        <w:rPr>
          <w:rFonts w:ascii="Courier New" w:eastAsia="Courier New" w:hAnsi="Courier New" w:cs="Courier New"/>
          <w:i/>
          <w:color w:val="FFFFFF"/>
          <w:sz w:val="18"/>
          <w:szCs w:val="18"/>
          <w:lang w:val="fr-FR"/>
          <w:rPrChange w:id="11494"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49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496" w:author="Hayfa ZGAYA-BIAU" w:date="2025-06-12T18:32:00Z" w16du:dateUtc="2025-06-12T16:32:00Z">
            <w:rPr>
              <w:rFonts w:ascii="Courier New" w:eastAsia="Courier New" w:hAnsi="Courier New" w:cs="Courier New"/>
              <w:i/>
              <w:color w:val="FFFFFF"/>
              <w:sz w:val="18"/>
              <w:szCs w:val="18"/>
            </w:rPr>
          </w:rPrChange>
        </w:rPr>
        <w:t>result</w:t>
      </w:r>
      <w:proofErr w:type="spellEnd"/>
    </w:p>
    <w:p w14:paraId="1FA82CD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497"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49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499" w:author="Hayfa ZGAYA-BIAU" w:date="2025-06-12T18:32:00Z" w16du:dateUtc="2025-06-12T16:32:00Z">
            <w:rPr>
              <w:rFonts w:ascii="Courier New" w:eastAsia="Courier New" w:hAnsi="Courier New" w:cs="Courier New"/>
              <w:i/>
              <w:color w:val="83D6C5"/>
              <w:sz w:val="18"/>
              <w:szCs w:val="18"/>
            </w:rPr>
          </w:rPrChange>
        </w:rPr>
        <w:t>try</w:t>
      </w:r>
      <w:proofErr w:type="spellEnd"/>
      <w:r w:rsidRPr="008F3D9F">
        <w:rPr>
          <w:rFonts w:ascii="Courier New" w:eastAsia="Courier New" w:hAnsi="Courier New" w:cs="Courier New"/>
          <w:color w:val="D8DEE9"/>
          <w:sz w:val="18"/>
          <w:szCs w:val="18"/>
          <w:lang w:val="fr-FR"/>
          <w:rPrChange w:id="11500" w:author="Hayfa ZGAYA-BIAU" w:date="2025-06-12T18:32:00Z" w16du:dateUtc="2025-06-12T16:32:00Z">
            <w:rPr>
              <w:rFonts w:ascii="Courier New" w:eastAsia="Courier New" w:hAnsi="Courier New" w:cs="Courier New"/>
              <w:color w:val="D8DEE9"/>
              <w:sz w:val="18"/>
              <w:szCs w:val="18"/>
            </w:rPr>
          </w:rPrChange>
        </w:rPr>
        <w:t>:</w:t>
      </w:r>
      <w:proofErr w:type="gramEnd"/>
    </w:p>
    <w:p w14:paraId="11CBFD5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501"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50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503" w:author="Hayfa ZGAYA-BIAU" w:date="2025-06-12T18:32:00Z" w16du:dateUtc="2025-06-12T16:32:00Z">
            <w:rPr>
              <w:rFonts w:ascii="Courier New" w:eastAsia="Courier New" w:hAnsi="Courier New" w:cs="Courier New"/>
              <w:i/>
              <w:color w:val="83D6C5"/>
              <w:sz w:val="18"/>
              <w:szCs w:val="18"/>
            </w:rPr>
          </w:rPrChange>
        </w:rPr>
        <w:t>while</w:t>
      </w:r>
      <w:proofErr w:type="spellEnd"/>
      <w:proofErr w:type="gramEnd"/>
      <w:r w:rsidRPr="008F3D9F">
        <w:rPr>
          <w:rFonts w:ascii="Courier New" w:eastAsia="Courier New" w:hAnsi="Courier New" w:cs="Courier New"/>
          <w:color w:val="D8DEE9"/>
          <w:sz w:val="18"/>
          <w:szCs w:val="18"/>
          <w:lang w:val="fr-FR"/>
          <w:rPrChange w:id="1150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1505"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8DEE9"/>
          <w:sz w:val="18"/>
          <w:szCs w:val="18"/>
          <w:lang w:val="fr-FR"/>
          <w:rPrChange w:id="11506" w:author="Hayfa ZGAYA-BIAU" w:date="2025-06-12T18:32:00Z" w16du:dateUtc="2025-06-12T16:32:00Z">
            <w:rPr>
              <w:rFonts w:ascii="Courier New" w:eastAsia="Courier New" w:hAnsi="Courier New" w:cs="Courier New"/>
              <w:color w:val="D8DEE9"/>
              <w:sz w:val="18"/>
              <w:szCs w:val="18"/>
            </w:rPr>
          </w:rPrChange>
        </w:rPr>
        <w:t>:</w:t>
      </w:r>
      <w:proofErr w:type="gramEnd"/>
    </w:p>
    <w:p w14:paraId="59C3651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50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50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509" w:author="Hayfa ZGAYA-BIAU" w:date="2025-06-12T18:32:00Z" w16du:dateUtc="2025-06-12T16:32:00Z">
            <w:rPr>
              <w:rFonts w:ascii="Courier New" w:eastAsia="Courier New" w:hAnsi="Courier New" w:cs="Courier New"/>
              <w:color w:val="94C1FA"/>
              <w:sz w:val="18"/>
              <w:szCs w:val="18"/>
            </w:rPr>
          </w:rPrChange>
        </w:rPr>
        <w:t>class</w:t>
      </w:r>
      <w:proofErr w:type="gramEnd"/>
      <w:r w:rsidRPr="008F3D9F">
        <w:rPr>
          <w:rFonts w:ascii="Courier New" w:eastAsia="Courier New" w:hAnsi="Courier New" w:cs="Courier New"/>
          <w:color w:val="94C1FA"/>
          <w:sz w:val="18"/>
          <w:szCs w:val="18"/>
          <w:lang w:val="fr-FR"/>
          <w:rPrChange w:id="11510" w:author="Hayfa ZGAYA-BIAU" w:date="2025-06-12T18:32:00Z" w16du:dateUtc="2025-06-12T16:32:00Z">
            <w:rPr>
              <w:rFonts w:ascii="Courier New" w:eastAsia="Courier New" w:hAnsi="Courier New" w:cs="Courier New"/>
              <w:color w:val="94C1FA"/>
              <w:sz w:val="18"/>
              <w:szCs w:val="18"/>
            </w:rPr>
          </w:rPrChange>
        </w:rPr>
        <w:t>_idx</w:t>
      </w:r>
      <w:proofErr w:type="spellEnd"/>
      <w:r w:rsidRPr="008F3D9F">
        <w:rPr>
          <w:rFonts w:ascii="Courier New" w:eastAsia="Courier New" w:hAnsi="Courier New" w:cs="Courier New"/>
          <w:color w:val="D6D6DD"/>
          <w:sz w:val="18"/>
          <w:szCs w:val="18"/>
          <w:lang w:val="fr-FR"/>
          <w:rPrChange w:id="1151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513" w:author="Hayfa ZGAYA-BIAU" w:date="2025-06-12T18:32:00Z" w16du:dateUtc="2025-06-12T16:32:00Z">
            <w:rPr>
              <w:rFonts w:ascii="Courier New" w:eastAsia="Courier New" w:hAnsi="Courier New" w:cs="Courier New"/>
              <w:color w:val="94C1FA"/>
              <w:sz w:val="18"/>
              <w:szCs w:val="18"/>
            </w:rPr>
          </w:rPrChange>
        </w:rPr>
        <w:t>confidence</w:t>
      </w:r>
      <w:r w:rsidRPr="008F3D9F">
        <w:rPr>
          <w:rFonts w:ascii="Courier New" w:eastAsia="Courier New" w:hAnsi="Courier New" w:cs="Courier New"/>
          <w:color w:val="D8DEE9"/>
          <w:sz w:val="18"/>
          <w:szCs w:val="18"/>
          <w:lang w:val="fr-FR"/>
          <w:rPrChange w:id="1151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5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1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517" w:author="Hayfa ZGAYA-BIAU" w:date="2025-06-12T18:32:00Z" w16du:dateUtc="2025-06-12T16:32:00Z">
            <w:rPr>
              <w:rFonts w:ascii="Courier New" w:eastAsia="Courier New" w:hAnsi="Courier New" w:cs="Courier New"/>
              <w:color w:val="94C1FA"/>
              <w:sz w:val="18"/>
              <w:szCs w:val="18"/>
            </w:rPr>
          </w:rPrChange>
        </w:rPr>
        <w:t>output_queue</w:t>
      </w:r>
      <w:r w:rsidRPr="008F3D9F">
        <w:rPr>
          <w:rFonts w:ascii="Courier New" w:eastAsia="Courier New" w:hAnsi="Courier New" w:cs="Courier New"/>
          <w:color w:val="D6D6DD"/>
          <w:sz w:val="18"/>
          <w:szCs w:val="18"/>
          <w:lang w:val="fr-FR"/>
          <w:rPrChange w:id="1151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519" w:author="Hayfa ZGAYA-BIAU" w:date="2025-06-12T18:32:00Z" w16du:dateUtc="2025-06-12T16:32:00Z">
            <w:rPr>
              <w:rFonts w:ascii="Courier New" w:eastAsia="Courier New" w:hAnsi="Courier New" w:cs="Courier New"/>
              <w:color w:val="EBC88D"/>
              <w:sz w:val="18"/>
              <w:szCs w:val="18"/>
            </w:rPr>
          </w:rPrChange>
        </w:rPr>
        <w:t>get_</w:t>
      </w:r>
      <w:proofErr w:type="gramStart"/>
      <w:r w:rsidRPr="008F3D9F">
        <w:rPr>
          <w:rFonts w:ascii="Courier New" w:eastAsia="Courier New" w:hAnsi="Courier New" w:cs="Courier New"/>
          <w:color w:val="EBC88D"/>
          <w:sz w:val="18"/>
          <w:szCs w:val="18"/>
          <w:lang w:val="fr-FR"/>
          <w:rPrChange w:id="11520" w:author="Hayfa ZGAYA-BIAU" w:date="2025-06-12T18:32:00Z" w16du:dateUtc="2025-06-12T16:32:00Z">
            <w:rPr>
              <w:rFonts w:ascii="Courier New" w:eastAsia="Courier New" w:hAnsi="Courier New" w:cs="Courier New"/>
              <w:color w:val="EBC88D"/>
              <w:sz w:val="18"/>
              <w:szCs w:val="18"/>
            </w:rPr>
          </w:rPrChange>
        </w:rPr>
        <w:t>nowait</w:t>
      </w:r>
      <w:proofErr w:type="spellEnd"/>
      <w:r w:rsidRPr="008F3D9F">
        <w:rPr>
          <w:rFonts w:ascii="Courier New" w:eastAsia="Courier New" w:hAnsi="Courier New" w:cs="Courier New"/>
          <w:color w:val="D6D6DD"/>
          <w:sz w:val="18"/>
          <w:szCs w:val="18"/>
          <w:lang w:val="fr-FR"/>
          <w:rPrChange w:id="1152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1522" w:author="Hayfa ZGAYA-BIAU" w:date="2025-06-12T18:32:00Z" w16du:dateUtc="2025-06-12T16:32:00Z">
            <w:rPr>
              <w:rFonts w:ascii="Courier New" w:eastAsia="Courier New" w:hAnsi="Courier New" w:cs="Courier New"/>
              <w:color w:val="D6D6DD"/>
              <w:sz w:val="18"/>
              <w:szCs w:val="18"/>
            </w:rPr>
          </w:rPrChange>
        </w:rPr>
        <w:t>)</w:t>
      </w:r>
    </w:p>
    <w:p w14:paraId="38095BA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52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52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525" w:author="Hayfa ZGAYA-BIAU" w:date="2025-06-12T18:32:00Z" w16du:dateUtc="2025-06-12T16:32:00Z">
            <w:rPr>
              <w:rFonts w:ascii="Courier New" w:eastAsia="Courier New" w:hAnsi="Courier New" w:cs="Courier New"/>
              <w:color w:val="94C1FA"/>
              <w:sz w:val="18"/>
              <w:szCs w:val="18"/>
            </w:rPr>
          </w:rPrChange>
        </w:rPr>
        <w:t>movement</w:t>
      </w:r>
      <w:proofErr w:type="spellEnd"/>
      <w:proofErr w:type="gramEnd"/>
      <w:r w:rsidRPr="008F3D9F">
        <w:rPr>
          <w:rFonts w:ascii="Courier New" w:eastAsia="Courier New" w:hAnsi="Courier New" w:cs="Courier New"/>
          <w:color w:val="D8DEE9"/>
          <w:sz w:val="18"/>
          <w:szCs w:val="18"/>
          <w:lang w:val="fr-FR"/>
          <w:rPrChange w:id="1152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5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28"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529" w:author="Hayfa ZGAYA-BIAU" w:date="2025-06-12T18:32:00Z" w16du:dateUtc="2025-06-12T16:32:00Z">
            <w:rPr>
              <w:rFonts w:ascii="Courier New" w:eastAsia="Courier New" w:hAnsi="Courier New" w:cs="Courier New"/>
              <w:color w:val="94C1FA"/>
              <w:sz w:val="18"/>
              <w:szCs w:val="18"/>
            </w:rPr>
          </w:rPrChange>
        </w:rPr>
        <w:t>index_to_text</w:t>
      </w:r>
      <w:r w:rsidRPr="008F3D9F">
        <w:rPr>
          <w:rFonts w:ascii="Courier New" w:eastAsia="Courier New" w:hAnsi="Courier New" w:cs="Courier New"/>
          <w:color w:val="D6D6DD"/>
          <w:sz w:val="18"/>
          <w:szCs w:val="18"/>
          <w:lang w:val="fr-FR"/>
          <w:rPrChange w:id="1153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531" w:author="Hayfa ZGAYA-BIAU" w:date="2025-06-12T18:32:00Z" w16du:dateUtc="2025-06-12T16:32:00Z">
            <w:rPr>
              <w:rFonts w:ascii="Courier New" w:eastAsia="Courier New" w:hAnsi="Courier New" w:cs="Courier New"/>
              <w:color w:val="EBC88D"/>
              <w:sz w:val="18"/>
              <w:szCs w:val="18"/>
            </w:rPr>
          </w:rPrChange>
        </w:rPr>
        <w:t>get</w:t>
      </w:r>
      <w:proofErr w:type="spellEnd"/>
      <w:r w:rsidRPr="008F3D9F">
        <w:rPr>
          <w:rFonts w:ascii="Courier New" w:eastAsia="Courier New" w:hAnsi="Courier New" w:cs="Courier New"/>
          <w:color w:val="D6D6DD"/>
          <w:sz w:val="18"/>
          <w:szCs w:val="18"/>
          <w:lang w:val="fr-FR"/>
          <w:rPrChange w:id="1153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94C1FA"/>
          <w:sz w:val="18"/>
          <w:szCs w:val="18"/>
          <w:lang w:val="fr-FR"/>
          <w:rPrChange w:id="11533" w:author="Hayfa ZGAYA-BIAU" w:date="2025-06-12T18:32:00Z" w16du:dateUtc="2025-06-12T16:32:00Z">
            <w:rPr>
              <w:rFonts w:ascii="Courier New" w:eastAsia="Courier New" w:hAnsi="Courier New" w:cs="Courier New"/>
              <w:color w:val="94C1FA"/>
              <w:sz w:val="18"/>
              <w:szCs w:val="18"/>
            </w:rPr>
          </w:rPrChange>
        </w:rPr>
        <w:t>class_idx</w:t>
      </w:r>
      <w:proofErr w:type="spellEnd"/>
      <w:r w:rsidRPr="008F3D9F">
        <w:rPr>
          <w:rFonts w:ascii="Courier New" w:eastAsia="Courier New" w:hAnsi="Courier New" w:cs="Courier New"/>
          <w:color w:val="D6D6DD"/>
          <w:sz w:val="18"/>
          <w:szCs w:val="18"/>
          <w:lang w:val="fr-FR"/>
          <w:rPrChange w:id="1153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3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53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537" w:author="Hayfa ZGAYA-BIAU" w:date="2025-06-12T18:32:00Z" w16du:dateUtc="2025-06-12T16:32:00Z">
            <w:rPr>
              <w:rFonts w:ascii="Courier New" w:eastAsia="Courier New" w:hAnsi="Courier New" w:cs="Courier New"/>
              <w:color w:val="E394DC"/>
              <w:sz w:val="18"/>
              <w:szCs w:val="18"/>
            </w:rPr>
          </w:rPrChange>
        </w:rPr>
        <w:t>Unknown</w:t>
      </w:r>
      <w:proofErr w:type="spellEnd"/>
      <w:r w:rsidRPr="008F3D9F">
        <w:rPr>
          <w:rFonts w:ascii="Courier New" w:eastAsia="Courier New" w:hAnsi="Courier New" w:cs="Courier New"/>
          <w:color w:val="E394DC"/>
          <w:sz w:val="18"/>
          <w:szCs w:val="18"/>
          <w:lang w:val="fr-FR"/>
          <w:rPrChange w:id="1153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539" w:author="Hayfa ZGAYA-BIAU" w:date="2025-06-12T18:32:00Z" w16du:dateUtc="2025-06-12T16:32:00Z">
            <w:rPr>
              <w:rFonts w:ascii="Courier New" w:eastAsia="Courier New" w:hAnsi="Courier New" w:cs="Courier New"/>
              <w:color w:val="D6D6DD"/>
              <w:sz w:val="18"/>
              <w:szCs w:val="18"/>
            </w:rPr>
          </w:rPrChange>
        </w:rPr>
        <w:t>)</w:t>
      </w:r>
    </w:p>
    <w:p w14:paraId="5A0DCFA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54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154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542" w:author="Hayfa ZGAYA-BIAU" w:date="2025-06-12T18:32:00Z" w16du:dateUtc="2025-06-12T16:32:00Z">
            <w:rPr>
              <w:rFonts w:ascii="Courier New" w:eastAsia="Courier New" w:hAnsi="Courier New" w:cs="Courier New"/>
              <w:color w:val="94C1FA"/>
              <w:sz w:val="18"/>
              <w:szCs w:val="18"/>
            </w:rPr>
          </w:rPrChange>
        </w:rPr>
        <w:t>latest</w:t>
      </w:r>
      <w:proofErr w:type="gramEnd"/>
      <w:r w:rsidRPr="008F3D9F">
        <w:rPr>
          <w:rFonts w:ascii="Courier New" w:eastAsia="Courier New" w:hAnsi="Courier New" w:cs="Courier New"/>
          <w:color w:val="94C1FA"/>
          <w:sz w:val="18"/>
          <w:szCs w:val="18"/>
          <w:lang w:val="fr-FR"/>
          <w:rPrChange w:id="11543" w:author="Hayfa ZGAYA-BIAU" w:date="2025-06-12T18:32:00Z" w16du:dateUtc="2025-06-12T16:32:00Z">
            <w:rPr>
              <w:rFonts w:ascii="Courier New" w:eastAsia="Courier New" w:hAnsi="Courier New" w:cs="Courier New"/>
              <w:color w:val="94C1FA"/>
              <w:sz w:val="18"/>
              <w:szCs w:val="18"/>
            </w:rPr>
          </w:rPrChange>
        </w:rPr>
        <w:t>_prediction</w:t>
      </w:r>
      <w:proofErr w:type="spellEnd"/>
      <w:r w:rsidRPr="008F3D9F">
        <w:rPr>
          <w:rFonts w:ascii="Courier New" w:eastAsia="Courier New" w:hAnsi="Courier New" w:cs="Courier New"/>
          <w:color w:val="D8DEE9"/>
          <w:sz w:val="18"/>
          <w:szCs w:val="18"/>
          <w:lang w:val="fr-FR"/>
          <w:rPrChange w:id="1154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5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4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11547"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1154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F8C762"/>
          <w:sz w:val="18"/>
          <w:szCs w:val="18"/>
          <w:lang w:val="fr-FR"/>
          <w:rPrChange w:id="11549"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11550" w:author="Hayfa ZGAYA-BIAU" w:date="2025-06-12T18:32:00Z" w16du:dateUtc="2025-06-12T16:32:00Z">
            <w:rPr>
              <w:rFonts w:ascii="Courier New" w:eastAsia="Courier New" w:hAnsi="Courier New" w:cs="Courier New"/>
              <w:color w:val="94C1FA"/>
              <w:sz w:val="18"/>
              <w:szCs w:val="18"/>
            </w:rPr>
          </w:rPrChange>
        </w:rPr>
        <w:t>movement</w:t>
      </w:r>
      <w:proofErr w:type="spellEnd"/>
      <w:r w:rsidRPr="008F3D9F">
        <w:rPr>
          <w:rFonts w:ascii="Courier New" w:eastAsia="Courier New" w:hAnsi="Courier New" w:cs="Courier New"/>
          <w:color w:val="F8C762"/>
          <w:sz w:val="18"/>
          <w:szCs w:val="18"/>
          <w:lang w:val="fr-FR"/>
          <w:rPrChange w:id="11551"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11552"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11553"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94C1FA"/>
          <w:sz w:val="18"/>
          <w:szCs w:val="18"/>
          <w:lang w:val="fr-FR"/>
          <w:rPrChange w:id="11554" w:author="Hayfa ZGAYA-BIAU" w:date="2025-06-12T18:32:00Z" w16du:dateUtc="2025-06-12T16:32:00Z">
            <w:rPr>
              <w:rFonts w:ascii="Courier New" w:eastAsia="Courier New" w:hAnsi="Courier New" w:cs="Courier New"/>
              <w:color w:val="94C1FA"/>
              <w:sz w:val="18"/>
              <w:szCs w:val="18"/>
            </w:rPr>
          </w:rPrChange>
        </w:rPr>
        <w:t>confidence</w:t>
      </w:r>
      <w:r w:rsidRPr="008F3D9F">
        <w:rPr>
          <w:rFonts w:ascii="Courier New" w:eastAsia="Courier New" w:hAnsi="Courier New" w:cs="Courier New"/>
          <w:color w:val="D6D6DD"/>
          <w:sz w:val="18"/>
          <w:szCs w:val="18"/>
          <w:lang w:val="fr-FR"/>
          <w:rPrChange w:id="1155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EBC88D"/>
          <w:sz w:val="18"/>
          <w:szCs w:val="18"/>
          <w:lang w:val="fr-FR"/>
          <w:rPrChange w:id="11556" w:author="Hayfa ZGAYA-BIAU" w:date="2025-06-12T18:32:00Z" w16du:dateUtc="2025-06-12T16:32:00Z">
            <w:rPr>
              <w:rFonts w:ascii="Courier New" w:eastAsia="Courier New" w:hAnsi="Courier New" w:cs="Courier New"/>
              <w:color w:val="EBC88D"/>
              <w:sz w:val="18"/>
              <w:szCs w:val="18"/>
            </w:rPr>
          </w:rPrChange>
        </w:rPr>
        <w:t>100</w:t>
      </w:r>
      <w:r w:rsidRPr="008F3D9F">
        <w:rPr>
          <w:rFonts w:ascii="Courier New" w:eastAsia="Courier New" w:hAnsi="Courier New" w:cs="Courier New"/>
          <w:color w:val="82D2CE"/>
          <w:sz w:val="18"/>
          <w:szCs w:val="18"/>
          <w:lang w:val="fr-FR"/>
          <w:rPrChange w:id="11557" w:author="Hayfa ZGAYA-BIAU" w:date="2025-06-12T18:32:00Z" w16du:dateUtc="2025-06-12T16:32:00Z">
            <w:rPr>
              <w:rFonts w:ascii="Courier New" w:eastAsia="Courier New" w:hAnsi="Courier New" w:cs="Courier New"/>
              <w:color w:val="82D2CE"/>
              <w:sz w:val="18"/>
              <w:szCs w:val="18"/>
            </w:rPr>
          </w:rPrChange>
        </w:rPr>
        <w:t>:.</w:t>
      </w:r>
      <w:proofErr w:type="gramEnd"/>
      <w:r w:rsidRPr="008F3D9F">
        <w:rPr>
          <w:rFonts w:ascii="Courier New" w:eastAsia="Courier New" w:hAnsi="Courier New" w:cs="Courier New"/>
          <w:color w:val="82D2CE"/>
          <w:sz w:val="18"/>
          <w:szCs w:val="18"/>
          <w:lang w:val="fr-FR"/>
          <w:rPrChange w:id="11558" w:author="Hayfa ZGAYA-BIAU" w:date="2025-06-12T18:32:00Z" w16du:dateUtc="2025-06-12T16:32:00Z">
            <w:rPr>
              <w:rFonts w:ascii="Courier New" w:eastAsia="Courier New" w:hAnsi="Courier New" w:cs="Courier New"/>
              <w:color w:val="82D2CE"/>
              <w:sz w:val="18"/>
              <w:szCs w:val="18"/>
            </w:rPr>
          </w:rPrChange>
        </w:rPr>
        <w:t>2</w:t>
      </w:r>
      <w:proofErr w:type="gramStart"/>
      <w:r w:rsidRPr="008F3D9F">
        <w:rPr>
          <w:rFonts w:ascii="Courier New" w:eastAsia="Courier New" w:hAnsi="Courier New" w:cs="Courier New"/>
          <w:color w:val="82D2CE"/>
          <w:sz w:val="18"/>
          <w:szCs w:val="18"/>
          <w:lang w:val="fr-FR"/>
          <w:rPrChange w:id="11559"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F8C762"/>
          <w:sz w:val="18"/>
          <w:szCs w:val="18"/>
          <w:lang w:val="fr-FR"/>
          <w:rPrChange w:id="11560"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1156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562" w:author="Hayfa ZGAYA-BIAU" w:date="2025-06-12T18:32:00Z" w16du:dateUtc="2025-06-12T16:32:00Z">
            <w:rPr>
              <w:rFonts w:ascii="Courier New" w:eastAsia="Courier New" w:hAnsi="Courier New" w:cs="Courier New"/>
              <w:color w:val="E394DC"/>
              <w:sz w:val="18"/>
              <w:szCs w:val="18"/>
            </w:rPr>
          </w:rPrChange>
        </w:rPr>
        <w:t>)"</w:t>
      </w:r>
    </w:p>
    <w:p w14:paraId="5EE476D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56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5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565" w:author="Hayfa ZGAYA-BIAU" w:date="2025-06-12T18:32:00Z" w16du:dateUtc="2025-06-12T16:32:00Z">
            <w:rPr>
              <w:rFonts w:ascii="Courier New" w:eastAsia="Courier New" w:hAnsi="Courier New" w:cs="Courier New"/>
              <w:i/>
              <w:color w:val="83D6C5"/>
              <w:sz w:val="18"/>
              <w:szCs w:val="18"/>
            </w:rPr>
          </w:rPrChange>
        </w:rPr>
        <w:t>except</w:t>
      </w:r>
      <w:proofErr w:type="spellEnd"/>
      <w:proofErr w:type="gramEnd"/>
      <w:r w:rsidRPr="008F3D9F">
        <w:rPr>
          <w:rFonts w:ascii="Courier New" w:eastAsia="Courier New" w:hAnsi="Courier New" w:cs="Courier New"/>
          <w:color w:val="D8DEE9"/>
          <w:sz w:val="18"/>
          <w:szCs w:val="18"/>
          <w:lang w:val="fr-FR"/>
          <w:rPrChange w:id="1156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567" w:author="Hayfa ZGAYA-BIAU" w:date="2025-06-12T18:32:00Z" w16du:dateUtc="2025-06-12T16:32:00Z">
            <w:rPr>
              <w:rFonts w:ascii="Courier New" w:eastAsia="Courier New" w:hAnsi="Courier New" w:cs="Courier New"/>
              <w:color w:val="D1D1D1"/>
              <w:sz w:val="18"/>
              <w:szCs w:val="18"/>
            </w:rPr>
          </w:rPrChange>
        </w:rPr>
        <w:t>queue</w:t>
      </w:r>
      <w:r w:rsidRPr="008F3D9F">
        <w:rPr>
          <w:rFonts w:ascii="Courier New" w:eastAsia="Courier New" w:hAnsi="Courier New" w:cs="Courier New"/>
          <w:color w:val="D6D6DD"/>
          <w:sz w:val="18"/>
          <w:szCs w:val="18"/>
          <w:lang w:val="fr-FR"/>
          <w:rPrChange w:id="115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569" w:author="Hayfa ZGAYA-BIAU" w:date="2025-06-12T18:32:00Z" w16du:dateUtc="2025-06-12T16:32:00Z">
            <w:rPr>
              <w:rFonts w:ascii="Courier New" w:eastAsia="Courier New" w:hAnsi="Courier New" w:cs="Courier New"/>
              <w:color w:val="EBC88D"/>
              <w:sz w:val="18"/>
              <w:szCs w:val="18"/>
            </w:rPr>
          </w:rPrChange>
        </w:rPr>
        <w:t>Empty</w:t>
      </w:r>
      <w:proofErr w:type="spellEnd"/>
      <w:proofErr w:type="gramEnd"/>
      <w:r w:rsidRPr="008F3D9F">
        <w:rPr>
          <w:rFonts w:ascii="Courier New" w:eastAsia="Courier New" w:hAnsi="Courier New" w:cs="Courier New"/>
          <w:color w:val="D8DEE9"/>
          <w:sz w:val="18"/>
          <w:szCs w:val="18"/>
          <w:lang w:val="fr-FR"/>
          <w:rPrChange w:id="11570" w:author="Hayfa ZGAYA-BIAU" w:date="2025-06-12T18:32:00Z" w16du:dateUtc="2025-06-12T16:32:00Z">
            <w:rPr>
              <w:rFonts w:ascii="Courier New" w:eastAsia="Courier New" w:hAnsi="Courier New" w:cs="Courier New"/>
              <w:color w:val="D8DEE9"/>
              <w:sz w:val="18"/>
              <w:szCs w:val="18"/>
            </w:rPr>
          </w:rPrChange>
        </w:rPr>
        <w:t>:</w:t>
      </w:r>
    </w:p>
    <w:p w14:paraId="7DB0C86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57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57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573" w:author="Hayfa ZGAYA-BIAU" w:date="2025-06-12T18:32:00Z" w16du:dateUtc="2025-06-12T16:32:00Z">
            <w:rPr>
              <w:rFonts w:ascii="Courier New" w:eastAsia="Courier New" w:hAnsi="Courier New" w:cs="Courier New"/>
              <w:i/>
              <w:color w:val="83D6C5"/>
              <w:sz w:val="18"/>
              <w:szCs w:val="18"/>
            </w:rPr>
          </w:rPrChange>
        </w:rPr>
        <w:t>pass</w:t>
      </w:r>
      <w:proofErr w:type="spellEnd"/>
      <w:r w:rsidRPr="008F3D9F">
        <w:rPr>
          <w:rFonts w:ascii="Courier New" w:eastAsia="Courier New" w:hAnsi="Courier New" w:cs="Courier New"/>
          <w:color w:val="D8DEE9"/>
          <w:sz w:val="18"/>
          <w:szCs w:val="18"/>
          <w:lang w:val="fr-FR"/>
          <w:rPrChange w:id="115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575"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1576" w:author="Hayfa ZGAYA-BIAU" w:date="2025-06-12T18:32:00Z" w16du:dateUtc="2025-06-12T16:32:00Z">
            <w:rPr>
              <w:rFonts w:ascii="Courier New" w:eastAsia="Courier New" w:hAnsi="Courier New" w:cs="Courier New"/>
              <w:i/>
              <w:color w:val="FFFFFF"/>
              <w:sz w:val="18"/>
              <w:szCs w:val="18"/>
            </w:rPr>
          </w:rPrChange>
        </w:rPr>
        <w:t xml:space="preserve"> No new </w:t>
      </w:r>
      <w:proofErr w:type="spellStart"/>
      <w:r w:rsidRPr="008F3D9F">
        <w:rPr>
          <w:rFonts w:ascii="Courier New" w:eastAsia="Courier New" w:hAnsi="Courier New" w:cs="Courier New"/>
          <w:i/>
          <w:color w:val="FFFFFF"/>
          <w:sz w:val="18"/>
          <w:szCs w:val="18"/>
          <w:lang w:val="fr-FR"/>
          <w:rPrChange w:id="11577" w:author="Hayfa ZGAYA-BIAU" w:date="2025-06-12T18:32:00Z" w16du:dateUtc="2025-06-12T16:32:00Z">
            <w:rPr>
              <w:rFonts w:ascii="Courier New" w:eastAsia="Courier New" w:hAnsi="Courier New" w:cs="Courier New"/>
              <w:i/>
              <w:color w:val="FFFFFF"/>
              <w:sz w:val="18"/>
              <w:szCs w:val="18"/>
            </w:rPr>
          </w:rPrChange>
        </w:rPr>
        <w:t>prediction</w:t>
      </w:r>
      <w:proofErr w:type="spellEnd"/>
    </w:p>
    <w:p w14:paraId="020552F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578" w:author="Hayfa ZGAYA-BIAU" w:date="2025-06-12T18:32:00Z" w16du:dateUtc="2025-06-12T16:32:00Z">
            <w:rPr>
              <w:rFonts w:ascii="Courier New" w:eastAsia="Courier New" w:hAnsi="Courier New" w:cs="Courier New"/>
              <w:color w:val="D8DEE9"/>
              <w:sz w:val="18"/>
              <w:szCs w:val="18"/>
            </w:rPr>
          </w:rPrChange>
        </w:rPr>
      </w:pPr>
    </w:p>
    <w:p w14:paraId="214C9A1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57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5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581" w:author="Hayfa ZGAYA-BIAU" w:date="2025-06-12T18:32:00Z" w16du:dateUtc="2025-06-12T16:32:00Z">
            <w:rPr>
              <w:rFonts w:ascii="Courier New" w:eastAsia="Courier New" w:hAnsi="Courier New" w:cs="Courier New"/>
              <w:i/>
              <w:color w:val="FFFFFF"/>
              <w:sz w:val="18"/>
              <w:szCs w:val="18"/>
            </w:rPr>
          </w:rPrChange>
        </w:rPr>
        <w:t xml:space="preserve"># Display the </w:t>
      </w:r>
      <w:proofErr w:type="spellStart"/>
      <w:r w:rsidRPr="008F3D9F">
        <w:rPr>
          <w:rFonts w:ascii="Courier New" w:eastAsia="Courier New" w:hAnsi="Courier New" w:cs="Courier New"/>
          <w:i/>
          <w:color w:val="FFFFFF"/>
          <w:sz w:val="18"/>
          <w:szCs w:val="18"/>
          <w:lang w:val="fr-FR"/>
          <w:rPrChange w:id="11582"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583" w:author="Hayfa ZGAYA-BIAU" w:date="2025-06-12T18:32:00Z" w16du:dateUtc="2025-06-12T16:32:00Z">
            <w:rPr>
              <w:rFonts w:ascii="Courier New" w:eastAsia="Courier New" w:hAnsi="Courier New" w:cs="Courier New"/>
              <w:i/>
              <w:color w:val="FFFFFF"/>
              <w:sz w:val="18"/>
              <w:szCs w:val="18"/>
            </w:rPr>
          </w:rPrChange>
        </w:rPr>
        <w:t xml:space="preserve"> on the frame</w:t>
      </w:r>
    </w:p>
    <w:p w14:paraId="12BFF4F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58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5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586"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5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588" w:author="Hayfa ZGAYA-BIAU" w:date="2025-06-12T18:32:00Z" w16du:dateUtc="2025-06-12T16:32:00Z">
            <w:rPr>
              <w:rFonts w:ascii="Courier New" w:eastAsia="Courier New" w:hAnsi="Courier New" w:cs="Courier New"/>
              <w:color w:val="EBC88D"/>
              <w:sz w:val="18"/>
              <w:szCs w:val="18"/>
            </w:rPr>
          </w:rPrChange>
        </w:rPr>
        <w:t>putText</w:t>
      </w:r>
      <w:r w:rsidRPr="008F3D9F">
        <w:rPr>
          <w:rFonts w:ascii="Courier New" w:eastAsia="Courier New" w:hAnsi="Courier New" w:cs="Courier New"/>
          <w:color w:val="D6D6DD"/>
          <w:sz w:val="18"/>
          <w:szCs w:val="18"/>
          <w:lang w:val="fr-FR"/>
          <w:rPrChange w:id="1158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1590"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1159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9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1593" w:author="Hayfa ZGAYA-BIAU" w:date="2025-06-12T18:32:00Z" w16du:dateUtc="2025-06-12T16:32:00Z">
            <w:rPr>
              <w:rFonts w:ascii="Courier New" w:eastAsia="Courier New" w:hAnsi="Courier New" w:cs="Courier New"/>
              <w:color w:val="94C1FA"/>
              <w:sz w:val="18"/>
              <w:szCs w:val="18"/>
            </w:rPr>
          </w:rPrChange>
        </w:rPr>
        <w:t>latest_prediction</w:t>
      </w:r>
      <w:proofErr w:type="spellEnd"/>
      <w:r w:rsidRPr="008F3D9F">
        <w:rPr>
          <w:rFonts w:ascii="Courier New" w:eastAsia="Courier New" w:hAnsi="Courier New" w:cs="Courier New"/>
          <w:color w:val="D6D6DD"/>
          <w:sz w:val="18"/>
          <w:szCs w:val="18"/>
          <w:lang w:val="fr-FR"/>
          <w:rPrChange w:id="115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5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597" w:author="Hayfa ZGAYA-BIAU" w:date="2025-06-12T18:32:00Z" w16du:dateUtc="2025-06-12T16:32:00Z">
            <w:rPr>
              <w:rFonts w:ascii="Courier New" w:eastAsia="Courier New" w:hAnsi="Courier New" w:cs="Courier New"/>
              <w:color w:val="EBC88D"/>
              <w:sz w:val="18"/>
              <w:szCs w:val="18"/>
            </w:rPr>
          </w:rPrChange>
        </w:rPr>
        <w:t>30</w:t>
      </w:r>
      <w:r w:rsidRPr="008F3D9F">
        <w:rPr>
          <w:rFonts w:ascii="Courier New" w:eastAsia="Courier New" w:hAnsi="Courier New" w:cs="Courier New"/>
          <w:color w:val="D6D6DD"/>
          <w:sz w:val="18"/>
          <w:szCs w:val="18"/>
          <w:lang w:val="fr-FR"/>
          <w:rPrChange w:id="1159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59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600" w:author="Hayfa ZGAYA-BIAU" w:date="2025-06-12T18:32:00Z" w16du:dateUtc="2025-06-12T16:32:00Z">
            <w:rPr>
              <w:rFonts w:ascii="Courier New" w:eastAsia="Courier New" w:hAnsi="Courier New" w:cs="Courier New"/>
              <w:color w:val="EBC88D"/>
              <w:sz w:val="18"/>
              <w:szCs w:val="18"/>
            </w:rPr>
          </w:rPrChange>
        </w:rPr>
        <w:t>30</w:t>
      </w:r>
      <w:r w:rsidRPr="008F3D9F">
        <w:rPr>
          <w:rFonts w:ascii="Courier New" w:eastAsia="Courier New" w:hAnsi="Courier New" w:cs="Courier New"/>
          <w:color w:val="D6D6DD"/>
          <w:sz w:val="18"/>
          <w:szCs w:val="18"/>
          <w:lang w:val="fr-FR"/>
          <w:rPrChange w:id="116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0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603"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6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1605" w:author="Hayfa ZGAYA-BIAU" w:date="2025-06-12T18:32:00Z" w16du:dateUtc="2025-06-12T16:32:00Z">
            <w:rPr>
              <w:rFonts w:ascii="Courier New" w:eastAsia="Courier New" w:hAnsi="Courier New" w:cs="Courier New"/>
              <w:color w:val="AA9BF5"/>
              <w:sz w:val="18"/>
              <w:szCs w:val="18"/>
            </w:rPr>
          </w:rPrChange>
        </w:rPr>
        <w:t>FONT_HERSHEY_SIMPLEX</w:t>
      </w:r>
      <w:r w:rsidRPr="008F3D9F">
        <w:rPr>
          <w:rFonts w:ascii="Courier New" w:eastAsia="Courier New" w:hAnsi="Courier New" w:cs="Courier New"/>
          <w:color w:val="D6D6DD"/>
          <w:sz w:val="18"/>
          <w:szCs w:val="18"/>
          <w:lang w:val="fr-FR"/>
          <w:rPrChange w:id="11606" w:author="Hayfa ZGAYA-BIAU" w:date="2025-06-12T18:32:00Z" w16du:dateUtc="2025-06-12T16:32:00Z">
            <w:rPr>
              <w:rFonts w:ascii="Courier New" w:eastAsia="Courier New" w:hAnsi="Courier New" w:cs="Courier New"/>
              <w:color w:val="D6D6DD"/>
              <w:sz w:val="18"/>
              <w:szCs w:val="18"/>
            </w:rPr>
          </w:rPrChange>
        </w:rPr>
        <w:t>,</w:t>
      </w:r>
    </w:p>
    <w:p w14:paraId="69268B3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60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6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609" w:author="Hayfa ZGAYA-BIAU" w:date="2025-06-12T18:32:00Z" w16du:dateUtc="2025-06-12T16:32:00Z">
            <w:rPr>
              <w:rFonts w:ascii="Courier New" w:eastAsia="Courier New" w:hAnsi="Courier New" w:cs="Courier New"/>
              <w:color w:val="EBC88D"/>
              <w:sz w:val="18"/>
              <w:szCs w:val="18"/>
            </w:rPr>
          </w:rPrChange>
        </w:rPr>
        <w:t>0.8</w:t>
      </w:r>
      <w:r w:rsidRPr="008F3D9F">
        <w:rPr>
          <w:rFonts w:ascii="Courier New" w:eastAsia="Courier New" w:hAnsi="Courier New" w:cs="Courier New"/>
          <w:color w:val="D6D6DD"/>
          <w:sz w:val="18"/>
          <w:szCs w:val="18"/>
          <w:lang w:val="fr-FR"/>
          <w:rPrChange w:id="116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1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61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13"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16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616" w:author="Hayfa ZGAYA-BIAU" w:date="2025-06-12T18:32:00Z" w16du:dateUtc="2025-06-12T16:32:00Z">
            <w:rPr>
              <w:rFonts w:ascii="Courier New" w:eastAsia="Courier New" w:hAnsi="Courier New" w:cs="Courier New"/>
              <w:color w:val="EBC88D"/>
              <w:sz w:val="18"/>
              <w:szCs w:val="18"/>
            </w:rPr>
          </w:rPrChange>
        </w:rPr>
        <w:t>255</w:t>
      </w:r>
      <w:r w:rsidRPr="008F3D9F">
        <w:rPr>
          <w:rFonts w:ascii="Courier New" w:eastAsia="Courier New" w:hAnsi="Courier New" w:cs="Courier New"/>
          <w:color w:val="D6D6DD"/>
          <w:sz w:val="18"/>
          <w:szCs w:val="18"/>
          <w:lang w:val="fr-FR"/>
          <w:rPrChange w:id="116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619"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16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2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BC88D"/>
          <w:sz w:val="18"/>
          <w:szCs w:val="18"/>
          <w:lang w:val="fr-FR"/>
          <w:rPrChange w:id="11622" w:author="Hayfa ZGAYA-BIAU" w:date="2025-06-12T18:32:00Z" w16du:dateUtc="2025-06-12T16:32:00Z">
            <w:rPr>
              <w:rFonts w:ascii="Courier New" w:eastAsia="Courier New" w:hAnsi="Courier New" w:cs="Courier New"/>
              <w:color w:val="EBC88D"/>
              <w:sz w:val="18"/>
              <w:szCs w:val="18"/>
            </w:rPr>
          </w:rPrChange>
        </w:rPr>
        <w:t>2</w:t>
      </w:r>
      <w:r w:rsidRPr="008F3D9F">
        <w:rPr>
          <w:rFonts w:ascii="Courier New" w:eastAsia="Courier New" w:hAnsi="Courier New" w:cs="Courier New"/>
          <w:color w:val="D6D6DD"/>
          <w:sz w:val="18"/>
          <w:szCs w:val="18"/>
          <w:lang w:val="fr-FR"/>
          <w:rPrChange w:id="116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2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62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62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9BF5"/>
          <w:sz w:val="18"/>
          <w:szCs w:val="18"/>
          <w:lang w:val="fr-FR"/>
          <w:rPrChange w:id="11627" w:author="Hayfa ZGAYA-BIAU" w:date="2025-06-12T18:32:00Z" w16du:dateUtc="2025-06-12T16:32:00Z">
            <w:rPr>
              <w:rFonts w:ascii="Courier New" w:eastAsia="Courier New" w:hAnsi="Courier New" w:cs="Courier New"/>
              <w:color w:val="AA9BF5"/>
              <w:sz w:val="18"/>
              <w:szCs w:val="18"/>
            </w:rPr>
          </w:rPrChange>
        </w:rPr>
        <w:t>LINE_AA</w:t>
      </w:r>
      <w:r w:rsidRPr="008F3D9F">
        <w:rPr>
          <w:rFonts w:ascii="Courier New" w:eastAsia="Courier New" w:hAnsi="Courier New" w:cs="Courier New"/>
          <w:color w:val="D6D6DD"/>
          <w:sz w:val="18"/>
          <w:szCs w:val="18"/>
          <w:lang w:val="fr-FR"/>
          <w:rPrChange w:id="11628" w:author="Hayfa ZGAYA-BIAU" w:date="2025-06-12T18:32:00Z" w16du:dateUtc="2025-06-12T16:32:00Z">
            <w:rPr>
              <w:rFonts w:ascii="Courier New" w:eastAsia="Courier New" w:hAnsi="Courier New" w:cs="Courier New"/>
              <w:color w:val="D6D6DD"/>
              <w:sz w:val="18"/>
              <w:szCs w:val="18"/>
            </w:rPr>
          </w:rPrChange>
        </w:rPr>
        <w:t>)</w:t>
      </w:r>
    </w:p>
    <w:p w14:paraId="06B6A541"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629" w:author="Hayfa ZGAYA-BIAU" w:date="2025-06-12T18:32:00Z" w16du:dateUtc="2025-06-12T16:32:00Z">
            <w:rPr>
              <w:rFonts w:ascii="Courier New" w:eastAsia="Courier New" w:hAnsi="Courier New" w:cs="Courier New"/>
              <w:color w:val="D8DEE9"/>
              <w:sz w:val="18"/>
              <w:szCs w:val="18"/>
            </w:rPr>
          </w:rPrChange>
        </w:rPr>
      </w:pPr>
    </w:p>
    <w:p w14:paraId="27EE68E9"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63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63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632" w:author="Hayfa ZGAYA-BIAU" w:date="2025-06-12T18:32:00Z" w16du:dateUtc="2025-06-12T16:32:00Z">
            <w:rPr>
              <w:rFonts w:ascii="Courier New" w:eastAsia="Courier New" w:hAnsi="Courier New" w:cs="Courier New"/>
              <w:i/>
              <w:color w:val="FFFFFF"/>
              <w:sz w:val="18"/>
              <w:szCs w:val="18"/>
            </w:rPr>
          </w:rPrChange>
        </w:rPr>
        <w:t># Display the frame</w:t>
      </w:r>
    </w:p>
    <w:p w14:paraId="003B724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6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6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635"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6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37" w:author="Hayfa ZGAYA-BIAU" w:date="2025-06-12T18:32:00Z" w16du:dateUtc="2025-06-12T16:32:00Z">
            <w:rPr>
              <w:rFonts w:ascii="Courier New" w:eastAsia="Courier New" w:hAnsi="Courier New" w:cs="Courier New"/>
              <w:color w:val="EBC88D"/>
              <w:sz w:val="18"/>
              <w:szCs w:val="18"/>
            </w:rPr>
          </w:rPrChange>
        </w:rPr>
        <w:t>imshow</w:t>
      </w:r>
      <w:r w:rsidRPr="008F3D9F">
        <w:rPr>
          <w:rFonts w:ascii="Courier New" w:eastAsia="Courier New" w:hAnsi="Courier New" w:cs="Courier New"/>
          <w:color w:val="D6D6DD"/>
          <w:sz w:val="18"/>
          <w:szCs w:val="18"/>
          <w:lang w:val="fr-FR"/>
          <w:rPrChange w:id="1163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639" w:author="Hayfa ZGAYA-BIAU" w:date="2025-06-12T18:32:00Z" w16du:dateUtc="2025-06-12T16:32:00Z">
            <w:rPr>
              <w:rFonts w:ascii="Courier New" w:eastAsia="Courier New" w:hAnsi="Courier New" w:cs="Courier New"/>
              <w:color w:val="E394DC"/>
              <w:sz w:val="18"/>
              <w:szCs w:val="18"/>
            </w:rPr>
          </w:rPrChange>
        </w:rPr>
        <w:t xml:space="preserve">'Real-time </w:t>
      </w:r>
      <w:proofErr w:type="spellStart"/>
      <w:r w:rsidRPr="008F3D9F">
        <w:rPr>
          <w:rFonts w:ascii="Courier New" w:eastAsia="Courier New" w:hAnsi="Courier New" w:cs="Courier New"/>
          <w:color w:val="E394DC"/>
          <w:sz w:val="18"/>
          <w:szCs w:val="18"/>
          <w:lang w:val="fr-FR"/>
          <w:rPrChange w:id="11640" w:author="Hayfa ZGAYA-BIAU" w:date="2025-06-12T18:32:00Z" w16du:dateUtc="2025-06-12T16:32:00Z">
            <w:rPr>
              <w:rFonts w:ascii="Courier New" w:eastAsia="Courier New" w:hAnsi="Courier New" w:cs="Courier New"/>
              <w:color w:val="E394DC"/>
              <w:sz w:val="18"/>
              <w:szCs w:val="18"/>
            </w:rPr>
          </w:rPrChange>
        </w:rPr>
        <w:t>Movement</w:t>
      </w:r>
      <w:proofErr w:type="spellEnd"/>
      <w:r w:rsidRPr="008F3D9F">
        <w:rPr>
          <w:rFonts w:ascii="Courier New" w:eastAsia="Courier New" w:hAnsi="Courier New" w:cs="Courier New"/>
          <w:color w:val="E394DC"/>
          <w:sz w:val="18"/>
          <w:szCs w:val="18"/>
          <w:lang w:val="fr-FR"/>
          <w:rPrChange w:id="1164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642" w:author="Hayfa ZGAYA-BIAU" w:date="2025-06-12T18:32:00Z" w16du:dateUtc="2025-06-12T16:32:00Z">
            <w:rPr>
              <w:rFonts w:ascii="Courier New" w:eastAsia="Courier New" w:hAnsi="Courier New" w:cs="Courier New"/>
              <w:color w:val="E394DC"/>
              <w:sz w:val="18"/>
              <w:szCs w:val="18"/>
            </w:rPr>
          </w:rPrChange>
        </w:rPr>
        <w:t>Prediction</w:t>
      </w:r>
      <w:proofErr w:type="spellEnd"/>
      <w:r w:rsidRPr="008F3D9F">
        <w:rPr>
          <w:rFonts w:ascii="Courier New" w:eastAsia="Courier New" w:hAnsi="Courier New" w:cs="Courier New"/>
          <w:color w:val="E394DC"/>
          <w:sz w:val="18"/>
          <w:szCs w:val="18"/>
          <w:lang w:val="fr-FR"/>
          <w:rPrChange w:id="1164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64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646" w:author="Hayfa ZGAYA-BIAU" w:date="2025-06-12T18:32:00Z" w16du:dateUtc="2025-06-12T16:32:00Z">
            <w:rPr>
              <w:rFonts w:ascii="Courier New" w:eastAsia="Courier New" w:hAnsi="Courier New" w:cs="Courier New"/>
              <w:color w:val="94C1FA"/>
              <w:sz w:val="18"/>
              <w:szCs w:val="18"/>
            </w:rPr>
          </w:rPrChange>
        </w:rPr>
        <w:t>frame</w:t>
      </w:r>
      <w:r w:rsidRPr="008F3D9F">
        <w:rPr>
          <w:rFonts w:ascii="Courier New" w:eastAsia="Courier New" w:hAnsi="Courier New" w:cs="Courier New"/>
          <w:color w:val="D6D6DD"/>
          <w:sz w:val="18"/>
          <w:szCs w:val="18"/>
          <w:lang w:val="fr-FR"/>
          <w:rPrChange w:id="11647" w:author="Hayfa ZGAYA-BIAU" w:date="2025-06-12T18:32:00Z" w16du:dateUtc="2025-06-12T16:32:00Z">
            <w:rPr>
              <w:rFonts w:ascii="Courier New" w:eastAsia="Courier New" w:hAnsi="Courier New" w:cs="Courier New"/>
              <w:color w:val="D6D6DD"/>
              <w:sz w:val="18"/>
              <w:szCs w:val="18"/>
            </w:rPr>
          </w:rPrChange>
        </w:rPr>
        <w:t>)</w:t>
      </w:r>
    </w:p>
    <w:p w14:paraId="039B2FFD"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648" w:author="Hayfa ZGAYA-BIAU" w:date="2025-06-12T18:32:00Z" w16du:dateUtc="2025-06-12T16:32:00Z">
            <w:rPr>
              <w:rFonts w:ascii="Courier New" w:eastAsia="Courier New" w:hAnsi="Courier New" w:cs="Courier New"/>
              <w:color w:val="D8DEE9"/>
              <w:sz w:val="18"/>
              <w:szCs w:val="18"/>
            </w:rPr>
          </w:rPrChange>
        </w:rPr>
      </w:pPr>
    </w:p>
    <w:p w14:paraId="738CA08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64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65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651" w:author="Hayfa ZGAYA-BIAU" w:date="2025-06-12T18:32:00Z" w16du:dateUtc="2025-06-12T16:32:00Z">
            <w:rPr>
              <w:rFonts w:ascii="Courier New" w:eastAsia="Courier New" w:hAnsi="Courier New" w:cs="Courier New"/>
              <w:i/>
              <w:color w:val="FFFFFF"/>
              <w:sz w:val="18"/>
              <w:szCs w:val="18"/>
            </w:rPr>
          </w:rPrChange>
        </w:rPr>
        <w:t># Exit condition</w:t>
      </w:r>
    </w:p>
    <w:p w14:paraId="74F6416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652"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65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654"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65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656"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6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58" w:author="Hayfa ZGAYA-BIAU" w:date="2025-06-12T18:32:00Z" w16du:dateUtc="2025-06-12T16:32:00Z">
            <w:rPr>
              <w:rFonts w:ascii="Courier New" w:eastAsia="Courier New" w:hAnsi="Courier New" w:cs="Courier New"/>
              <w:color w:val="EBC88D"/>
              <w:sz w:val="18"/>
              <w:szCs w:val="18"/>
            </w:rPr>
          </w:rPrChange>
        </w:rPr>
        <w:t>waitKey</w:t>
      </w:r>
      <w:r w:rsidRPr="008F3D9F">
        <w:rPr>
          <w:rFonts w:ascii="Courier New" w:eastAsia="Courier New" w:hAnsi="Courier New" w:cs="Courier New"/>
          <w:color w:val="D6D6DD"/>
          <w:sz w:val="18"/>
          <w:szCs w:val="18"/>
          <w:lang w:val="fr-FR"/>
          <w:rPrChange w:id="116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60" w:author="Hayfa ZGAYA-BIAU" w:date="2025-06-12T18:32:00Z" w16du:dateUtc="2025-06-12T16:32:00Z">
            <w:rPr>
              <w:rFonts w:ascii="Courier New" w:eastAsia="Courier New" w:hAnsi="Courier New" w:cs="Courier New"/>
              <w:color w:val="EBC88D"/>
              <w:sz w:val="18"/>
              <w:szCs w:val="18"/>
            </w:rPr>
          </w:rPrChange>
        </w:rPr>
        <w:t>1</w:t>
      </w:r>
      <w:r w:rsidRPr="008F3D9F">
        <w:rPr>
          <w:rFonts w:ascii="Courier New" w:eastAsia="Courier New" w:hAnsi="Courier New" w:cs="Courier New"/>
          <w:color w:val="D6D6DD"/>
          <w:sz w:val="18"/>
          <w:szCs w:val="18"/>
          <w:lang w:val="fr-FR"/>
          <w:rPrChange w:id="1166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6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663" w:author="Hayfa ZGAYA-BIAU" w:date="2025-06-12T18:32:00Z" w16du:dateUtc="2025-06-12T16:32:00Z">
            <w:rPr>
              <w:rFonts w:ascii="Courier New" w:eastAsia="Courier New" w:hAnsi="Courier New" w:cs="Courier New"/>
              <w:color w:val="D6D6DD"/>
              <w:sz w:val="18"/>
              <w:szCs w:val="18"/>
            </w:rPr>
          </w:rPrChange>
        </w:rPr>
        <w:t>&amp;</w:t>
      </w:r>
      <w:r w:rsidRPr="008F3D9F">
        <w:rPr>
          <w:rFonts w:ascii="Courier New" w:eastAsia="Courier New" w:hAnsi="Courier New" w:cs="Courier New"/>
          <w:color w:val="D8DEE9"/>
          <w:sz w:val="18"/>
          <w:szCs w:val="18"/>
          <w:lang w:val="fr-FR"/>
          <w:rPrChange w:id="116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11665" w:author="Hayfa ZGAYA-BIAU" w:date="2025-06-12T18:32:00Z" w16du:dateUtc="2025-06-12T16:32:00Z">
            <w:rPr>
              <w:rFonts w:ascii="Courier New" w:eastAsia="Courier New" w:hAnsi="Courier New" w:cs="Courier New"/>
              <w:color w:val="82D2CE"/>
              <w:sz w:val="18"/>
              <w:szCs w:val="18"/>
            </w:rPr>
          </w:rPrChange>
        </w:rPr>
        <w:t>0x</w:t>
      </w:r>
      <w:r w:rsidRPr="008F3D9F">
        <w:rPr>
          <w:rFonts w:ascii="Courier New" w:eastAsia="Courier New" w:hAnsi="Courier New" w:cs="Courier New"/>
          <w:color w:val="EBC88D"/>
          <w:sz w:val="18"/>
          <w:szCs w:val="18"/>
          <w:lang w:val="fr-FR"/>
          <w:rPrChange w:id="11666" w:author="Hayfa ZGAYA-BIAU" w:date="2025-06-12T18:32:00Z" w16du:dateUtc="2025-06-12T16:32:00Z">
            <w:rPr>
              <w:rFonts w:ascii="Courier New" w:eastAsia="Courier New" w:hAnsi="Courier New" w:cs="Courier New"/>
              <w:color w:val="EBC88D"/>
              <w:sz w:val="18"/>
              <w:szCs w:val="18"/>
            </w:rPr>
          </w:rPrChange>
        </w:rPr>
        <w:t>FF</w:t>
      </w:r>
      <w:r w:rsidRPr="008F3D9F">
        <w:rPr>
          <w:rFonts w:ascii="Courier New" w:eastAsia="Courier New" w:hAnsi="Courier New" w:cs="Courier New"/>
          <w:color w:val="D8DEE9"/>
          <w:sz w:val="18"/>
          <w:szCs w:val="18"/>
          <w:lang w:val="fr-FR"/>
          <w:rPrChange w:id="116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66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6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2D2CE"/>
          <w:sz w:val="18"/>
          <w:szCs w:val="18"/>
          <w:lang w:val="fr-FR"/>
          <w:rPrChange w:id="11670" w:author="Hayfa ZGAYA-BIAU" w:date="2025-06-12T18:32:00Z" w16du:dateUtc="2025-06-12T16:32:00Z">
            <w:rPr>
              <w:rFonts w:ascii="Courier New" w:eastAsia="Courier New" w:hAnsi="Courier New" w:cs="Courier New"/>
              <w:color w:val="82D2CE"/>
              <w:sz w:val="18"/>
              <w:szCs w:val="18"/>
            </w:rPr>
          </w:rPrChange>
        </w:rPr>
        <w:t>ord</w:t>
      </w:r>
      <w:r w:rsidRPr="008F3D9F">
        <w:rPr>
          <w:rFonts w:ascii="Courier New" w:eastAsia="Courier New" w:hAnsi="Courier New" w:cs="Courier New"/>
          <w:color w:val="D6D6DD"/>
          <w:sz w:val="18"/>
          <w:szCs w:val="18"/>
          <w:lang w:val="fr-FR"/>
          <w:rPrChange w:id="116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672" w:author="Hayfa ZGAYA-BIAU" w:date="2025-06-12T18:32:00Z" w16du:dateUtc="2025-06-12T16:32:00Z">
            <w:rPr>
              <w:rFonts w:ascii="Courier New" w:eastAsia="Courier New" w:hAnsi="Courier New" w:cs="Courier New"/>
              <w:color w:val="E394DC"/>
              <w:sz w:val="18"/>
              <w:szCs w:val="18"/>
            </w:rPr>
          </w:rPrChange>
        </w:rPr>
        <w:t>'q'</w:t>
      </w:r>
      <w:proofErr w:type="gramStart"/>
      <w:r w:rsidRPr="008F3D9F">
        <w:rPr>
          <w:rFonts w:ascii="Courier New" w:eastAsia="Courier New" w:hAnsi="Courier New" w:cs="Courier New"/>
          <w:color w:val="D6D6DD"/>
          <w:sz w:val="18"/>
          <w:szCs w:val="18"/>
          <w:lang w:val="fr-FR"/>
          <w:rPrChange w:id="116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674" w:author="Hayfa ZGAYA-BIAU" w:date="2025-06-12T18:32:00Z" w16du:dateUtc="2025-06-12T16:32:00Z">
            <w:rPr>
              <w:rFonts w:ascii="Courier New" w:eastAsia="Courier New" w:hAnsi="Courier New" w:cs="Courier New"/>
              <w:color w:val="D8DEE9"/>
              <w:sz w:val="18"/>
              <w:szCs w:val="18"/>
            </w:rPr>
          </w:rPrChange>
        </w:rPr>
        <w:t>:</w:t>
      </w:r>
      <w:proofErr w:type="gramEnd"/>
    </w:p>
    <w:p w14:paraId="2638CDF0" w14:textId="77777777" w:rsidR="00F0408B" w:rsidRPr="008F3D9F" w:rsidRDefault="00000000">
      <w:pPr>
        <w:shd w:val="clear" w:color="auto" w:fill="1A1A1A"/>
        <w:spacing w:line="360" w:lineRule="auto"/>
        <w:rPr>
          <w:rFonts w:ascii="Courier New" w:eastAsia="Courier New" w:hAnsi="Courier New" w:cs="Courier New"/>
          <w:i/>
          <w:color w:val="83D6C5"/>
          <w:sz w:val="18"/>
          <w:szCs w:val="18"/>
          <w:lang w:val="fr-FR"/>
          <w:rPrChange w:id="11675" w:author="Hayfa ZGAYA-BIAU" w:date="2025-06-12T18:32:00Z" w16du:dateUtc="2025-06-12T16:32:00Z">
            <w:rPr>
              <w:rFonts w:ascii="Courier New" w:eastAsia="Courier New" w:hAnsi="Courier New" w:cs="Courier New"/>
              <w:i/>
              <w:color w:val="83D6C5"/>
              <w:sz w:val="18"/>
              <w:szCs w:val="18"/>
            </w:rPr>
          </w:rPrChange>
        </w:rPr>
      </w:pPr>
      <w:r w:rsidRPr="008F3D9F">
        <w:rPr>
          <w:rFonts w:ascii="Courier New" w:eastAsia="Courier New" w:hAnsi="Courier New" w:cs="Courier New"/>
          <w:color w:val="D8DEE9"/>
          <w:sz w:val="18"/>
          <w:szCs w:val="18"/>
          <w:lang w:val="fr-FR"/>
          <w:rPrChange w:id="1167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677" w:author="Hayfa ZGAYA-BIAU" w:date="2025-06-12T18:32:00Z" w16du:dateUtc="2025-06-12T16:32:00Z">
            <w:rPr>
              <w:rFonts w:ascii="Courier New" w:eastAsia="Courier New" w:hAnsi="Courier New" w:cs="Courier New"/>
              <w:i/>
              <w:color w:val="83D6C5"/>
              <w:sz w:val="18"/>
              <w:szCs w:val="18"/>
            </w:rPr>
          </w:rPrChange>
        </w:rPr>
        <w:t>break</w:t>
      </w:r>
      <w:proofErr w:type="gramEnd"/>
    </w:p>
    <w:p w14:paraId="6C4133D8"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678" w:author="Hayfa ZGAYA-BIAU" w:date="2025-06-12T18:32:00Z" w16du:dateUtc="2025-06-12T16:32:00Z">
            <w:rPr>
              <w:rFonts w:ascii="Courier New" w:eastAsia="Courier New" w:hAnsi="Courier New" w:cs="Courier New"/>
              <w:color w:val="D8DEE9"/>
              <w:sz w:val="18"/>
              <w:szCs w:val="18"/>
            </w:rPr>
          </w:rPrChange>
        </w:rPr>
      </w:pPr>
    </w:p>
    <w:p w14:paraId="1C6EE67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67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68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68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1682" w:author="Hayfa ZGAYA-BIAU" w:date="2025-06-12T18:32:00Z" w16du:dateUtc="2025-06-12T16:32:00Z">
            <w:rPr>
              <w:rFonts w:ascii="Courier New" w:eastAsia="Courier New" w:hAnsi="Courier New" w:cs="Courier New"/>
              <w:i/>
              <w:color w:val="FFFFFF"/>
              <w:sz w:val="18"/>
              <w:szCs w:val="18"/>
            </w:rPr>
          </w:rPrChange>
        </w:rPr>
        <w:t>Cleanup</w:t>
      </w:r>
      <w:proofErr w:type="spellEnd"/>
    </w:p>
    <w:p w14:paraId="658D67B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68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68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685" w:author="Hayfa ZGAYA-BIAU" w:date="2025-06-12T18:32:00Z" w16du:dateUtc="2025-06-12T16:32:00Z">
            <w:rPr>
              <w:rFonts w:ascii="Courier New" w:eastAsia="Courier New" w:hAnsi="Courier New" w:cs="Courier New"/>
              <w:color w:val="94C1FA"/>
              <w:sz w:val="18"/>
              <w:szCs w:val="18"/>
            </w:rPr>
          </w:rPrChange>
        </w:rPr>
        <w:t>cap</w:t>
      </w:r>
      <w:r w:rsidRPr="008F3D9F">
        <w:rPr>
          <w:rFonts w:ascii="Courier New" w:eastAsia="Courier New" w:hAnsi="Courier New" w:cs="Courier New"/>
          <w:color w:val="D6D6DD"/>
          <w:sz w:val="18"/>
          <w:szCs w:val="18"/>
          <w:lang w:val="fr-FR"/>
          <w:rPrChange w:id="116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87" w:author="Hayfa ZGAYA-BIAU" w:date="2025-06-12T18:32:00Z" w16du:dateUtc="2025-06-12T16:32:00Z">
            <w:rPr>
              <w:rFonts w:ascii="Courier New" w:eastAsia="Courier New" w:hAnsi="Courier New" w:cs="Courier New"/>
              <w:color w:val="EBC88D"/>
              <w:sz w:val="18"/>
              <w:szCs w:val="18"/>
            </w:rPr>
          </w:rPrChange>
        </w:rPr>
        <w:t>release</w:t>
      </w:r>
      <w:proofErr w:type="spellEnd"/>
      <w:proofErr w:type="gramEnd"/>
      <w:r w:rsidRPr="008F3D9F">
        <w:rPr>
          <w:rFonts w:ascii="Courier New" w:eastAsia="Courier New" w:hAnsi="Courier New" w:cs="Courier New"/>
          <w:color w:val="D6D6DD"/>
          <w:sz w:val="18"/>
          <w:szCs w:val="18"/>
          <w:lang w:val="fr-FR"/>
          <w:rPrChange w:id="11688" w:author="Hayfa ZGAYA-BIAU" w:date="2025-06-12T18:32:00Z" w16du:dateUtc="2025-06-12T16:32:00Z">
            <w:rPr>
              <w:rFonts w:ascii="Courier New" w:eastAsia="Courier New" w:hAnsi="Courier New" w:cs="Courier New"/>
              <w:color w:val="D6D6DD"/>
              <w:sz w:val="18"/>
              <w:szCs w:val="18"/>
            </w:rPr>
          </w:rPrChange>
        </w:rPr>
        <w:t>()</w:t>
      </w:r>
    </w:p>
    <w:p w14:paraId="7CD169B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68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69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691" w:author="Hayfa ZGAYA-BIAU" w:date="2025-06-12T18:32:00Z" w16du:dateUtc="2025-06-12T16:32:00Z">
            <w:rPr>
              <w:rFonts w:ascii="Courier New" w:eastAsia="Courier New" w:hAnsi="Courier New" w:cs="Courier New"/>
              <w:color w:val="D1D1D1"/>
              <w:sz w:val="18"/>
              <w:szCs w:val="18"/>
            </w:rPr>
          </w:rPrChange>
        </w:rPr>
        <w:t>cv2</w:t>
      </w:r>
      <w:r w:rsidRPr="008F3D9F">
        <w:rPr>
          <w:rFonts w:ascii="Courier New" w:eastAsia="Courier New" w:hAnsi="Courier New" w:cs="Courier New"/>
          <w:color w:val="D6D6DD"/>
          <w:sz w:val="18"/>
          <w:szCs w:val="18"/>
          <w:lang w:val="fr-FR"/>
          <w:rPrChange w:id="1169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693" w:author="Hayfa ZGAYA-BIAU" w:date="2025-06-12T18:32:00Z" w16du:dateUtc="2025-06-12T16:32:00Z">
            <w:rPr>
              <w:rFonts w:ascii="Courier New" w:eastAsia="Courier New" w:hAnsi="Courier New" w:cs="Courier New"/>
              <w:color w:val="EBC88D"/>
              <w:sz w:val="18"/>
              <w:szCs w:val="18"/>
            </w:rPr>
          </w:rPrChange>
        </w:rPr>
        <w:t>destroyAllWindows</w:t>
      </w:r>
      <w:r w:rsidRPr="008F3D9F">
        <w:rPr>
          <w:rFonts w:ascii="Courier New" w:eastAsia="Courier New" w:hAnsi="Courier New" w:cs="Courier New"/>
          <w:color w:val="D6D6DD"/>
          <w:sz w:val="18"/>
          <w:szCs w:val="18"/>
          <w:lang w:val="fr-FR"/>
          <w:rPrChange w:id="11694" w:author="Hayfa ZGAYA-BIAU" w:date="2025-06-12T18:32:00Z" w16du:dateUtc="2025-06-12T16:32:00Z">
            <w:rPr>
              <w:rFonts w:ascii="Courier New" w:eastAsia="Courier New" w:hAnsi="Courier New" w:cs="Courier New"/>
              <w:color w:val="D6D6DD"/>
              <w:sz w:val="18"/>
              <w:szCs w:val="18"/>
            </w:rPr>
          </w:rPrChange>
        </w:rPr>
        <w:t>()</w:t>
      </w:r>
    </w:p>
    <w:p w14:paraId="08D18A32"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695" w:author="Hayfa ZGAYA-BIAU" w:date="2025-06-12T18:32:00Z" w16du:dateUtc="2025-06-12T16:32:00Z">
            <w:rPr>
              <w:rFonts w:ascii="Courier New" w:eastAsia="Courier New" w:hAnsi="Courier New" w:cs="Courier New"/>
              <w:color w:val="D8DEE9"/>
              <w:sz w:val="18"/>
              <w:szCs w:val="18"/>
            </w:rPr>
          </w:rPrChange>
        </w:rPr>
      </w:pPr>
    </w:p>
    <w:p w14:paraId="69AF4540"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69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69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698" w:author="Hayfa ZGAYA-BIAU" w:date="2025-06-12T18:32:00Z" w16du:dateUtc="2025-06-12T16:32:00Z">
            <w:rPr>
              <w:rFonts w:ascii="Courier New" w:eastAsia="Courier New" w:hAnsi="Courier New" w:cs="Courier New"/>
              <w:i/>
              <w:color w:val="FFFFFF"/>
              <w:sz w:val="18"/>
              <w:szCs w:val="18"/>
            </w:rPr>
          </w:rPrChange>
        </w:rPr>
        <w:t xml:space="preserve"># Stop the </w:t>
      </w:r>
      <w:proofErr w:type="spellStart"/>
      <w:r w:rsidRPr="008F3D9F">
        <w:rPr>
          <w:rFonts w:ascii="Courier New" w:eastAsia="Courier New" w:hAnsi="Courier New" w:cs="Courier New"/>
          <w:i/>
          <w:color w:val="FFFFFF"/>
          <w:sz w:val="18"/>
          <w:szCs w:val="18"/>
          <w:lang w:val="fr-FR"/>
          <w:rPrChange w:id="11699" w:author="Hayfa ZGAYA-BIAU" w:date="2025-06-12T18:32:00Z" w16du:dateUtc="2025-06-12T16:32:00Z">
            <w:rPr>
              <w:rFonts w:ascii="Courier New" w:eastAsia="Courier New" w:hAnsi="Courier New" w:cs="Courier New"/>
              <w:i/>
              <w:color w:val="FFFFFF"/>
              <w:sz w:val="18"/>
              <w:szCs w:val="18"/>
            </w:rPr>
          </w:rPrChange>
        </w:rPr>
        <w:t>prediction</w:t>
      </w:r>
      <w:proofErr w:type="spellEnd"/>
      <w:r w:rsidRPr="008F3D9F">
        <w:rPr>
          <w:rFonts w:ascii="Courier New" w:eastAsia="Courier New" w:hAnsi="Courier New" w:cs="Courier New"/>
          <w:i/>
          <w:color w:val="FFFFFF"/>
          <w:sz w:val="18"/>
          <w:szCs w:val="18"/>
          <w:lang w:val="fr-FR"/>
          <w:rPrChange w:id="11700" w:author="Hayfa ZGAYA-BIAU" w:date="2025-06-12T18:32:00Z" w16du:dateUtc="2025-06-12T16:32:00Z">
            <w:rPr>
              <w:rFonts w:ascii="Courier New" w:eastAsia="Courier New" w:hAnsi="Courier New" w:cs="Courier New"/>
              <w:i/>
              <w:color w:val="FFFFFF"/>
              <w:sz w:val="18"/>
              <w:szCs w:val="18"/>
            </w:rPr>
          </w:rPrChange>
        </w:rPr>
        <w:t xml:space="preserve"> thread</w:t>
      </w:r>
    </w:p>
    <w:p w14:paraId="0400A51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170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170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703" w:author="Hayfa ZGAYA-BIAU" w:date="2025-06-12T18:32:00Z" w16du:dateUtc="2025-06-12T16:32:00Z">
            <w:rPr>
              <w:rFonts w:ascii="Courier New" w:eastAsia="Courier New" w:hAnsi="Courier New" w:cs="Courier New"/>
              <w:color w:val="94C1FA"/>
              <w:sz w:val="18"/>
              <w:szCs w:val="18"/>
            </w:rPr>
          </w:rPrChange>
        </w:rPr>
        <w:t>input_queue</w:t>
      </w:r>
      <w:r w:rsidRPr="008F3D9F">
        <w:rPr>
          <w:rFonts w:ascii="Courier New" w:eastAsia="Courier New" w:hAnsi="Courier New" w:cs="Courier New"/>
          <w:color w:val="D6D6DD"/>
          <w:sz w:val="18"/>
          <w:szCs w:val="18"/>
          <w:lang w:val="fr-FR"/>
          <w:rPrChange w:id="1170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705" w:author="Hayfa ZGAYA-BIAU" w:date="2025-06-12T18:32:00Z" w16du:dateUtc="2025-06-12T16:32:00Z">
            <w:rPr>
              <w:rFonts w:ascii="Courier New" w:eastAsia="Courier New" w:hAnsi="Courier New" w:cs="Courier New"/>
              <w:color w:val="EBC88D"/>
              <w:sz w:val="18"/>
              <w:szCs w:val="18"/>
            </w:rPr>
          </w:rPrChange>
        </w:rPr>
        <w:t>put</w:t>
      </w:r>
      <w:proofErr w:type="spellEnd"/>
      <w:r w:rsidRPr="008F3D9F">
        <w:rPr>
          <w:rFonts w:ascii="Courier New" w:eastAsia="Courier New" w:hAnsi="Courier New" w:cs="Courier New"/>
          <w:color w:val="D6D6DD"/>
          <w:sz w:val="18"/>
          <w:szCs w:val="18"/>
          <w:lang w:val="fr-FR"/>
          <w:rPrChange w:id="117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82D2CE"/>
          <w:sz w:val="18"/>
          <w:szCs w:val="18"/>
          <w:lang w:val="fr-FR"/>
          <w:rPrChange w:id="11707" w:author="Hayfa ZGAYA-BIAU" w:date="2025-06-12T18:32:00Z" w16du:dateUtc="2025-06-12T16:32:00Z">
            <w:rPr>
              <w:rFonts w:ascii="Courier New" w:eastAsia="Courier New" w:hAnsi="Courier New" w:cs="Courier New"/>
              <w:color w:val="82D2CE"/>
              <w:sz w:val="18"/>
              <w:szCs w:val="18"/>
            </w:rPr>
          </w:rPrChange>
        </w:rPr>
        <w:t>None</w:t>
      </w:r>
      <w:r w:rsidRPr="008F3D9F">
        <w:rPr>
          <w:rFonts w:ascii="Courier New" w:eastAsia="Courier New" w:hAnsi="Courier New" w:cs="Courier New"/>
          <w:color w:val="D6D6DD"/>
          <w:sz w:val="18"/>
          <w:szCs w:val="18"/>
          <w:lang w:val="fr-FR"/>
          <w:rPrChange w:id="1170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70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1710"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1711" w:author="Hayfa ZGAYA-BIAU" w:date="2025-06-12T18:32:00Z" w16du:dateUtc="2025-06-12T16:32:00Z">
            <w:rPr>
              <w:rFonts w:ascii="Courier New" w:eastAsia="Courier New" w:hAnsi="Courier New" w:cs="Courier New"/>
              <w:i/>
              <w:color w:val="FFFFFF"/>
              <w:sz w:val="18"/>
              <w:szCs w:val="18"/>
            </w:rPr>
          </w:rPrChange>
        </w:rPr>
        <w:t xml:space="preserve"> Sentinel to stop the thread</w:t>
      </w:r>
    </w:p>
    <w:p w14:paraId="27C9E1A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7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71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1714" w:author="Hayfa ZGAYA-BIAU" w:date="2025-06-12T18:32:00Z" w16du:dateUtc="2025-06-12T16:32:00Z">
            <w:rPr>
              <w:rFonts w:ascii="Courier New" w:eastAsia="Courier New" w:hAnsi="Courier New" w:cs="Courier New"/>
              <w:color w:val="94C1FA"/>
              <w:sz w:val="18"/>
              <w:szCs w:val="18"/>
            </w:rPr>
          </w:rPrChange>
        </w:rPr>
        <w:t>pred</w:t>
      </w:r>
      <w:proofErr w:type="gramEnd"/>
      <w:r w:rsidRPr="008F3D9F">
        <w:rPr>
          <w:rFonts w:ascii="Courier New" w:eastAsia="Courier New" w:hAnsi="Courier New" w:cs="Courier New"/>
          <w:color w:val="94C1FA"/>
          <w:sz w:val="18"/>
          <w:szCs w:val="18"/>
          <w:lang w:val="fr-FR"/>
          <w:rPrChange w:id="11715" w:author="Hayfa ZGAYA-BIAU" w:date="2025-06-12T18:32:00Z" w16du:dateUtc="2025-06-12T16:32:00Z">
            <w:rPr>
              <w:rFonts w:ascii="Courier New" w:eastAsia="Courier New" w:hAnsi="Courier New" w:cs="Courier New"/>
              <w:color w:val="94C1FA"/>
              <w:sz w:val="18"/>
              <w:szCs w:val="18"/>
            </w:rPr>
          </w:rPrChange>
        </w:rPr>
        <w:t>_</w:t>
      </w:r>
      <w:proofErr w:type="gramStart"/>
      <w:r w:rsidRPr="008F3D9F">
        <w:rPr>
          <w:rFonts w:ascii="Courier New" w:eastAsia="Courier New" w:hAnsi="Courier New" w:cs="Courier New"/>
          <w:color w:val="94C1FA"/>
          <w:sz w:val="18"/>
          <w:szCs w:val="18"/>
          <w:lang w:val="fr-FR"/>
          <w:rPrChange w:id="11716" w:author="Hayfa ZGAYA-BIAU" w:date="2025-06-12T18:32:00Z" w16du:dateUtc="2025-06-12T16:32:00Z">
            <w:rPr>
              <w:rFonts w:ascii="Courier New" w:eastAsia="Courier New" w:hAnsi="Courier New" w:cs="Courier New"/>
              <w:color w:val="94C1FA"/>
              <w:sz w:val="18"/>
              <w:szCs w:val="18"/>
            </w:rPr>
          </w:rPrChange>
        </w:rPr>
        <w:t>thread</w:t>
      </w:r>
      <w:r w:rsidRPr="008F3D9F">
        <w:rPr>
          <w:rFonts w:ascii="Courier New" w:eastAsia="Courier New" w:hAnsi="Courier New" w:cs="Courier New"/>
          <w:color w:val="D6D6DD"/>
          <w:sz w:val="18"/>
          <w:szCs w:val="18"/>
          <w:lang w:val="fr-FR"/>
          <w:rPrChange w:id="117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718" w:author="Hayfa ZGAYA-BIAU" w:date="2025-06-12T18:32:00Z" w16du:dateUtc="2025-06-12T16:32:00Z">
            <w:rPr>
              <w:rFonts w:ascii="Courier New" w:eastAsia="Courier New" w:hAnsi="Courier New" w:cs="Courier New"/>
              <w:color w:val="EBC88D"/>
              <w:sz w:val="18"/>
              <w:szCs w:val="18"/>
            </w:rPr>
          </w:rPrChange>
        </w:rPr>
        <w:t>join</w:t>
      </w:r>
      <w:proofErr w:type="spellEnd"/>
      <w:proofErr w:type="gramEnd"/>
      <w:r w:rsidRPr="008F3D9F">
        <w:rPr>
          <w:rFonts w:ascii="Courier New" w:eastAsia="Courier New" w:hAnsi="Courier New" w:cs="Courier New"/>
          <w:color w:val="D6D6DD"/>
          <w:sz w:val="18"/>
          <w:szCs w:val="18"/>
          <w:lang w:val="fr-FR"/>
          <w:rPrChange w:id="11719" w:author="Hayfa ZGAYA-BIAU" w:date="2025-06-12T18:32:00Z" w16du:dateUtc="2025-06-12T16:32:00Z">
            <w:rPr>
              <w:rFonts w:ascii="Courier New" w:eastAsia="Courier New" w:hAnsi="Courier New" w:cs="Courier New"/>
              <w:color w:val="D6D6DD"/>
              <w:sz w:val="18"/>
              <w:szCs w:val="18"/>
            </w:rPr>
          </w:rPrChange>
        </w:rPr>
        <w:t>()</w:t>
      </w:r>
    </w:p>
    <w:p w14:paraId="06E1D6E0"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720" w:author="Hayfa ZGAYA-BIAU" w:date="2025-06-12T18:32:00Z" w16du:dateUtc="2025-06-12T16:32:00Z">
            <w:rPr>
              <w:rFonts w:ascii="Courier New" w:eastAsia="Courier New" w:hAnsi="Courier New" w:cs="Courier New"/>
              <w:color w:val="D8DEE9"/>
              <w:sz w:val="18"/>
              <w:szCs w:val="18"/>
            </w:rPr>
          </w:rPrChange>
        </w:rPr>
      </w:pPr>
    </w:p>
    <w:p w14:paraId="20FD0CBE"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721"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11722"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172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724"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11725"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11726"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117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7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7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730"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11731"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1732" w:author="Hayfa ZGAYA-BIAU" w:date="2025-06-12T18:32:00Z" w16du:dateUtc="2025-06-12T16:32:00Z">
            <w:rPr>
              <w:rFonts w:ascii="Courier New" w:eastAsia="Courier New" w:hAnsi="Courier New" w:cs="Courier New"/>
              <w:color w:val="D8DEE9"/>
              <w:sz w:val="18"/>
              <w:szCs w:val="18"/>
            </w:rPr>
          </w:rPrChange>
        </w:rPr>
        <w:t>:</w:t>
      </w:r>
      <w:proofErr w:type="gramEnd"/>
    </w:p>
    <w:p w14:paraId="26DEA5C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7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73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11735" w:author="Hayfa ZGAYA-BIAU" w:date="2025-06-12T18:32:00Z" w16du:dateUtc="2025-06-12T16:32:00Z">
            <w:rPr>
              <w:rFonts w:ascii="Courier New" w:eastAsia="Courier New" w:hAnsi="Courier New" w:cs="Courier New"/>
              <w:color w:val="EBC88D"/>
              <w:sz w:val="18"/>
              <w:szCs w:val="18"/>
            </w:rPr>
          </w:rPrChange>
        </w:rPr>
        <w:t>main</w:t>
      </w:r>
      <w:r w:rsidRPr="008F3D9F">
        <w:rPr>
          <w:rFonts w:ascii="Courier New" w:eastAsia="Courier New" w:hAnsi="Courier New" w:cs="Courier New"/>
          <w:color w:val="D6D6DD"/>
          <w:sz w:val="18"/>
          <w:szCs w:val="18"/>
          <w:lang w:val="fr-FR"/>
          <w:rPrChange w:id="11736"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1737" w:author="Hayfa ZGAYA-BIAU" w:date="2025-06-12T18:32:00Z" w16du:dateUtc="2025-06-12T16:32:00Z">
            <w:rPr>
              <w:rFonts w:ascii="Courier New" w:eastAsia="Courier New" w:hAnsi="Courier New" w:cs="Courier New"/>
              <w:color w:val="D6D6DD"/>
              <w:sz w:val="18"/>
              <w:szCs w:val="18"/>
            </w:rPr>
          </w:rPrChange>
        </w:rPr>
        <w:t>)</w:t>
      </w:r>
    </w:p>
    <w:p w14:paraId="468B559B" w14:textId="77777777" w:rsidR="00F0408B" w:rsidRPr="008F3D9F" w:rsidRDefault="00F0408B">
      <w:pPr>
        <w:rPr>
          <w:sz w:val="16"/>
          <w:szCs w:val="16"/>
          <w:lang w:val="fr-FR"/>
          <w:rPrChange w:id="11738" w:author="Hayfa ZGAYA-BIAU" w:date="2025-06-12T18:32:00Z" w16du:dateUtc="2025-06-12T16:32:00Z">
            <w:rPr>
              <w:sz w:val="16"/>
              <w:szCs w:val="16"/>
            </w:rPr>
          </w:rPrChange>
        </w:rPr>
      </w:pPr>
    </w:p>
    <w:p w14:paraId="6A5FF49F" w14:textId="77777777" w:rsidR="00F0408B" w:rsidRPr="008F3D9F" w:rsidRDefault="00000000">
      <w:pPr>
        <w:pStyle w:val="Titre3"/>
        <w:rPr>
          <w:lang w:val="fr-FR"/>
          <w:rPrChange w:id="11739" w:author="Hayfa ZGAYA-BIAU" w:date="2025-06-12T18:32:00Z" w16du:dateUtc="2025-06-12T16:32:00Z">
            <w:rPr/>
          </w:rPrChange>
        </w:rPr>
      </w:pPr>
      <w:bookmarkStart w:id="11740" w:name="_gqc53htz8amr" w:colFirst="0" w:colLast="0"/>
      <w:bookmarkEnd w:id="11740"/>
      <w:r w:rsidRPr="008F3D9F">
        <w:rPr>
          <w:lang w:val="fr-FR"/>
          <w:rPrChange w:id="11741" w:author="Hayfa ZGAYA-BIAU" w:date="2025-06-12T18:32:00Z" w16du:dateUtc="2025-06-12T16:32:00Z">
            <w:rPr/>
          </w:rPrChange>
        </w:rPr>
        <w:t xml:space="preserve">16.5. Fine Tune </w:t>
      </w:r>
      <w:proofErr w:type="gramStart"/>
      <w:r w:rsidRPr="008F3D9F">
        <w:rPr>
          <w:lang w:val="fr-FR"/>
          <w:rPrChange w:id="11742" w:author="Hayfa ZGAYA-BIAU" w:date="2025-06-12T18:32:00Z" w16du:dateUtc="2025-06-12T16:32:00Z">
            <w:rPr/>
          </w:rPrChange>
        </w:rPr>
        <w:t>model:</w:t>
      </w:r>
      <w:proofErr w:type="gramEnd"/>
    </w:p>
    <w:p w14:paraId="7E386561" w14:textId="77777777" w:rsidR="00F0408B" w:rsidRPr="008F3D9F" w:rsidRDefault="00F0408B">
      <w:pPr>
        <w:rPr>
          <w:sz w:val="16"/>
          <w:szCs w:val="16"/>
          <w:lang w:val="fr-FR"/>
          <w:rPrChange w:id="11743" w:author="Hayfa ZGAYA-BIAU" w:date="2025-06-12T18:32:00Z" w16du:dateUtc="2025-06-12T16:32:00Z">
            <w:rPr>
              <w:sz w:val="16"/>
              <w:szCs w:val="16"/>
            </w:rPr>
          </w:rPrChange>
        </w:rPr>
      </w:pPr>
    </w:p>
    <w:p w14:paraId="54963079" w14:textId="77777777" w:rsidR="00F0408B" w:rsidRPr="008F3D9F" w:rsidRDefault="00000000">
      <w:pPr>
        <w:shd w:val="clear" w:color="auto" w:fill="1A1A1A"/>
        <w:spacing w:line="360" w:lineRule="auto"/>
        <w:rPr>
          <w:rFonts w:ascii="Courier New" w:eastAsia="Courier New" w:hAnsi="Courier New" w:cs="Courier New"/>
          <w:b/>
          <w:i/>
          <w:color w:val="FFFFFF"/>
          <w:sz w:val="30"/>
          <w:szCs w:val="30"/>
          <w:lang w:val="fr-FR"/>
          <w:rPrChange w:id="11744" w:author="Hayfa ZGAYA-BIAU" w:date="2025-06-12T18:32:00Z" w16du:dateUtc="2025-06-12T16:32:00Z">
            <w:rPr>
              <w:rFonts w:ascii="Courier New" w:eastAsia="Courier New" w:hAnsi="Courier New" w:cs="Courier New"/>
              <w:b/>
              <w:i/>
              <w:color w:val="FFFFFF"/>
              <w:sz w:val="30"/>
              <w:szCs w:val="30"/>
            </w:rPr>
          </w:rPrChange>
        </w:rPr>
      </w:pPr>
      <w:r w:rsidRPr="008F3D9F">
        <w:rPr>
          <w:rFonts w:ascii="Courier New" w:eastAsia="Courier New" w:hAnsi="Courier New" w:cs="Courier New"/>
          <w:b/>
          <w:i/>
          <w:color w:val="FFFFFF"/>
          <w:sz w:val="30"/>
          <w:szCs w:val="30"/>
          <w:lang w:val="fr-FR"/>
          <w:rPrChange w:id="11745" w:author="Hayfa ZGAYA-BIAU" w:date="2025-06-12T18:32:00Z" w16du:dateUtc="2025-06-12T16:32:00Z">
            <w:rPr>
              <w:rFonts w:ascii="Courier New" w:eastAsia="Courier New" w:hAnsi="Courier New" w:cs="Courier New"/>
              <w:b/>
              <w:i/>
              <w:color w:val="FFFFFF"/>
              <w:sz w:val="30"/>
              <w:szCs w:val="30"/>
            </w:rPr>
          </w:rPrChange>
        </w:rPr>
        <w:t># model_finetune.py</w:t>
      </w:r>
    </w:p>
    <w:p w14:paraId="20CE83ED"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746" w:author="Hayfa ZGAYA-BIAU" w:date="2025-06-12T18:32:00Z" w16du:dateUtc="2025-06-12T16:32:00Z">
            <w:rPr>
              <w:rFonts w:ascii="Courier New" w:eastAsia="Courier New" w:hAnsi="Courier New" w:cs="Courier New"/>
              <w:color w:val="D8DEE9"/>
              <w:sz w:val="18"/>
              <w:szCs w:val="18"/>
            </w:rPr>
          </w:rPrChange>
        </w:rPr>
      </w:pPr>
    </w:p>
    <w:p w14:paraId="2DA7D924"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11747"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11748"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117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1750" w:author="Hayfa ZGAYA-BIAU" w:date="2025-06-12T18:32:00Z" w16du:dateUtc="2025-06-12T16:32:00Z">
            <w:rPr>
              <w:rFonts w:ascii="Courier New" w:eastAsia="Courier New" w:hAnsi="Courier New" w:cs="Courier New"/>
              <w:color w:val="D1D1D1"/>
              <w:sz w:val="18"/>
              <w:szCs w:val="18"/>
            </w:rPr>
          </w:rPrChange>
        </w:rPr>
        <w:t>tensorflow</w:t>
      </w:r>
      <w:proofErr w:type="spellEnd"/>
      <w:r w:rsidRPr="008F3D9F">
        <w:rPr>
          <w:rFonts w:ascii="Courier New" w:eastAsia="Courier New" w:hAnsi="Courier New" w:cs="Courier New"/>
          <w:color w:val="D8DEE9"/>
          <w:sz w:val="18"/>
          <w:szCs w:val="18"/>
          <w:lang w:val="fr-FR"/>
          <w:rPrChange w:id="1175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1752"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1175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1754" w:author="Hayfa ZGAYA-BIAU" w:date="2025-06-12T18:32:00Z" w16du:dateUtc="2025-06-12T16:32:00Z">
            <w:rPr>
              <w:rFonts w:ascii="Courier New" w:eastAsia="Courier New" w:hAnsi="Courier New" w:cs="Courier New"/>
              <w:color w:val="D1D1D1"/>
              <w:sz w:val="18"/>
              <w:szCs w:val="18"/>
            </w:rPr>
          </w:rPrChange>
        </w:rPr>
        <w:t>tf</w:t>
      </w:r>
      <w:proofErr w:type="spellEnd"/>
    </w:p>
    <w:p w14:paraId="1B41FCD8"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11755"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11756"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1175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1758" w:author="Hayfa ZGAYA-BIAU" w:date="2025-06-12T18:32:00Z" w16du:dateUtc="2025-06-12T16:32:00Z">
            <w:rPr>
              <w:rFonts w:ascii="Courier New" w:eastAsia="Courier New" w:hAnsi="Courier New" w:cs="Courier New"/>
              <w:color w:val="D1D1D1"/>
              <w:sz w:val="18"/>
              <w:szCs w:val="18"/>
            </w:rPr>
          </w:rPrChange>
        </w:rPr>
        <w:t>numpy</w:t>
      </w:r>
      <w:proofErr w:type="spellEnd"/>
      <w:r w:rsidRPr="008F3D9F">
        <w:rPr>
          <w:rFonts w:ascii="Courier New" w:eastAsia="Courier New" w:hAnsi="Courier New" w:cs="Courier New"/>
          <w:color w:val="D8DEE9"/>
          <w:sz w:val="18"/>
          <w:szCs w:val="18"/>
          <w:lang w:val="fr-FR"/>
          <w:rPrChange w:id="117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1760"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1176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1D1D1"/>
          <w:sz w:val="18"/>
          <w:szCs w:val="18"/>
          <w:lang w:val="fr-FR"/>
          <w:rPrChange w:id="11762" w:author="Hayfa ZGAYA-BIAU" w:date="2025-06-12T18:32:00Z" w16du:dateUtc="2025-06-12T16:32:00Z">
            <w:rPr>
              <w:rFonts w:ascii="Courier New" w:eastAsia="Courier New" w:hAnsi="Courier New" w:cs="Courier New"/>
              <w:color w:val="D1D1D1"/>
              <w:sz w:val="18"/>
              <w:szCs w:val="18"/>
            </w:rPr>
          </w:rPrChange>
        </w:rPr>
        <w:t>np</w:t>
      </w:r>
      <w:proofErr w:type="spellEnd"/>
    </w:p>
    <w:p w14:paraId="4D8D97E0" w14:textId="77777777" w:rsidR="00F0408B" w:rsidRPr="008F3D9F" w:rsidRDefault="00000000">
      <w:pPr>
        <w:shd w:val="clear" w:color="auto" w:fill="1A1A1A"/>
        <w:spacing w:line="360" w:lineRule="auto"/>
        <w:rPr>
          <w:rFonts w:ascii="Courier New" w:eastAsia="Courier New" w:hAnsi="Courier New" w:cs="Courier New"/>
          <w:color w:val="EBC88D"/>
          <w:sz w:val="18"/>
          <w:szCs w:val="18"/>
          <w:lang w:val="fr-FR"/>
          <w:rPrChange w:id="11763" w:author="Hayfa ZGAYA-BIAU" w:date="2025-06-12T18:32:00Z" w16du:dateUtc="2025-06-12T16:32:00Z">
            <w:rPr>
              <w:rFonts w:ascii="Courier New" w:eastAsia="Courier New" w:hAnsi="Courier New" w:cs="Courier New"/>
              <w:color w:val="EBC88D"/>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11764"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1176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766" w:author="Hayfa ZGAYA-BIAU" w:date="2025-06-12T18:32:00Z" w16du:dateUtc="2025-06-12T16:32:00Z">
            <w:rPr>
              <w:rFonts w:ascii="Courier New" w:eastAsia="Courier New" w:hAnsi="Courier New" w:cs="Courier New"/>
              <w:color w:val="D1D1D1"/>
              <w:sz w:val="18"/>
              <w:szCs w:val="18"/>
            </w:rPr>
          </w:rPrChange>
        </w:rPr>
        <w:t>sklearn</w:t>
      </w:r>
      <w:r w:rsidRPr="008F3D9F">
        <w:rPr>
          <w:rFonts w:ascii="Courier New" w:eastAsia="Courier New" w:hAnsi="Courier New" w:cs="Courier New"/>
          <w:color w:val="D6D6DD"/>
          <w:sz w:val="18"/>
          <w:szCs w:val="18"/>
          <w:lang w:val="fr-FR"/>
          <w:rPrChange w:id="117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1D1D1"/>
          <w:sz w:val="18"/>
          <w:szCs w:val="18"/>
          <w:lang w:val="fr-FR"/>
          <w:rPrChange w:id="11768" w:author="Hayfa ZGAYA-BIAU" w:date="2025-06-12T18:32:00Z" w16du:dateUtc="2025-06-12T16:32:00Z">
            <w:rPr>
              <w:rFonts w:ascii="Courier New" w:eastAsia="Courier New" w:hAnsi="Courier New" w:cs="Courier New"/>
              <w:color w:val="D1D1D1"/>
              <w:sz w:val="18"/>
              <w:szCs w:val="18"/>
            </w:rPr>
          </w:rPrChange>
        </w:rPr>
        <w:t>model</w:t>
      </w:r>
      <w:proofErr w:type="gramEnd"/>
      <w:r w:rsidRPr="008F3D9F">
        <w:rPr>
          <w:rFonts w:ascii="Courier New" w:eastAsia="Courier New" w:hAnsi="Courier New" w:cs="Courier New"/>
          <w:color w:val="D1D1D1"/>
          <w:sz w:val="18"/>
          <w:szCs w:val="18"/>
          <w:lang w:val="fr-FR"/>
          <w:rPrChange w:id="11769" w:author="Hayfa ZGAYA-BIAU" w:date="2025-06-12T18:32:00Z" w16du:dateUtc="2025-06-12T16:32:00Z">
            <w:rPr>
              <w:rFonts w:ascii="Courier New" w:eastAsia="Courier New" w:hAnsi="Courier New" w:cs="Courier New"/>
              <w:color w:val="D1D1D1"/>
              <w:sz w:val="18"/>
              <w:szCs w:val="18"/>
            </w:rPr>
          </w:rPrChange>
        </w:rPr>
        <w:t>_selection</w:t>
      </w:r>
      <w:proofErr w:type="spellEnd"/>
      <w:r w:rsidRPr="008F3D9F">
        <w:rPr>
          <w:rFonts w:ascii="Courier New" w:eastAsia="Courier New" w:hAnsi="Courier New" w:cs="Courier New"/>
          <w:color w:val="D8DEE9"/>
          <w:sz w:val="18"/>
          <w:szCs w:val="18"/>
          <w:lang w:val="fr-FR"/>
          <w:rPrChange w:id="1177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1771"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1177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1773" w:author="Hayfa ZGAYA-BIAU" w:date="2025-06-12T18:32:00Z" w16du:dateUtc="2025-06-12T16:32:00Z">
            <w:rPr>
              <w:rFonts w:ascii="Courier New" w:eastAsia="Courier New" w:hAnsi="Courier New" w:cs="Courier New"/>
              <w:color w:val="EBC88D"/>
              <w:sz w:val="18"/>
              <w:szCs w:val="18"/>
            </w:rPr>
          </w:rPrChange>
        </w:rPr>
        <w:t>train_test_split</w:t>
      </w:r>
      <w:proofErr w:type="spellEnd"/>
    </w:p>
    <w:p w14:paraId="4C08491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774"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i/>
          <w:color w:val="83D6C5"/>
          <w:sz w:val="18"/>
          <w:szCs w:val="18"/>
          <w:lang w:val="fr-FR"/>
          <w:rPrChange w:id="11775" w:author="Hayfa ZGAYA-BIAU" w:date="2025-06-12T18:32:00Z" w16du:dateUtc="2025-06-12T16:32:00Z">
            <w:rPr>
              <w:rFonts w:ascii="Courier New" w:eastAsia="Courier New" w:hAnsi="Courier New" w:cs="Courier New"/>
              <w:i/>
              <w:color w:val="83D6C5"/>
              <w:sz w:val="18"/>
              <w:szCs w:val="18"/>
            </w:rPr>
          </w:rPrChange>
        </w:rPr>
        <w:t>from</w:t>
      </w:r>
      <w:proofErr w:type="spellEnd"/>
      <w:proofErr w:type="gramEnd"/>
      <w:r w:rsidRPr="008F3D9F">
        <w:rPr>
          <w:rFonts w:ascii="Courier New" w:eastAsia="Courier New" w:hAnsi="Courier New" w:cs="Courier New"/>
          <w:color w:val="D8DEE9"/>
          <w:sz w:val="18"/>
          <w:szCs w:val="18"/>
          <w:lang w:val="fr-FR"/>
          <w:rPrChange w:id="117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777" w:author="Hayfa ZGAYA-BIAU" w:date="2025-06-12T18:32:00Z" w16du:dateUtc="2025-06-12T16:32:00Z">
            <w:rPr>
              <w:rFonts w:ascii="Courier New" w:eastAsia="Courier New" w:hAnsi="Courier New" w:cs="Courier New"/>
              <w:color w:val="D1D1D1"/>
              <w:sz w:val="18"/>
              <w:szCs w:val="18"/>
            </w:rPr>
          </w:rPrChange>
        </w:rPr>
        <w:t>tensorflow</w:t>
      </w:r>
      <w:r w:rsidRPr="008F3D9F">
        <w:rPr>
          <w:rFonts w:ascii="Courier New" w:eastAsia="Courier New" w:hAnsi="Courier New" w:cs="Courier New"/>
          <w:color w:val="D6D6DD"/>
          <w:sz w:val="18"/>
          <w:szCs w:val="18"/>
          <w:lang w:val="fr-FR"/>
          <w:rPrChange w:id="117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779"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17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781" w:author="Hayfa ZGAYA-BIAU" w:date="2025-06-12T18:32:00Z" w16du:dateUtc="2025-06-12T16:32:00Z">
            <w:rPr>
              <w:rFonts w:ascii="Courier New" w:eastAsia="Courier New" w:hAnsi="Courier New" w:cs="Courier New"/>
              <w:color w:val="D8DEE9"/>
              <w:sz w:val="18"/>
              <w:szCs w:val="18"/>
            </w:rPr>
          </w:rPrChange>
        </w:rPr>
        <w:t>utils</w:t>
      </w:r>
      <w:proofErr w:type="spellEnd"/>
      <w:r w:rsidRPr="008F3D9F">
        <w:rPr>
          <w:rFonts w:ascii="Courier New" w:eastAsia="Courier New" w:hAnsi="Courier New" w:cs="Courier New"/>
          <w:color w:val="D8DEE9"/>
          <w:sz w:val="18"/>
          <w:szCs w:val="18"/>
          <w:lang w:val="fr-FR"/>
          <w:rPrChange w:id="1178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1783" w:author="Hayfa ZGAYA-BIAU" w:date="2025-06-12T18:32:00Z" w16du:dateUtc="2025-06-12T16:32:00Z">
            <w:rPr>
              <w:rFonts w:ascii="Courier New" w:eastAsia="Courier New" w:hAnsi="Courier New" w:cs="Courier New"/>
              <w:i/>
              <w:color w:val="83D6C5"/>
              <w:sz w:val="18"/>
              <w:szCs w:val="18"/>
            </w:rPr>
          </w:rPrChange>
        </w:rPr>
        <w:t>import</w:t>
      </w:r>
      <w:r w:rsidRPr="008F3D9F">
        <w:rPr>
          <w:rFonts w:ascii="Courier New" w:eastAsia="Courier New" w:hAnsi="Courier New" w:cs="Courier New"/>
          <w:color w:val="D8DEE9"/>
          <w:sz w:val="18"/>
          <w:szCs w:val="18"/>
          <w:lang w:val="fr-FR"/>
          <w:rPrChange w:id="1178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D8DEE9"/>
          <w:sz w:val="18"/>
          <w:szCs w:val="18"/>
          <w:lang w:val="fr-FR"/>
          <w:rPrChange w:id="11785" w:author="Hayfa ZGAYA-BIAU" w:date="2025-06-12T18:32:00Z" w16du:dateUtc="2025-06-12T16:32:00Z">
            <w:rPr>
              <w:rFonts w:ascii="Courier New" w:eastAsia="Courier New" w:hAnsi="Courier New" w:cs="Courier New"/>
              <w:color w:val="D8DEE9"/>
              <w:sz w:val="18"/>
              <w:szCs w:val="18"/>
            </w:rPr>
          </w:rPrChange>
        </w:rPr>
        <w:t>to_categorical</w:t>
      </w:r>
      <w:proofErr w:type="spellEnd"/>
    </w:p>
    <w:p w14:paraId="74E7B8BC" w14:textId="77777777" w:rsidR="00F0408B" w:rsidRPr="008F3D9F" w:rsidRDefault="00000000">
      <w:pPr>
        <w:shd w:val="clear" w:color="auto" w:fill="1A1A1A"/>
        <w:spacing w:line="360" w:lineRule="auto"/>
        <w:rPr>
          <w:rFonts w:ascii="Courier New" w:eastAsia="Courier New" w:hAnsi="Courier New" w:cs="Courier New"/>
          <w:color w:val="D1D1D1"/>
          <w:sz w:val="18"/>
          <w:szCs w:val="18"/>
          <w:lang w:val="fr-FR"/>
          <w:rPrChange w:id="11786" w:author="Hayfa ZGAYA-BIAU" w:date="2025-06-12T18:32:00Z" w16du:dateUtc="2025-06-12T16:32:00Z">
            <w:rPr>
              <w:rFonts w:ascii="Courier New" w:eastAsia="Courier New" w:hAnsi="Courier New" w:cs="Courier New"/>
              <w:color w:val="D1D1D1"/>
              <w:sz w:val="18"/>
              <w:szCs w:val="18"/>
            </w:rPr>
          </w:rPrChange>
        </w:rPr>
      </w:pPr>
      <w:proofErr w:type="gramStart"/>
      <w:r w:rsidRPr="008F3D9F">
        <w:rPr>
          <w:rFonts w:ascii="Courier New" w:eastAsia="Courier New" w:hAnsi="Courier New" w:cs="Courier New"/>
          <w:i/>
          <w:color w:val="83D6C5"/>
          <w:sz w:val="18"/>
          <w:szCs w:val="18"/>
          <w:lang w:val="fr-FR"/>
          <w:rPrChange w:id="11787" w:author="Hayfa ZGAYA-BIAU" w:date="2025-06-12T18:32:00Z" w16du:dateUtc="2025-06-12T16:32:00Z">
            <w:rPr>
              <w:rFonts w:ascii="Courier New" w:eastAsia="Courier New" w:hAnsi="Courier New" w:cs="Courier New"/>
              <w:i/>
              <w:color w:val="83D6C5"/>
              <w:sz w:val="18"/>
              <w:szCs w:val="18"/>
            </w:rPr>
          </w:rPrChange>
        </w:rPr>
        <w:t>import</w:t>
      </w:r>
      <w:proofErr w:type="gramEnd"/>
      <w:r w:rsidRPr="008F3D9F">
        <w:rPr>
          <w:rFonts w:ascii="Courier New" w:eastAsia="Courier New" w:hAnsi="Courier New" w:cs="Courier New"/>
          <w:color w:val="D8DEE9"/>
          <w:sz w:val="18"/>
          <w:szCs w:val="18"/>
          <w:lang w:val="fr-FR"/>
          <w:rPrChange w:id="1178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1D1D1"/>
          <w:sz w:val="18"/>
          <w:szCs w:val="18"/>
          <w:lang w:val="fr-FR"/>
          <w:rPrChange w:id="11789" w:author="Hayfa ZGAYA-BIAU" w:date="2025-06-12T18:32:00Z" w16du:dateUtc="2025-06-12T16:32:00Z">
            <w:rPr>
              <w:rFonts w:ascii="Courier New" w:eastAsia="Courier New" w:hAnsi="Courier New" w:cs="Courier New"/>
              <w:color w:val="D1D1D1"/>
              <w:sz w:val="18"/>
              <w:szCs w:val="18"/>
            </w:rPr>
          </w:rPrChange>
        </w:rPr>
        <w:t>pickle</w:t>
      </w:r>
    </w:p>
    <w:p w14:paraId="78A700E6"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790" w:author="Hayfa ZGAYA-BIAU" w:date="2025-06-12T18:32:00Z" w16du:dateUtc="2025-06-12T16:32:00Z">
            <w:rPr>
              <w:rFonts w:ascii="Courier New" w:eastAsia="Courier New" w:hAnsi="Courier New" w:cs="Courier New"/>
              <w:color w:val="D8DEE9"/>
              <w:sz w:val="18"/>
              <w:szCs w:val="18"/>
            </w:rPr>
          </w:rPrChange>
        </w:rPr>
      </w:pPr>
    </w:p>
    <w:p w14:paraId="39DA7A7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791"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1792"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179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11794" w:author="Hayfa ZGAYA-BIAU" w:date="2025-06-12T18:32:00Z" w16du:dateUtc="2025-06-12T16:32:00Z">
            <w:rPr>
              <w:rFonts w:ascii="Courier New" w:eastAsia="Courier New" w:hAnsi="Courier New" w:cs="Courier New"/>
              <w:b/>
              <w:color w:val="EFB080"/>
              <w:sz w:val="18"/>
              <w:szCs w:val="18"/>
            </w:rPr>
          </w:rPrChange>
        </w:rPr>
        <w:t>load_saved_model</w:t>
      </w:r>
      <w:proofErr w:type="spellEnd"/>
      <w:r w:rsidRPr="008F3D9F">
        <w:rPr>
          <w:rFonts w:ascii="Courier New" w:eastAsia="Courier New" w:hAnsi="Courier New" w:cs="Courier New"/>
          <w:color w:val="D8DEE9"/>
          <w:sz w:val="18"/>
          <w:szCs w:val="18"/>
          <w:lang w:val="fr-FR"/>
          <w:rPrChange w:id="11795"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11796"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1179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79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799" w:author="Hayfa ZGAYA-BIAU" w:date="2025-06-12T18:32:00Z" w16du:dateUtc="2025-06-12T16:32:00Z">
            <w:rPr>
              <w:rFonts w:ascii="Courier New" w:eastAsia="Courier New" w:hAnsi="Courier New" w:cs="Courier New"/>
              <w:color w:val="E394DC"/>
              <w:sz w:val="18"/>
              <w:szCs w:val="18"/>
            </w:rPr>
          </w:rPrChange>
        </w:rPr>
        <w:t>final_model_</w:t>
      </w:r>
      <w:proofErr w:type="gramStart"/>
      <w:r w:rsidRPr="008F3D9F">
        <w:rPr>
          <w:rFonts w:ascii="Courier New" w:eastAsia="Courier New" w:hAnsi="Courier New" w:cs="Courier New"/>
          <w:color w:val="E394DC"/>
          <w:sz w:val="18"/>
          <w:szCs w:val="18"/>
          <w:lang w:val="fr-FR"/>
          <w:rPrChange w:id="11800"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1801"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11802" w:author="Hayfa ZGAYA-BIAU" w:date="2025-06-12T18:32:00Z" w16du:dateUtc="2025-06-12T16:32:00Z">
            <w:rPr>
              <w:rFonts w:ascii="Courier New" w:eastAsia="Courier New" w:hAnsi="Courier New" w:cs="Courier New"/>
              <w:color w:val="D8DEE9"/>
              <w:sz w:val="18"/>
              <w:szCs w:val="18"/>
            </w:rPr>
          </w:rPrChange>
        </w:rPr>
        <w:t>):</w:t>
      </w:r>
      <w:proofErr w:type="gramEnd"/>
    </w:p>
    <w:p w14:paraId="0D989A9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0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180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805" w:author="Hayfa ZGAYA-BIAU" w:date="2025-06-12T18:32:00Z" w16du:dateUtc="2025-06-12T16:32:00Z">
            <w:rPr>
              <w:rFonts w:ascii="Courier New" w:eastAsia="Courier New" w:hAnsi="Courier New" w:cs="Courier New"/>
              <w:color w:val="E394DC"/>
              <w:sz w:val="18"/>
              <w:szCs w:val="18"/>
            </w:rPr>
          </w:rPrChange>
        </w:rPr>
        <w:t>"""</w:t>
      </w:r>
    </w:p>
    <w:p w14:paraId="326E922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06"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0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08"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11809"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11810"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1181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12" w:author="Hayfa ZGAYA-BIAU" w:date="2025-06-12T18:32:00Z" w16du:dateUtc="2025-06-12T16:32:00Z">
            <w:rPr>
              <w:rFonts w:ascii="Courier New" w:eastAsia="Courier New" w:hAnsi="Courier New" w:cs="Courier New"/>
              <w:color w:val="E394DC"/>
              <w:sz w:val="18"/>
              <w:szCs w:val="18"/>
            </w:rPr>
          </w:rPrChange>
        </w:rPr>
        <w:t>Keras</w:t>
      </w:r>
      <w:proofErr w:type="spellEnd"/>
      <w:r w:rsidRPr="008F3D9F">
        <w:rPr>
          <w:rFonts w:ascii="Courier New" w:eastAsia="Courier New" w:hAnsi="Courier New" w:cs="Courier New"/>
          <w:color w:val="E394DC"/>
          <w:sz w:val="18"/>
          <w:szCs w:val="18"/>
          <w:lang w:val="fr-FR"/>
          <w:rPrChange w:id="11813" w:author="Hayfa ZGAYA-BIAU" w:date="2025-06-12T18:32:00Z" w16du:dateUtc="2025-06-12T16:32:00Z">
            <w:rPr>
              <w:rFonts w:ascii="Courier New" w:eastAsia="Courier New" w:hAnsi="Courier New" w:cs="Courier New"/>
              <w:color w:val="E394DC"/>
              <w:sz w:val="18"/>
              <w:szCs w:val="18"/>
            </w:rPr>
          </w:rPrChange>
        </w:rPr>
        <w:t xml:space="preserve"> model.</w:t>
      </w:r>
    </w:p>
    <w:p w14:paraId="56E8D394"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814" w:author="Hayfa ZGAYA-BIAU" w:date="2025-06-12T18:32:00Z" w16du:dateUtc="2025-06-12T16:32:00Z">
            <w:rPr>
              <w:rFonts w:ascii="Courier New" w:eastAsia="Courier New" w:hAnsi="Courier New" w:cs="Courier New"/>
              <w:color w:val="D8DEE9"/>
              <w:sz w:val="18"/>
              <w:szCs w:val="18"/>
            </w:rPr>
          </w:rPrChange>
        </w:rPr>
      </w:pPr>
    </w:p>
    <w:p w14:paraId="3D09BB9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1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16"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1817" w:author="Hayfa ZGAYA-BIAU" w:date="2025-06-12T18:32:00Z" w16du:dateUtc="2025-06-12T16:32:00Z">
            <w:rPr>
              <w:rFonts w:ascii="Courier New" w:eastAsia="Courier New" w:hAnsi="Courier New" w:cs="Courier New"/>
              <w:color w:val="E394DC"/>
              <w:sz w:val="18"/>
              <w:szCs w:val="18"/>
            </w:rPr>
          </w:rPrChange>
        </w:rPr>
        <w:t>Args:</w:t>
      </w:r>
      <w:proofErr w:type="gramEnd"/>
    </w:p>
    <w:p w14:paraId="396D8B9C"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1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19"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1820"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11821"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1182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23"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1182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825" w:author="Hayfa ZGAYA-BIAU" w:date="2025-06-12T18:32:00Z" w16du:dateUtc="2025-06-12T16:32:00Z">
            <w:rPr>
              <w:rFonts w:ascii="Courier New" w:eastAsia="Courier New" w:hAnsi="Courier New" w:cs="Courier New"/>
              <w:color w:val="E394DC"/>
              <w:sz w:val="18"/>
              <w:szCs w:val="18"/>
            </w:rPr>
          </w:rPrChange>
        </w:rPr>
        <w:t xml:space="preserve"> Path to the </w:t>
      </w:r>
      <w:proofErr w:type="spellStart"/>
      <w:r w:rsidRPr="008F3D9F">
        <w:rPr>
          <w:rFonts w:ascii="Courier New" w:eastAsia="Courier New" w:hAnsi="Courier New" w:cs="Courier New"/>
          <w:color w:val="E394DC"/>
          <w:sz w:val="18"/>
          <w:szCs w:val="18"/>
          <w:lang w:val="fr-FR"/>
          <w:rPrChange w:id="11826"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11827" w:author="Hayfa ZGAYA-BIAU" w:date="2025-06-12T18:32:00Z" w16du:dateUtc="2025-06-12T16:32:00Z">
            <w:rPr>
              <w:rFonts w:ascii="Courier New" w:eastAsia="Courier New" w:hAnsi="Courier New" w:cs="Courier New"/>
              <w:color w:val="E394DC"/>
              <w:sz w:val="18"/>
              <w:szCs w:val="18"/>
            </w:rPr>
          </w:rPrChange>
        </w:rPr>
        <w:t xml:space="preserve"> model file.</w:t>
      </w:r>
    </w:p>
    <w:p w14:paraId="3A91A2A9"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828" w:author="Hayfa ZGAYA-BIAU" w:date="2025-06-12T18:32:00Z" w16du:dateUtc="2025-06-12T16:32:00Z">
            <w:rPr>
              <w:rFonts w:ascii="Courier New" w:eastAsia="Courier New" w:hAnsi="Courier New" w:cs="Courier New"/>
              <w:color w:val="D8DEE9"/>
              <w:sz w:val="18"/>
              <w:szCs w:val="18"/>
            </w:rPr>
          </w:rPrChange>
        </w:rPr>
      </w:pPr>
    </w:p>
    <w:p w14:paraId="0019EFB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2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30"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1831"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11832" w:author="Hayfa ZGAYA-BIAU" w:date="2025-06-12T18:32:00Z" w16du:dateUtc="2025-06-12T16:32:00Z">
            <w:rPr>
              <w:rFonts w:ascii="Courier New" w:eastAsia="Courier New" w:hAnsi="Courier New" w:cs="Courier New"/>
              <w:color w:val="E394DC"/>
              <w:sz w:val="18"/>
              <w:szCs w:val="18"/>
            </w:rPr>
          </w:rPrChange>
        </w:rPr>
        <w:t>:</w:t>
      </w:r>
      <w:proofErr w:type="gramEnd"/>
    </w:p>
    <w:p w14:paraId="7E0DC31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3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34" w:author="Hayfa ZGAYA-BIAU" w:date="2025-06-12T18:32:00Z" w16du:dateUtc="2025-06-12T16:32:00Z">
            <w:rPr>
              <w:rFonts w:ascii="Courier New" w:eastAsia="Courier New" w:hAnsi="Courier New" w:cs="Courier New"/>
              <w:color w:val="E394DC"/>
              <w:sz w:val="18"/>
              <w:szCs w:val="18"/>
            </w:rPr>
          </w:rPrChange>
        </w:rPr>
        <w:lastRenderedPageBreak/>
        <w:t xml:space="preserve">       </w:t>
      </w:r>
      <w:proofErr w:type="spellStart"/>
      <w:proofErr w:type="gramStart"/>
      <w:r w:rsidRPr="008F3D9F">
        <w:rPr>
          <w:rFonts w:ascii="Courier New" w:eastAsia="Courier New" w:hAnsi="Courier New" w:cs="Courier New"/>
          <w:color w:val="E394DC"/>
          <w:sz w:val="18"/>
          <w:szCs w:val="18"/>
          <w:lang w:val="fr-FR"/>
          <w:rPrChange w:id="11835"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11836"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11837" w:author="Hayfa ZGAYA-BIAU" w:date="2025-06-12T18:32:00Z" w16du:dateUtc="2025-06-12T16:32:00Z">
            <w:rPr>
              <w:rFonts w:ascii="Courier New" w:eastAsia="Courier New" w:hAnsi="Courier New" w:cs="Courier New"/>
              <w:color w:val="E394DC"/>
              <w:sz w:val="18"/>
              <w:szCs w:val="18"/>
            </w:rPr>
          </w:rPrChange>
        </w:rPr>
        <w:t>Model</w:t>
      </w:r>
      <w:proofErr w:type="spellEnd"/>
      <w:r w:rsidRPr="008F3D9F">
        <w:rPr>
          <w:rFonts w:ascii="Courier New" w:eastAsia="Courier New" w:hAnsi="Courier New" w:cs="Courier New"/>
          <w:color w:val="E394DC"/>
          <w:sz w:val="18"/>
          <w:szCs w:val="18"/>
          <w:lang w:val="fr-FR"/>
          <w:rPrChange w:id="11838"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83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40"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1184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42" w:author="Hayfa ZGAYA-BIAU" w:date="2025-06-12T18:32:00Z" w16du:dateUtc="2025-06-12T16:32:00Z">
            <w:rPr>
              <w:rFonts w:ascii="Courier New" w:eastAsia="Courier New" w:hAnsi="Courier New" w:cs="Courier New"/>
              <w:color w:val="E394DC"/>
              <w:sz w:val="18"/>
              <w:szCs w:val="18"/>
            </w:rPr>
          </w:rPrChange>
        </w:rPr>
        <w:t>Keras</w:t>
      </w:r>
      <w:proofErr w:type="spellEnd"/>
      <w:r w:rsidRPr="008F3D9F">
        <w:rPr>
          <w:rFonts w:ascii="Courier New" w:eastAsia="Courier New" w:hAnsi="Courier New" w:cs="Courier New"/>
          <w:color w:val="E394DC"/>
          <w:sz w:val="18"/>
          <w:szCs w:val="18"/>
          <w:lang w:val="fr-FR"/>
          <w:rPrChange w:id="11843" w:author="Hayfa ZGAYA-BIAU" w:date="2025-06-12T18:32:00Z" w16du:dateUtc="2025-06-12T16:32:00Z">
            <w:rPr>
              <w:rFonts w:ascii="Courier New" w:eastAsia="Courier New" w:hAnsi="Courier New" w:cs="Courier New"/>
              <w:color w:val="E394DC"/>
              <w:sz w:val="18"/>
              <w:szCs w:val="18"/>
            </w:rPr>
          </w:rPrChange>
        </w:rPr>
        <w:t xml:space="preserve"> model.</w:t>
      </w:r>
    </w:p>
    <w:p w14:paraId="7101A55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4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45" w:author="Hayfa ZGAYA-BIAU" w:date="2025-06-12T18:32:00Z" w16du:dateUtc="2025-06-12T16:32:00Z">
            <w:rPr>
              <w:rFonts w:ascii="Courier New" w:eastAsia="Courier New" w:hAnsi="Courier New" w:cs="Courier New"/>
              <w:color w:val="E394DC"/>
              <w:sz w:val="18"/>
              <w:szCs w:val="18"/>
            </w:rPr>
          </w:rPrChange>
        </w:rPr>
        <w:t xml:space="preserve">   """</w:t>
      </w:r>
    </w:p>
    <w:p w14:paraId="672FEDD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84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84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1848"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118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85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8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852"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18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854"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185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1856" w:author="Hayfa ZGAYA-BIAU" w:date="2025-06-12T18:32:00Z" w16du:dateUtc="2025-06-12T16:32:00Z">
            <w:rPr>
              <w:rFonts w:ascii="Courier New" w:eastAsia="Courier New" w:hAnsi="Courier New" w:cs="Courier New"/>
              <w:color w:val="D8DEE9"/>
              <w:sz w:val="18"/>
              <w:szCs w:val="18"/>
            </w:rPr>
          </w:rPrChange>
        </w:rPr>
        <w:t>models</w:t>
      </w:r>
      <w:r w:rsidRPr="008F3D9F">
        <w:rPr>
          <w:rFonts w:ascii="Courier New" w:eastAsia="Courier New" w:hAnsi="Courier New" w:cs="Courier New"/>
          <w:color w:val="D6D6DD"/>
          <w:sz w:val="18"/>
          <w:szCs w:val="18"/>
          <w:lang w:val="fr-FR"/>
          <w:rPrChange w:id="118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1858" w:author="Hayfa ZGAYA-BIAU" w:date="2025-06-12T18:32:00Z" w16du:dateUtc="2025-06-12T16:32:00Z">
            <w:rPr>
              <w:rFonts w:ascii="Courier New" w:eastAsia="Courier New" w:hAnsi="Courier New" w:cs="Courier New"/>
              <w:color w:val="AAA0FA"/>
              <w:sz w:val="18"/>
              <w:szCs w:val="18"/>
            </w:rPr>
          </w:rPrChange>
        </w:rPr>
        <w:t>load</w:t>
      </w:r>
      <w:proofErr w:type="gramEnd"/>
      <w:r w:rsidRPr="008F3D9F">
        <w:rPr>
          <w:rFonts w:ascii="Courier New" w:eastAsia="Courier New" w:hAnsi="Courier New" w:cs="Courier New"/>
          <w:color w:val="AAA0FA"/>
          <w:sz w:val="18"/>
          <w:szCs w:val="18"/>
          <w:lang w:val="fr-FR"/>
          <w:rPrChange w:id="11859" w:author="Hayfa ZGAYA-BIAU" w:date="2025-06-12T18:32:00Z" w16du:dateUtc="2025-06-12T16:32:00Z">
            <w:rPr>
              <w:rFonts w:ascii="Courier New" w:eastAsia="Courier New" w:hAnsi="Courier New" w:cs="Courier New"/>
              <w:color w:val="AAA0FA"/>
              <w:sz w:val="18"/>
              <w:szCs w:val="18"/>
            </w:rPr>
          </w:rPrChange>
        </w:rPr>
        <w:t>_model</w:t>
      </w:r>
      <w:proofErr w:type="spellEnd"/>
      <w:r w:rsidRPr="008F3D9F">
        <w:rPr>
          <w:rFonts w:ascii="Courier New" w:eastAsia="Courier New" w:hAnsi="Courier New" w:cs="Courier New"/>
          <w:color w:val="D6D6DD"/>
          <w:sz w:val="18"/>
          <w:szCs w:val="18"/>
          <w:lang w:val="fr-FR"/>
          <w:rPrChange w:id="11860"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11861" w:author="Hayfa ZGAYA-BIAU" w:date="2025-06-12T18:32:00Z" w16du:dateUtc="2025-06-12T16:32:00Z">
            <w:rPr>
              <w:rFonts w:ascii="Courier New" w:eastAsia="Courier New" w:hAnsi="Courier New" w:cs="Courier New"/>
              <w:i/>
              <w:color w:val="D6D6DD"/>
              <w:sz w:val="18"/>
              <w:szCs w:val="18"/>
            </w:rPr>
          </w:rPrChange>
        </w:rPr>
        <w:t>model_path</w:t>
      </w:r>
      <w:proofErr w:type="spellEnd"/>
      <w:r w:rsidRPr="008F3D9F">
        <w:rPr>
          <w:rFonts w:ascii="Courier New" w:eastAsia="Courier New" w:hAnsi="Courier New" w:cs="Courier New"/>
          <w:color w:val="D6D6DD"/>
          <w:sz w:val="18"/>
          <w:szCs w:val="18"/>
          <w:lang w:val="fr-FR"/>
          <w:rPrChange w:id="11862" w:author="Hayfa ZGAYA-BIAU" w:date="2025-06-12T18:32:00Z" w16du:dateUtc="2025-06-12T16:32:00Z">
            <w:rPr>
              <w:rFonts w:ascii="Courier New" w:eastAsia="Courier New" w:hAnsi="Courier New" w:cs="Courier New"/>
              <w:color w:val="D6D6DD"/>
              <w:sz w:val="18"/>
              <w:szCs w:val="18"/>
            </w:rPr>
          </w:rPrChange>
        </w:rPr>
        <w:t>)</w:t>
      </w:r>
    </w:p>
    <w:p w14:paraId="34C3393A"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11863"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1186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865"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186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867" w:author="Hayfa ZGAYA-BIAU" w:date="2025-06-12T18:32:00Z" w16du:dateUtc="2025-06-12T16:32:00Z">
            <w:rPr>
              <w:rFonts w:ascii="Courier New" w:eastAsia="Courier New" w:hAnsi="Courier New" w:cs="Courier New"/>
              <w:color w:val="94C1FA"/>
              <w:sz w:val="18"/>
              <w:szCs w:val="18"/>
            </w:rPr>
          </w:rPrChange>
        </w:rPr>
        <w:t>model</w:t>
      </w:r>
    </w:p>
    <w:p w14:paraId="407738CB"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868" w:author="Hayfa ZGAYA-BIAU" w:date="2025-06-12T18:32:00Z" w16du:dateUtc="2025-06-12T16:32:00Z">
            <w:rPr>
              <w:rFonts w:ascii="Courier New" w:eastAsia="Courier New" w:hAnsi="Courier New" w:cs="Courier New"/>
              <w:color w:val="D8DEE9"/>
              <w:sz w:val="18"/>
              <w:szCs w:val="18"/>
            </w:rPr>
          </w:rPrChange>
        </w:rPr>
      </w:pPr>
    </w:p>
    <w:p w14:paraId="38CA8B9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869"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1870"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18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11872" w:author="Hayfa ZGAYA-BIAU" w:date="2025-06-12T18:32:00Z" w16du:dateUtc="2025-06-12T16:32:00Z">
            <w:rPr>
              <w:rFonts w:ascii="Courier New" w:eastAsia="Courier New" w:hAnsi="Courier New" w:cs="Courier New"/>
              <w:b/>
              <w:color w:val="EFB080"/>
              <w:sz w:val="18"/>
              <w:szCs w:val="18"/>
            </w:rPr>
          </w:rPrChange>
        </w:rPr>
        <w:t>load_dataset</w:t>
      </w:r>
      <w:proofErr w:type="spellEnd"/>
      <w:r w:rsidRPr="008F3D9F">
        <w:rPr>
          <w:rFonts w:ascii="Courier New" w:eastAsia="Courier New" w:hAnsi="Courier New" w:cs="Courier New"/>
          <w:color w:val="D8DEE9"/>
          <w:sz w:val="18"/>
          <w:szCs w:val="18"/>
          <w:lang w:val="fr-FR"/>
          <w:rPrChange w:id="11873" w:author="Hayfa ZGAYA-BIAU" w:date="2025-06-12T18:32:00Z" w16du:dateUtc="2025-06-12T16:32:00Z">
            <w:rPr>
              <w:rFonts w:ascii="Courier New" w:eastAsia="Courier New" w:hAnsi="Courier New" w:cs="Courier New"/>
              <w:color w:val="D8DEE9"/>
              <w:sz w:val="18"/>
              <w:szCs w:val="18"/>
            </w:rPr>
          </w:rPrChange>
        </w:rPr>
        <w:t>(</w:t>
      </w:r>
      <w:proofErr w:type="spellStart"/>
      <w:r w:rsidRPr="008F3D9F">
        <w:rPr>
          <w:rFonts w:ascii="Courier New" w:eastAsia="Courier New" w:hAnsi="Courier New" w:cs="Courier New"/>
          <w:i/>
          <w:color w:val="D6D6DD"/>
          <w:sz w:val="18"/>
          <w:szCs w:val="18"/>
          <w:lang w:val="fr-FR"/>
          <w:rPrChange w:id="11874"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118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87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877"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11878"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D8DEE9"/>
          <w:sz w:val="18"/>
          <w:szCs w:val="18"/>
          <w:lang w:val="fr-FR"/>
          <w:rPrChange w:id="11879" w:author="Hayfa ZGAYA-BIAU" w:date="2025-06-12T18:32:00Z" w16du:dateUtc="2025-06-12T16:32:00Z">
            <w:rPr>
              <w:rFonts w:ascii="Courier New" w:eastAsia="Courier New" w:hAnsi="Courier New" w:cs="Courier New"/>
              <w:color w:val="D8DEE9"/>
              <w:sz w:val="18"/>
              <w:szCs w:val="18"/>
            </w:rPr>
          </w:rPrChange>
        </w:rPr>
        <w:t>):</w:t>
      </w:r>
      <w:proofErr w:type="gramEnd"/>
    </w:p>
    <w:p w14:paraId="4D5A743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8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18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882" w:author="Hayfa ZGAYA-BIAU" w:date="2025-06-12T18:32:00Z" w16du:dateUtc="2025-06-12T16:32:00Z">
            <w:rPr>
              <w:rFonts w:ascii="Courier New" w:eastAsia="Courier New" w:hAnsi="Courier New" w:cs="Courier New"/>
              <w:color w:val="E394DC"/>
              <w:sz w:val="18"/>
              <w:szCs w:val="18"/>
            </w:rPr>
          </w:rPrChange>
        </w:rPr>
        <w:t>"""</w:t>
      </w:r>
    </w:p>
    <w:p w14:paraId="2228BFE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8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8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85" w:author="Hayfa ZGAYA-BIAU" w:date="2025-06-12T18:32:00Z" w16du:dateUtc="2025-06-12T16:32:00Z">
            <w:rPr>
              <w:rFonts w:ascii="Courier New" w:eastAsia="Courier New" w:hAnsi="Courier New" w:cs="Courier New"/>
              <w:color w:val="E394DC"/>
              <w:sz w:val="18"/>
              <w:szCs w:val="18"/>
            </w:rPr>
          </w:rPrChange>
        </w:rPr>
        <w:t>Loads</w:t>
      </w:r>
      <w:proofErr w:type="spellEnd"/>
      <w:r w:rsidRPr="008F3D9F">
        <w:rPr>
          <w:rFonts w:ascii="Courier New" w:eastAsia="Courier New" w:hAnsi="Courier New" w:cs="Courier New"/>
          <w:color w:val="E394DC"/>
          <w:sz w:val="18"/>
          <w:szCs w:val="18"/>
          <w:lang w:val="fr-FR"/>
          <w:rPrChange w:id="11886" w:author="Hayfa ZGAYA-BIAU" w:date="2025-06-12T18:32:00Z" w16du:dateUtc="2025-06-12T16:32:00Z">
            <w:rPr>
              <w:rFonts w:ascii="Courier New" w:eastAsia="Courier New" w:hAnsi="Courier New" w:cs="Courier New"/>
              <w:color w:val="E394DC"/>
              <w:sz w:val="18"/>
              <w:szCs w:val="18"/>
            </w:rPr>
          </w:rPrChange>
        </w:rPr>
        <w:t xml:space="preserve"> the </w:t>
      </w:r>
      <w:proofErr w:type="spellStart"/>
      <w:r w:rsidRPr="008F3D9F">
        <w:rPr>
          <w:rFonts w:ascii="Courier New" w:eastAsia="Courier New" w:hAnsi="Courier New" w:cs="Courier New"/>
          <w:color w:val="E394DC"/>
          <w:sz w:val="18"/>
          <w:szCs w:val="18"/>
          <w:lang w:val="fr-FR"/>
          <w:rPrChange w:id="11887"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1188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889" w:author="Hayfa ZGAYA-BIAU" w:date="2025-06-12T18:32:00Z" w16du:dateUtc="2025-06-12T16:32:00Z">
            <w:rPr>
              <w:rFonts w:ascii="Courier New" w:eastAsia="Courier New" w:hAnsi="Courier New" w:cs="Courier New"/>
              <w:color w:val="E394DC"/>
              <w:sz w:val="18"/>
              <w:szCs w:val="18"/>
            </w:rPr>
          </w:rPrChange>
        </w:rPr>
        <w:t>from</w:t>
      </w:r>
      <w:proofErr w:type="spellEnd"/>
      <w:r w:rsidRPr="008F3D9F">
        <w:rPr>
          <w:rFonts w:ascii="Courier New" w:eastAsia="Courier New" w:hAnsi="Courier New" w:cs="Courier New"/>
          <w:color w:val="E394DC"/>
          <w:sz w:val="18"/>
          <w:szCs w:val="18"/>
          <w:lang w:val="fr-FR"/>
          <w:rPrChange w:id="11890" w:author="Hayfa ZGAYA-BIAU" w:date="2025-06-12T18:32:00Z" w16du:dateUtc="2025-06-12T16:32:00Z">
            <w:rPr>
              <w:rFonts w:ascii="Courier New" w:eastAsia="Courier New" w:hAnsi="Courier New" w:cs="Courier New"/>
              <w:color w:val="E394DC"/>
              <w:sz w:val="18"/>
              <w:szCs w:val="18"/>
            </w:rPr>
          </w:rPrChange>
        </w:rPr>
        <w:t xml:space="preserve"> a pickle file.</w:t>
      </w:r>
    </w:p>
    <w:p w14:paraId="10564ED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891" w:author="Hayfa ZGAYA-BIAU" w:date="2025-06-12T18:32:00Z" w16du:dateUtc="2025-06-12T16:32:00Z">
            <w:rPr>
              <w:rFonts w:ascii="Courier New" w:eastAsia="Courier New" w:hAnsi="Courier New" w:cs="Courier New"/>
              <w:color w:val="D8DEE9"/>
              <w:sz w:val="18"/>
              <w:szCs w:val="18"/>
            </w:rPr>
          </w:rPrChange>
        </w:rPr>
      </w:pPr>
    </w:p>
    <w:p w14:paraId="5A1C6799"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9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93"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1894" w:author="Hayfa ZGAYA-BIAU" w:date="2025-06-12T18:32:00Z" w16du:dateUtc="2025-06-12T16:32:00Z">
            <w:rPr>
              <w:rFonts w:ascii="Courier New" w:eastAsia="Courier New" w:hAnsi="Courier New" w:cs="Courier New"/>
              <w:color w:val="E394DC"/>
              <w:sz w:val="18"/>
              <w:szCs w:val="18"/>
            </w:rPr>
          </w:rPrChange>
        </w:rPr>
        <w:t>Args:</w:t>
      </w:r>
      <w:proofErr w:type="gramEnd"/>
    </w:p>
    <w:p w14:paraId="0EBF475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89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89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1897" w:author="Hayfa ZGAYA-BIAU" w:date="2025-06-12T18:32:00Z" w16du:dateUtc="2025-06-12T16:32:00Z">
            <w:rPr>
              <w:rFonts w:ascii="Courier New" w:eastAsia="Courier New" w:hAnsi="Courier New" w:cs="Courier New"/>
              <w:color w:val="E394DC"/>
              <w:sz w:val="18"/>
              <w:szCs w:val="18"/>
            </w:rPr>
          </w:rPrChange>
        </w:rPr>
        <w:t>pickle</w:t>
      </w:r>
      <w:proofErr w:type="gramEnd"/>
      <w:r w:rsidRPr="008F3D9F">
        <w:rPr>
          <w:rFonts w:ascii="Courier New" w:eastAsia="Courier New" w:hAnsi="Courier New" w:cs="Courier New"/>
          <w:color w:val="E394DC"/>
          <w:sz w:val="18"/>
          <w:szCs w:val="18"/>
          <w:lang w:val="fr-FR"/>
          <w:rPrChange w:id="11898" w:author="Hayfa ZGAYA-BIAU" w:date="2025-06-12T18:32:00Z" w16du:dateUtc="2025-06-12T16:32:00Z">
            <w:rPr>
              <w:rFonts w:ascii="Courier New" w:eastAsia="Courier New" w:hAnsi="Courier New" w:cs="Courier New"/>
              <w:color w:val="E394DC"/>
              <w:sz w:val="18"/>
              <w:szCs w:val="18"/>
            </w:rPr>
          </w:rPrChange>
        </w:rPr>
        <w:t>_path</w:t>
      </w:r>
      <w:proofErr w:type="spellEnd"/>
      <w:r w:rsidRPr="008F3D9F">
        <w:rPr>
          <w:rFonts w:ascii="Courier New" w:eastAsia="Courier New" w:hAnsi="Courier New" w:cs="Courier New"/>
          <w:color w:val="E394DC"/>
          <w:sz w:val="18"/>
          <w:szCs w:val="18"/>
          <w:lang w:val="fr-FR"/>
          <w:rPrChange w:id="1189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00" w:author="Hayfa ZGAYA-BIAU" w:date="2025-06-12T18:32:00Z" w16du:dateUtc="2025-06-12T16:32:00Z">
            <w:rPr>
              <w:rFonts w:ascii="Courier New" w:eastAsia="Courier New" w:hAnsi="Courier New" w:cs="Courier New"/>
              <w:color w:val="E394DC"/>
              <w:sz w:val="18"/>
              <w:szCs w:val="18"/>
            </w:rPr>
          </w:rPrChange>
        </w:rPr>
        <w:t>str</w:t>
      </w:r>
      <w:proofErr w:type="spellEnd"/>
      <w:proofErr w:type="gramStart"/>
      <w:r w:rsidRPr="008F3D9F">
        <w:rPr>
          <w:rFonts w:ascii="Courier New" w:eastAsia="Courier New" w:hAnsi="Courier New" w:cs="Courier New"/>
          <w:color w:val="E394DC"/>
          <w:sz w:val="18"/>
          <w:szCs w:val="18"/>
          <w:lang w:val="fr-FR"/>
          <w:rPrChange w:id="11901"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1902" w:author="Hayfa ZGAYA-BIAU" w:date="2025-06-12T18:32:00Z" w16du:dateUtc="2025-06-12T16:32:00Z">
            <w:rPr>
              <w:rFonts w:ascii="Courier New" w:eastAsia="Courier New" w:hAnsi="Courier New" w:cs="Courier New"/>
              <w:color w:val="E394DC"/>
              <w:sz w:val="18"/>
              <w:szCs w:val="18"/>
            </w:rPr>
          </w:rPrChange>
        </w:rPr>
        <w:t xml:space="preserve"> Path to the pickle file.</w:t>
      </w:r>
    </w:p>
    <w:p w14:paraId="5B2026D3"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903" w:author="Hayfa ZGAYA-BIAU" w:date="2025-06-12T18:32:00Z" w16du:dateUtc="2025-06-12T16:32:00Z">
            <w:rPr>
              <w:rFonts w:ascii="Courier New" w:eastAsia="Courier New" w:hAnsi="Courier New" w:cs="Courier New"/>
              <w:color w:val="D8DEE9"/>
              <w:sz w:val="18"/>
              <w:szCs w:val="18"/>
            </w:rPr>
          </w:rPrChange>
        </w:rPr>
      </w:pPr>
    </w:p>
    <w:p w14:paraId="7B7E472A"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90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90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1906"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11907" w:author="Hayfa ZGAYA-BIAU" w:date="2025-06-12T18:32:00Z" w16du:dateUtc="2025-06-12T16:32:00Z">
            <w:rPr>
              <w:rFonts w:ascii="Courier New" w:eastAsia="Courier New" w:hAnsi="Courier New" w:cs="Courier New"/>
              <w:color w:val="E394DC"/>
              <w:sz w:val="18"/>
              <w:szCs w:val="18"/>
            </w:rPr>
          </w:rPrChange>
        </w:rPr>
        <w:t>:</w:t>
      </w:r>
      <w:proofErr w:type="gramEnd"/>
    </w:p>
    <w:p w14:paraId="367D004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908"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909"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1910" w:author="Hayfa ZGAYA-BIAU" w:date="2025-06-12T18:32:00Z" w16du:dateUtc="2025-06-12T16:32:00Z">
            <w:rPr>
              <w:rFonts w:ascii="Courier New" w:eastAsia="Courier New" w:hAnsi="Courier New" w:cs="Courier New"/>
              <w:color w:val="E394DC"/>
              <w:sz w:val="18"/>
              <w:szCs w:val="18"/>
            </w:rPr>
          </w:rPrChange>
        </w:rPr>
        <w:t>tuple:</w:t>
      </w:r>
      <w:proofErr w:type="gramEnd"/>
      <w:r w:rsidRPr="008F3D9F">
        <w:rPr>
          <w:rFonts w:ascii="Courier New" w:eastAsia="Courier New" w:hAnsi="Courier New" w:cs="Courier New"/>
          <w:color w:val="E394DC"/>
          <w:sz w:val="18"/>
          <w:szCs w:val="18"/>
          <w:lang w:val="fr-FR"/>
          <w:rPrChange w:id="1191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12"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1191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14"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1191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16"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1191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18" w:author="Hayfa ZGAYA-BIAU" w:date="2025-06-12T18:32:00Z" w16du:dateUtc="2025-06-12T16:32:00Z">
            <w:rPr>
              <w:rFonts w:ascii="Courier New" w:eastAsia="Courier New" w:hAnsi="Courier New" w:cs="Courier New"/>
              <w:color w:val="E394DC"/>
              <w:sz w:val="18"/>
              <w:szCs w:val="18"/>
            </w:rPr>
          </w:rPrChange>
        </w:rPr>
        <w:t>y_test</w:t>
      </w:r>
      <w:proofErr w:type="spellEnd"/>
      <w:r w:rsidRPr="008F3D9F">
        <w:rPr>
          <w:rFonts w:ascii="Courier New" w:eastAsia="Courier New" w:hAnsi="Courier New" w:cs="Courier New"/>
          <w:color w:val="E394DC"/>
          <w:sz w:val="18"/>
          <w:szCs w:val="18"/>
          <w:lang w:val="fr-FR"/>
          <w:rPrChange w:id="1191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1920"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11921" w:author="Hayfa ZGAYA-BIAU" w:date="2025-06-12T18:32:00Z" w16du:dateUtc="2025-06-12T16:32:00Z">
            <w:rPr>
              <w:rFonts w:ascii="Courier New" w:eastAsia="Courier New" w:hAnsi="Courier New" w:cs="Courier New"/>
              <w:color w:val="E394DC"/>
              <w:sz w:val="18"/>
              <w:szCs w:val="18"/>
            </w:rPr>
          </w:rPrChange>
        </w:rPr>
        <w:t>)</w:t>
      </w:r>
    </w:p>
    <w:p w14:paraId="7480A4E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192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1923" w:author="Hayfa ZGAYA-BIAU" w:date="2025-06-12T18:32:00Z" w16du:dateUtc="2025-06-12T16:32:00Z">
            <w:rPr>
              <w:rFonts w:ascii="Courier New" w:eastAsia="Courier New" w:hAnsi="Courier New" w:cs="Courier New"/>
              <w:color w:val="E394DC"/>
              <w:sz w:val="18"/>
              <w:szCs w:val="18"/>
            </w:rPr>
          </w:rPrChange>
        </w:rPr>
        <w:t xml:space="preserve">   """</w:t>
      </w:r>
    </w:p>
    <w:p w14:paraId="0642BDC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92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192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1926"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1192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1928"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11929"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11930" w:author="Hayfa ZGAYA-BIAU" w:date="2025-06-12T18:32:00Z" w16du:dateUtc="2025-06-12T16:32:00Z">
            <w:rPr>
              <w:rFonts w:ascii="Courier New" w:eastAsia="Courier New" w:hAnsi="Courier New" w:cs="Courier New"/>
              <w:i/>
              <w:color w:val="D6D6DD"/>
              <w:sz w:val="18"/>
              <w:szCs w:val="18"/>
            </w:rPr>
          </w:rPrChange>
        </w:rPr>
        <w:t>pickle_path</w:t>
      </w:r>
      <w:proofErr w:type="spellEnd"/>
      <w:r w:rsidRPr="008F3D9F">
        <w:rPr>
          <w:rFonts w:ascii="Courier New" w:eastAsia="Courier New" w:hAnsi="Courier New" w:cs="Courier New"/>
          <w:color w:val="D6D6DD"/>
          <w:sz w:val="18"/>
          <w:szCs w:val="18"/>
          <w:lang w:val="fr-FR"/>
          <w:rPrChange w:id="119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3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1933"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34" w:author="Hayfa ZGAYA-BIAU" w:date="2025-06-12T18:32:00Z" w16du:dateUtc="2025-06-12T16:32:00Z">
            <w:rPr>
              <w:rFonts w:ascii="Courier New" w:eastAsia="Courier New" w:hAnsi="Courier New" w:cs="Courier New"/>
              <w:color w:val="E394DC"/>
              <w:sz w:val="18"/>
              <w:szCs w:val="18"/>
            </w:rPr>
          </w:rPrChange>
        </w:rPr>
        <w:t>rb</w:t>
      </w:r>
      <w:proofErr w:type="spellEnd"/>
      <w:r w:rsidRPr="008F3D9F">
        <w:rPr>
          <w:rFonts w:ascii="Courier New" w:eastAsia="Courier New" w:hAnsi="Courier New" w:cs="Courier New"/>
          <w:color w:val="E394DC"/>
          <w:sz w:val="18"/>
          <w:szCs w:val="18"/>
          <w:lang w:val="fr-FR"/>
          <w:rPrChange w:id="1193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3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1938"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1193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1940"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11941" w:author="Hayfa ZGAYA-BIAU" w:date="2025-06-12T18:32:00Z" w16du:dateUtc="2025-06-12T16:32:00Z">
            <w:rPr>
              <w:rFonts w:ascii="Courier New" w:eastAsia="Courier New" w:hAnsi="Courier New" w:cs="Courier New"/>
              <w:color w:val="D8DEE9"/>
              <w:sz w:val="18"/>
              <w:szCs w:val="18"/>
            </w:rPr>
          </w:rPrChange>
        </w:rPr>
        <w:t>:</w:t>
      </w:r>
      <w:proofErr w:type="gramEnd"/>
    </w:p>
    <w:p w14:paraId="497689C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94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94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1944" w:author="Hayfa ZGAYA-BIAU" w:date="2025-06-12T18:32:00Z" w16du:dateUtc="2025-06-12T16:32:00Z">
            <w:rPr>
              <w:rFonts w:ascii="Courier New" w:eastAsia="Courier New" w:hAnsi="Courier New" w:cs="Courier New"/>
              <w:color w:val="94C1FA"/>
              <w:sz w:val="18"/>
              <w:szCs w:val="18"/>
            </w:rPr>
          </w:rPrChange>
        </w:rPr>
        <w:t>data</w:t>
      </w:r>
      <w:proofErr w:type="gramEnd"/>
      <w:r w:rsidRPr="008F3D9F">
        <w:rPr>
          <w:rFonts w:ascii="Courier New" w:eastAsia="Courier New" w:hAnsi="Courier New" w:cs="Courier New"/>
          <w:color w:val="D8DEE9"/>
          <w:sz w:val="18"/>
          <w:szCs w:val="18"/>
          <w:lang w:val="fr-FR"/>
          <w:rPrChange w:id="1194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19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1948"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1194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1950" w:author="Hayfa ZGAYA-BIAU" w:date="2025-06-12T18:32:00Z" w16du:dateUtc="2025-06-12T16:32:00Z">
            <w:rPr>
              <w:rFonts w:ascii="Courier New" w:eastAsia="Courier New" w:hAnsi="Courier New" w:cs="Courier New"/>
              <w:color w:val="EBC88D"/>
              <w:sz w:val="18"/>
              <w:szCs w:val="18"/>
            </w:rPr>
          </w:rPrChange>
        </w:rPr>
        <w:t>load</w:t>
      </w:r>
      <w:proofErr w:type="spellEnd"/>
      <w:proofErr w:type="gramEnd"/>
      <w:r w:rsidRPr="008F3D9F">
        <w:rPr>
          <w:rFonts w:ascii="Courier New" w:eastAsia="Courier New" w:hAnsi="Courier New" w:cs="Courier New"/>
          <w:color w:val="D6D6DD"/>
          <w:sz w:val="18"/>
          <w:szCs w:val="18"/>
          <w:lang w:val="fr-FR"/>
          <w:rPrChange w:id="119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94C1FA"/>
          <w:sz w:val="18"/>
          <w:szCs w:val="18"/>
          <w:lang w:val="fr-FR"/>
          <w:rPrChange w:id="11952"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11953" w:author="Hayfa ZGAYA-BIAU" w:date="2025-06-12T18:32:00Z" w16du:dateUtc="2025-06-12T16:32:00Z">
            <w:rPr>
              <w:rFonts w:ascii="Courier New" w:eastAsia="Courier New" w:hAnsi="Courier New" w:cs="Courier New"/>
              <w:color w:val="D6D6DD"/>
              <w:sz w:val="18"/>
              <w:szCs w:val="18"/>
            </w:rPr>
          </w:rPrChange>
        </w:rPr>
        <w:t>)</w:t>
      </w:r>
    </w:p>
    <w:p w14:paraId="63906A0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195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195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1956"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195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958"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19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96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61"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1196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6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965"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19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96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68"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11969"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972"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19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97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75" w:author="Hayfa ZGAYA-BIAU" w:date="2025-06-12T18:32:00Z" w16du:dateUtc="2025-06-12T16:32:00Z">
            <w:rPr>
              <w:rFonts w:ascii="Courier New" w:eastAsia="Courier New" w:hAnsi="Courier New" w:cs="Courier New"/>
              <w:color w:val="E394DC"/>
              <w:sz w:val="18"/>
              <w:szCs w:val="18"/>
            </w:rPr>
          </w:rPrChange>
        </w:rPr>
        <w:t>y_train</w:t>
      </w:r>
      <w:proofErr w:type="spellEnd"/>
      <w:r w:rsidRPr="008F3D9F">
        <w:rPr>
          <w:rFonts w:ascii="Courier New" w:eastAsia="Courier New" w:hAnsi="Courier New" w:cs="Courier New"/>
          <w:color w:val="E394DC"/>
          <w:sz w:val="18"/>
          <w:szCs w:val="18"/>
          <w:lang w:val="fr-FR"/>
          <w:rPrChange w:id="1197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7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7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979"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19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98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82" w:author="Hayfa ZGAYA-BIAU" w:date="2025-06-12T18:32:00Z" w16du:dateUtc="2025-06-12T16:32:00Z">
            <w:rPr>
              <w:rFonts w:ascii="Courier New" w:eastAsia="Courier New" w:hAnsi="Courier New" w:cs="Courier New"/>
              <w:color w:val="E394DC"/>
              <w:sz w:val="18"/>
              <w:szCs w:val="18"/>
            </w:rPr>
          </w:rPrChange>
        </w:rPr>
        <w:t>y_test</w:t>
      </w:r>
      <w:proofErr w:type="spellEnd"/>
      <w:r w:rsidRPr="008F3D9F">
        <w:rPr>
          <w:rFonts w:ascii="Courier New" w:eastAsia="Courier New" w:hAnsi="Courier New" w:cs="Courier New"/>
          <w:color w:val="E394DC"/>
          <w:sz w:val="18"/>
          <w:szCs w:val="18"/>
          <w:lang w:val="fr-FR"/>
          <w:rPrChange w:id="1198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8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198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1986" w:author="Hayfa ZGAYA-BIAU" w:date="2025-06-12T18:32:00Z" w16du:dateUtc="2025-06-12T16:32:00Z">
            <w:rPr>
              <w:rFonts w:ascii="Courier New" w:eastAsia="Courier New" w:hAnsi="Courier New" w:cs="Courier New"/>
              <w:color w:val="94C1FA"/>
              <w:sz w:val="18"/>
              <w:szCs w:val="18"/>
            </w:rPr>
          </w:rPrChange>
        </w:rPr>
        <w:t>data</w:t>
      </w:r>
      <w:r w:rsidRPr="008F3D9F">
        <w:rPr>
          <w:rFonts w:ascii="Courier New" w:eastAsia="Courier New" w:hAnsi="Courier New" w:cs="Courier New"/>
          <w:color w:val="D6D6DD"/>
          <w:sz w:val="18"/>
          <w:szCs w:val="18"/>
          <w:lang w:val="fr-FR"/>
          <w:rPrChange w:id="1198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1988"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1989" w:author="Hayfa ZGAYA-BIAU" w:date="2025-06-12T18:32:00Z" w16du:dateUtc="2025-06-12T16:32:00Z">
            <w:rPr>
              <w:rFonts w:ascii="Courier New" w:eastAsia="Courier New" w:hAnsi="Courier New" w:cs="Courier New"/>
              <w:color w:val="E394DC"/>
              <w:sz w:val="18"/>
              <w:szCs w:val="18"/>
            </w:rPr>
          </w:rPrChange>
        </w:rPr>
        <w:t>label_map</w:t>
      </w:r>
      <w:proofErr w:type="spellEnd"/>
      <w:r w:rsidRPr="008F3D9F">
        <w:rPr>
          <w:rFonts w:ascii="Courier New" w:eastAsia="Courier New" w:hAnsi="Courier New" w:cs="Courier New"/>
          <w:color w:val="E394DC"/>
          <w:sz w:val="18"/>
          <w:szCs w:val="18"/>
          <w:lang w:val="fr-FR"/>
          <w:rPrChange w:id="1199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1991" w:author="Hayfa ZGAYA-BIAU" w:date="2025-06-12T18:32:00Z" w16du:dateUtc="2025-06-12T16:32:00Z">
            <w:rPr>
              <w:rFonts w:ascii="Courier New" w:eastAsia="Courier New" w:hAnsi="Courier New" w:cs="Courier New"/>
              <w:color w:val="D6D6DD"/>
              <w:sz w:val="18"/>
              <w:szCs w:val="18"/>
            </w:rPr>
          </w:rPrChange>
        </w:rPr>
        <w:t>]</w:t>
      </w:r>
    </w:p>
    <w:p w14:paraId="363FE34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1992" w:author="Hayfa ZGAYA-BIAU" w:date="2025-06-12T18:32:00Z" w16du:dateUtc="2025-06-12T16:32:00Z">
            <w:rPr>
              <w:rFonts w:ascii="Courier New" w:eastAsia="Courier New" w:hAnsi="Courier New" w:cs="Courier New"/>
              <w:color w:val="D8DEE9"/>
              <w:sz w:val="18"/>
              <w:szCs w:val="18"/>
            </w:rPr>
          </w:rPrChange>
        </w:rPr>
      </w:pPr>
    </w:p>
    <w:p w14:paraId="4C002EF5"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1993"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1994"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19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b/>
          <w:color w:val="EFB080"/>
          <w:sz w:val="18"/>
          <w:szCs w:val="18"/>
          <w:lang w:val="fr-FR"/>
          <w:rPrChange w:id="11996" w:author="Hayfa ZGAYA-BIAU" w:date="2025-06-12T18:32:00Z" w16du:dateUtc="2025-06-12T16:32:00Z">
            <w:rPr>
              <w:rFonts w:ascii="Courier New" w:eastAsia="Courier New" w:hAnsi="Courier New" w:cs="Courier New"/>
              <w:b/>
              <w:color w:val="EFB080"/>
              <w:sz w:val="18"/>
              <w:szCs w:val="18"/>
            </w:rPr>
          </w:rPrChange>
        </w:rPr>
        <w:t>fine_tune_</w:t>
      </w:r>
      <w:proofErr w:type="gramStart"/>
      <w:r w:rsidRPr="008F3D9F">
        <w:rPr>
          <w:rFonts w:ascii="Courier New" w:eastAsia="Courier New" w:hAnsi="Courier New" w:cs="Courier New"/>
          <w:b/>
          <w:color w:val="EFB080"/>
          <w:sz w:val="18"/>
          <w:szCs w:val="18"/>
          <w:lang w:val="fr-FR"/>
          <w:rPrChange w:id="11997" w:author="Hayfa ZGAYA-BIAU" w:date="2025-06-12T18:32:00Z" w16du:dateUtc="2025-06-12T16:32:00Z">
            <w:rPr>
              <w:rFonts w:ascii="Courier New" w:eastAsia="Courier New" w:hAnsi="Courier New" w:cs="Courier New"/>
              <w:b/>
              <w:color w:val="EFB080"/>
              <w:sz w:val="18"/>
              <w:szCs w:val="18"/>
            </w:rPr>
          </w:rPrChange>
        </w:rPr>
        <w:t>model</w:t>
      </w:r>
      <w:proofErr w:type="spellEnd"/>
      <w:r w:rsidRPr="008F3D9F">
        <w:rPr>
          <w:rFonts w:ascii="Courier New" w:eastAsia="Courier New" w:hAnsi="Courier New" w:cs="Courier New"/>
          <w:color w:val="D8DEE9"/>
          <w:sz w:val="18"/>
          <w:szCs w:val="18"/>
          <w:lang w:val="fr-FR"/>
          <w:rPrChange w:id="11998" w:author="Hayfa ZGAYA-BIAU" w:date="2025-06-12T18:32:00Z" w16du:dateUtc="2025-06-12T16:32:00Z">
            <w:rPr>
              <w:rFonts w:ascii="Courier New" w:eastAsia="Courier New" w:hAnsi="Courier New" w:cs="Courier New"/>
              <w:color w:val="D8DEE9"/>
              <w:sz w:val="18"/>
              <w:szCs w:val="18"/>
            </w:rPr>
          </w:rPrChange>
        </w:rPr>
        <w:t>(</w:t>
      </w:r>
      <w:proofErr w:type="gramEnd"/>
      <w:r w:rsidRPr="008F3D9F">
        <w:rPr>
          <w:rFonts w:ascii="Courier New" w:eastAsia="Courier New" w:hAnsi="Courier New" w:cs="Courier New"/>
          <w:i/>
          <w:color w:val="D6D6DD"/>
          <w:sz w:val="18"/>
          <w:szCs w:val="18"/>
          <w:lang w:val="fr-FR"/>
          <w:rPrChange w:id="11999"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8DEE9"/>
          <w:sz w:val="18"/>
          <w:szCs w:val="18"/>
          <w:lang w:val="fr-FR"/>
          <w:rPrChange w:id="1200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01" w:author="Hayfa ZGAYA-BIAU" w:date="2025-06-12T18:32:00Z" w16du:dateUtc="2025-06-12T16:32:00Z">
            <w:rPr>
              <w:rFonts w:ascii="Courier New" w:eastAsia="Courier New" w:hAnsi="Courier New" w:cs="Courier New"/>
              <w:i/>
              <w:color w:val="D6D6DD"/>
              <w:sz w:val="18"/>
              <w:szCs w:val="18"/>
            </w:rPr>
          </w:rPrChange>
        </w:rPr>
        <w:t>X_train</w:t>
      </w:r>
      <w:proofErr w:type="spellEnd"/>
      <w:r w:rsidRPr="008F3D9F">
        <w:rPr>
          <w:rFonts w:ascii="Courier New" w:eastAsia="Courier New" w:hAnsi="Courier New" w:cs="Courier New"/>
          <w:color w:val="D8DEE9"/>
          <w:sz w:val="18"/>
          <w:szCs w:val="18"/>
          <w:lang w:val="fr-FR"/>
          <w:rPrChange w:id="1200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03" w:author="Hayfa ZGAYA-BIAU" w:date="2025-06-12T18:32:00Z" w16du:dateUtc="2025-06-12T16:32:00Z">
            <w:rPr>
              <w:rFonts w:ascii="Courier New" w:eastAsia="Courier New" w:hAnsi="Courier New" w:cs="Courier New"/>
              <w:i/>
              <w:color w:val="D6D6DD"/>
              <w:sz w:val="18"/>
              <w:szCs w:val="18"/>
            </w:rPr>
          </w:rPrChange>
        </w:rPr>
        <w:t>y_train</w:t>
      </w:r>
      <w:proofErr w:type="spellEnd"/>
      <w:r w:rsidRPr="008F3D9F">
        <w:rPr>
          <w:rFonts w:ascii="Courier New" w:eastAsia="Courier New" w:hAnsi="Courier New" w:cs="Courier New"/>
          <w:color w:val="D8DEE9"/>
          <w:sz w:val="18"/>
          <w:szCs w:val="18"/>
          <w:lang w:val="fr-FR"/>
          <w:rPrChange w:id="120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05"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8DEE9"/>
          <w:sz w:val="18"/>
          <w:szCs w:val="18"/>
          <w:lang w:val="fr-FR"/>
          <w:rPrChange w:id="1200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07"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8DEE9"/>
          <w:sz w:val="18"/>
          <w:szCs w:val="18"/>
          <w:lang w:val="fr-FR"/>
          <w:rPrChange w:id="1200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09" w:author="Hayfa ZGAYA-BIAU" w:date="2025-06-12T18:32:00Z" w16du:dateUtc="2025-06-12T16:32:00Z">
            <w:rPr>
              <w:rFonts w:ascii="Courier New" w:eastAsia="Courier New" w:hAnsi="Courier New" w:cs="Courier New"/>
              <w:i/>
              <w:color w:val="D6D6DD"/>
              <w:sz w:val="18"/>
              <w:szCs w:val="18"/>
            </w:rPr>
          </w:rPrChange>
        </w:rPr>
        <w:t>epochs</w:t>
      </w:r>
      <w:proofErr w:type="spellEnd"/>
      <w:r w:rsidRPr="008F3D9F">
        <w:rPr>
          <w:rFonts w:ascii="Courier New" w:eastAsia="Courier New" w:hAnsi="Courier New" w:cs="Courier New"/>
          <w:color w:val="D6D6DD"/>
          <w:sz w:val="18"/>
          <w:szCs w:val="18"/>
          <w:lang w:val="fr-FR"/>
          <w:rPrChange w:id="120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011" w:author="Hayfa ZGAYA-BIAU" w:date="2025-06-12T18:32:00Z" w16du:dateUtc="2025-06-12T16:32:00Z">
            <w:rPr>
              <w:rFonts w:ascii="Courier New" w:eastAsia="Courier New" w:hAnsi="Courier New" w:cs="Courier New"/>
              <w:color w:val="EBC88D"/>
              <w:sz w:val="18"/>
              <w:szCs w:val="18"/>
            </w:rPr>
          </w:rPrChange>
        </w:rPr>
        <w:t>10</w:t>
      </w:r>
      <w:r w:rsidRPr="008F3D9F">
        <w:rPr>
          <w:rFonts w:ascii="Courier New" w:eastAsia="Courier New" w:hAnsi="Courier New" w:cs="Courier New"/>
          <w:color w:val="D8DEE9"/>
          <w:sz w:val="18"/>
          <w:szCs w:val="18"/>
          <w:lang w:val="fr-FR"/>
          <w:rPrChange w:id="1201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013" w:author="Hayfa ZGAYA-BIAU" w:date="2025-06-12T18:32:00Z" w16du:dateUtc="2025-06-12T16:32:00Z">
            <w:rPr>
              <w:rFonts w:ascii="Courier New" w:eastAsia="Courier New" w:hAnsi="Courier New" w:cs="Courier New"/>
              <w:i/>
              <w:color w:val="D6D6DD"/>
              <w:sz w:val="18"/>
              <w:szCs w:val="18"/>
            </w:rPr>
          </w:rPrChange>
        </w:rPr>
        <w:t>batch_size</w:t>
      </w:r>
      <w:proofErr w:type="spellEnd"/>
      <w:r w:rsidRPr="008F3D9F">
        <w:rPr>
          <w:rFonts w:ascii="Courier New" w:eastAsia="Courier New" w:hAnsi="Courier New" w:cs="Courier New"/>
          <w:color w:val="D6D6DD"/>
          <w:sz w:val="18"/>
          <w:szCs w:val="18"/>
          <w:lang w:val="fr-FR"/>
          <w:rPrChange w:id="1201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015" w:author="Hayfa ZGAYA-BIAU" w:date="2025-06-12T18:32:00Z" w16du:dateUtc="2025-06-12T16:32:00Z">
            <w:rPr>
              <w:rFonts w:ascii="Courier New" w:eastAsia="Courier New" w:hAnsi="Courier New" w:cs="Courier New"/>
              <w:color w:val="EBC88D"/>
              <w:sz w:val="18"/>
              <w:szCs w:val="18"/>
            </w:rPr>
          </w:rPrChange>
        </w:rPr>
        <w:t>8</w:t>
      </w:r>
      <w:proofErr w:type="gramStart"/>
      <w:r w:rsidRPr="008F3D9F">
        <w:rPr>
          <w:rFonts w:ascii="Courier New" w:eastAsia="Courier New" w:hAnsi="Courier New" w:cs="Courier New"/>
          <w:color w:val="D8DEE9"/>
          <w:sz w:val="18"/>
          <w:szCs w:val="18"/>
          <w:lang w:val="fr-FR"/>
          <w:rPrChange w:id="12016" w:author="Hayfa ZGAYA-BIAU" w:date="2025-06-12T18:32:00Z" w16du:dateUtc="2025-06-12T16:32:00Z">
            <w:rPr>
              <w:rFonts w:ascii="Courier New" w:eastAsia="Courier New" w:hAnsi="Courier New" w:cs="Courier New"/>
              <w:color w:val="D8DEE9"/>
              <w:sz w:val="18"/>
              <w:szCs w:val="18"/>
            </w:rPr>
          </w:rPrChange>
        </w:rPr>
        <w:t>):</w:t>
      </w:r>
      <w:proofErr w:type="gramEnd"/>
    </w:p>
    <w:p w14:paraId="3E163E00"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1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201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2019" w:author="Hayfa ZGAYA-BIAU" w:date="2025-06-12T18:32:00Z" w16du:dateUtc="2025-06-12T16:32:00Z">
            <w:rPr>
              <w:rFonts w:ascii="Courier New" w:eastAsia="Courier New" w:hAnsi="Courier New" w:cs="Courier New"/>
              <w:color w:val="E394DC"/>
              <w:sz w:val="18"/>
              <w:szCs w:val="18"/>
            </w:rPr>
          </w:rPrChange>
        </w:rPr>
        <w:t>"""</w:t>
      </w:r>
    </w:p>
    <w:p w14:paraId="76556D66"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2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21" w:author="Hayfa ZGAYA-BIAU" w:date="2025-06-12T18:32:00Z" w16du:dateUtc="2025-06-12T16:32:00Z">
            <w:rPr>
              <w:rFonts w:ascii="Courier New" w:eastAsia="Courier New" w:hAnsi="Courier New" w:cs="Courier New"/>
              <w:color w:val="E394DC"/>
              <w:sz w:val="18"/>
              <w:szCs w:val="18"/>
            </w:rPr>
          </w:rPrChange>
        </w:rPr>
        <w:t xml:space="preserve">   Fine-tunes the </w:t>
      </w:r>
      <w:proofErr w:type="spellStart"/>
      <w:r w:rsidRPr="008F3D9F">
        <w:rPr>
          <w:rFonts w:ascii="Courier New" w:eastAsia="Courier New" w:hAnsi="Courier New" w:cs="Courier New"/>
          <w:color w:val="E394DC"/>
          <w:sz w:val="18"/>
          <w:szCs w:val="18"/>
          <w:lang w:val="fr-FR"/>
          <w:rPrChange w:id="12022"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12023" w:author="Hayfa ZGAYA-BIAU" w:date="2025-06-12T18:32:00Z" w16du:dateUtc="2025-06-12T16:32:00Z">
            <w:rPr>
              <w:rFonts w:ascii="Courier New" w:eastAsia="Courier New" w:hAnsi="Courier New" w:cs="Courier New"/>
              <w:color w:val="E394DC"/>
              <w:sz w:val="18"/>
              <w:szCs w:val="18"/>
            </w:rPr>
          </w:rPrChange>
        </w:rPr>
        <w:t xml:space="preserve"> model </w:t>
      </w:r>
      <w:proofErr w:type="spellStart"/>
      <w:r w:rsidRPr="008F3D9F">
        <w:rPr>
          <w:rFonts w:ascii="Courier New" w:eastAsia="Courier New" w:hAnsi="Courier New" w:cs="Courier New"/>
          <w:color w:val="E394DC"/>
          <w:sz w:val="18"/>
          <w:szCs w:val="18"/>
          <w:lang w:val="fr-FR"/>
          <w:rPrChange w:id="12024" w:author="Hayfa ZGAYA-BIAU" w:date="2025-06-12T18:32:00Z" w16du:dateUtc="2025-06-12T16:32:00Z">
            <w:rPr>
              <w:rFonts w:ascii="Courier New" w:eastAsia="Courier New" w:hAnsi="Courier New" w:cs="Courier New"/>
              <w:color w:val="E394DC"/>
              <w:sz w:val="18"/>
              <w:szCs w:val="18"/>
            </w:rPr>
          </w:rPrChange>
        </w:rPr>
        <w:t>with</w:t>
      </w:r>
      <w:proofErr w:type="spellEnd"/>
      <w:r w:rsidRPr="008F3D9F">
        <w:rPr>
          <w:rFonts w:ascii="Courier New" w:eastAsia="Courier New" w:hAnsi="Courier New" w:cs="Courier New"/>
          <w:color w:val="E394DC"/>
          <w:sz w:val="18"/>
          <w:szCs w:val="18"/>
          <w:lang w:val="fr-FR"/>
          <w:rPrChange w:id="12025" w:author="Hayfa ZGAYA-BIAU" w:date="2025-06-12T18:32:00Z" w16du:dateUtc="2025-06-12T16:32:00Z">
            <w:rPr>
              <w:rFonts w:ascii="Courier New" w:eastAsia="Courier New" w:hAnsi="Courier New" w:cs="Courier New"/>
              <w:color w:val="E394DC"/>
              <w:sz w:val="18"/>
              <w:szCs w:val="18"/>
            </w:rPr>
          </w:rPrChange>
        </w:rPr>
        <w:t xml:space="preserve"> new data.</w:t>
      </w:r>
    </w:p>
    <w:p w14:paraId="4652D55F"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026" w:author="Hayfa ZGAYA-BIAU" w:date="2025-06-12T18:32:00Z" w16du:dateUtc="2025-06-12T16:32:00Z">
            <w:rPr>
              <w:rFonts w:ascii="Courier New" w:eastAsia="Courier New" w:hAnsi="Courier New" w:cs="Courier New"/>
              <w:color w:val="D8DEE9"/>
              <w:sz w:val="18"/>
              <w:szCs w:val="18"/>
            </w:rPr>
          </w:rPrChange>
        </w:rPr>
      </w:pPr>
    </w:p>
    <w:p w14:paraId="72D065F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2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28"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2029" w:author="Hayfa ZGAYA-BIAU" w:date="2025-06-12T18:32:00Z" w16du:dateUtc="2025-06-12T16:32:00Z">
            <w:rPr>
              <w:rFonts w:ascii="Courier New" w:eastAsia="Courier New" w:hAnsi="Courier New" w:cs="Courier New"/>
              <w:color w:val="E394DC"/>
              <w:sz w:val="18"/>
              <w:szCs w:val="18"/>
            </w:rPr>
          </w:rPrChange>
        </w:rPr>
        <w:t>Args:</w:t>
      </w:r>
      <w:proofErr w:type="gramEnd"/>
    </w:p>
    <w:p w14:paraId="3FE4A75F"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3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31" w:author="Hayfa ZGAYA-BIAU" w:date="2025-06-12T18:32:00Z" w16du:dateUtc="2025-06-12T16:32:00Z">
            <w:rPr>
              <w:rFonts w:ascii="Courier New" w:eastAsia="Courier New" w:hAnsi="Courier New" w:cs="Courier New"/>
              <w:color w:val="E394DC"/>
              <w:sz w:val="18"/>
              <w:szCs w:val="18"/>
            </w:rPr>
          </w:rPrChange>
        </w:rPr>
        <w:t xml:space="preserve">       </w:t>
      </w:r>
      <w:proofErr w:type="gramStart"/>
      <w:r w:rsidRPr="008F3D9F">
        <w:rPr>
          <w:rFonts w:ascii="Courier New" w:eastAsia="Courier New" w:hAnsi="Courier New" w:cs="Courier New"/>
          <w:color w:val="E394DC"/>
          <w:sz w:val="18"/>
          <w:szCs w:val="18"/>
          <w:lang w:val="fr-FR"/>
          <w:rPrChange w:id="12032" w:author="Hayfa ZGAYA-BIAU" w:date="2025-06-12T18:32:00Z" w16du:dateUtc="2025-06-12T16:32:00Z">
            <w:rPr>
              <w:rFonts w:ascii="Courier New" w:eastAsia="Courier New" w:hAnsi="Courier New" w:cs="Courier New"/>
              <w:color w:val="E394DC"/>
              <w:sz w:val="18"/>
              <w:szCs w:val="18"/>
            </w:rPr>
          </w:rPrChange>
        </w:rPr>
        <w:t>model</w:t>
      </w:r>
      <w:proofErr w:type="gramEnd"/>
      <w:r w:rsidRPr="008F3D9F">
        <w:rPr>
          <w:rFonts w:ascii="Courier New" w:eastAsia="Courier New" w:hAnsi="Courier New" w:cs="Courier New"/>
          <w:color w:val="E394DC"/>
          <w:sz w:val="18"/>
          <w:szCs w:val="18"/>
          <w:lang w:val="fr-FR"/>
          <w:rPrChange w:id="12033"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34"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12035" w:author="Hayfa ZGAYA-BIAU" w:date="2025-06-12T18:32:00Z" w16du:dateUtc="2025-06-12T16:32:00Z">
            <w:rPr>
              <w:rFonts w:ascii="Courier New" w:eastAsia="Courier New" w:hAnsi="Courier New" w:cs="Courier New"/>
              <w:color w:val="E394DC"/>
              <w:sz w:val="18"/>
              <w:szCs w:val="18"/>
            </w:rPr>
          </w:rPrChange>
        </w:rPr>
        <w:t>.Model</w:t>
      </w:r>
      <w:proofErr w:type="spellEnd"/>
      <w:proofErr w:type="gramStart"/>
      <w:r w:rsidRPr="008F3D9F">
        <w:rPr>
          <w:rFonts w:ascii="Courier New" w:eastAsia="Courier New" w:hAnsi="Courier New" w:cs="Courier New"/>
          <w:color w:val="E394DC"/>
          <w:sz w:val="18"/>
          <w:szCs w:val="18"/>
          <w:lang w:val="fr-FR"/>
          <w:rPrChange w:id="1203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3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38"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1203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40" w:author="Hayfa ZGAYA-BIAU" w:date="2025-06-12T18:32:00Z" w16du:dateUtc="2025-06-12T16:32:00Z">
            <w:rPr>
              <w:rFonts w:ascii="Courier New" w:eastAsia="Courier New" w:hAnsi="Courier New" w:cs="Courier New"/>
              <w:color w:val="E394DC"/>
              <w:sz w:val="18"/>
              <w:szCs w:val="18"/>
            </w:rPr>
          </w:rPrChange>
        </w:rPr>
        <w:t>Keras</w:t>
      </w:r>
      <w:proofErr w:type="spellEnd"/>
      <w:r w:rsidRPr="008F3D9F">
        <w:rPr>
          <w:rFonts w:ascii="Courier New" w:eastAsia="Courier New" w:hAnsi="Courier New" w:cs="Courier New"/>
          <w:color w:val="E394DC"/>
          <w:sz w:val="18"/>
          <w:szCs w:val="18"/>
          <w:lang w:val="fr-FR"/>
          <w:rPrChange w:id="12041" w:author="Hayfa ZGAYA-BIAU" w:date="2025-06-12T18:32:00Z" w16du:dateUtc="2025-06-12T16:32:00Z">
            <w:rPr>
              <w:rFonts w:ascii="Courier New" w:eastAsia="Courier New" w:hAnsi="Courier New" w:cs="Courier New"/>
              <w:color w:val="E394DC"/>
              <w:sz w:val="18"/>
              <w:szCs w:val="18"/>
            </w:rPr>
          </w:rPrChange>
        </w:rPr>
        <w:t xml:space="preserve"> model.</w:t>
      </w:r>
    </w:p>
    <w:p w14:paraId="41F5BDE7"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42"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4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44" w:author="Hayfa ZGAYA-BIAU" w:date="2025-06-12T18:32:00Z" w16du:dateUtc="2025-06-12T16:32:00Z">
            <w:rPr>
              <w:rFonts w:ascii="Courier New" w:eastAsia="Courier New" w:hAnsi="Courier New" w:cs="Courier New"/>
              <w:color w:val="E394DC"/>
              <w:sz w:val="18"/>
              <w:szCs w:val="18"/>
            </w:rPr>
          </w:rPrChange>
        </w:rPr>
        <w:t>X_train</w:t>
      </w:r>
      <w:proofErr w:type="spellEnd"/>
      <w:r w:rsidRPr="008F3D9F">
        <w:rPr>
          <w:rFonts w:ascii="Courier New" w:eastAsia="Courier New" w:hAnsi="Courier New" w:cs="Courier New"/>
          <w:color w:val="E394DC"/>
          <w:sz w:val="18"/>
          <w:szCs w:val="18"/>
          <w:lang w:val="fr-FR"/>
          <w:rPrChange w:id="1204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46"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1204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48" w:author="Hayfa ZGAYA-BIAU" w:date="2025-06-12T18:32:00Z" w16du:dateUtc="2025-06-12T16:32:00Z">
            <w:rPr>
              <w:rFonts w:ascii="Courier New" w:eastAsia="Courier New" w:hAnsi="Courier New" w:cs="Courier New"/>
              <w:color w:val="E394DC"/>
              <w:sz w:val="18"/>
              <w:szCs w:val="18"/>
            </w:rPr>
          </w:rPrChange>
        </w:rPr>
        <w:t xml:space="preserve"> Training </w:t>
      </w:r>
      <w:proofErr w:type="spellStart"/>
      <w:r w:rsidRPr="008F3D9F">
        <w:rPr>
          <w:rFonts w:ascii="Courier New" w:eastAsia="Courier New" w:hAnsi="Courier New" w:cs="Courier New"/>
          <w:color w:val="E394DC"/>
          <w:sz w:val="18"/>
          <w:szCs w:val="18"/>
          <w:lang w:val="fr-FR"/>
          <w:rPrChange w:id="12049"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12050" w:author="Hayfa ZGAYA-BIAU" w:date="2025-06-12T18:32:00Z" w16du:dateUtc="2025-06-12T16:32:00Z">
            <w:rPr>
              <w:rFonts w:ascii="Courier New" w:eastAsia="Courier New" w:hAnsi="Courier New" w:cs="Courier New"/>
              <w:color w:val="E394DC"/>
              <w:sz w:val="18"/>
              <w:szCs w:val="18"/>
            </w:rPr>
          </w:rPrChange>
        </w:rPr>
        <w:t>.</w:t>
      </w:r>
    </w:p>
    <w:p w14:paraId="0B833152"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5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5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53" w:author="Hayfa ZGAYA-BIAU" w:date="2025-06-12T18:32:00Z" w16du:dateUtc="2025-06-12T16:32:00Z">
            <w:rPr>
              <w:rFonts w:ascii="Courier New" w:eastAsia="Courier New" w:hAnsi="Courier New" w:cs="Courier New"/>
              <w:color w:val="E394DC"/>
              <w:sz w:val="18"/>
              <w:szCs w:val="18"/>
            </w:rPr>
          </w:rPrChange>
        </w:rPr>
        <w:t>y</w:t>
      </w:r>
      <w:proofErr w:type="gramEnd"/>
      <w:r w:rsidRPr="008F3D9F">
        <w:rPr>
          <w:rFonts w:ascii="Courier New" w:eastAsia="Courier New" w:hAnsi="Courier New" w:cs="Courier New"/>
          <w:color w:val="E394DC"/>
          <w:sz w:val="18"/>
          <w:szCs w:val="18"/>
          <w:lang w:val="fr-FR"/>
          <w:rPrChange w:id="12054" w:author="Hayfa ZGAYA-BIAU" w:date="2025-06-12T18:32:00Z" w16du:dateUtc="2025-06-12T16:32:00Z">
            <w:rPr>
              <w:rFonts w:ascii="Courier New" w:eastAsia="Courier New" w:hAnsi="Courier New" w:cs="Courier New"/>
              <w:color w:val="E394DC"/>
              <w:sz w:val="18"/>
              <w:szCs w:val="18"/>
            </w:rPr>
          </w:rPrChange>
        </w:rPr>
        <w:t>_train</w:t>
      </w:r>
      <w:proofErr w:type="spellEnd"/>
      <w:r w:rsidRPr="008F3D9F">
        <w:rPr>
          <w:rFonts w:ascii="Courier New" w:eastAsia="Courier New" w:hAnsi="Courier New" w:cs="Courier New"/>
          <w:color w:val="E394DC"/>
          <w:sz w:val="18"/>
          <w:szCs w:val="18"/>
          <w:lang w:val="fr-FR"/>
          <w:rPrChange w:id="1205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56"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1205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58" w:author="Hayfa ZGAYA-BIAU" w:date="2025-06-12T18:32:00Z" w16du:dateUtc="2025-06-12T16:32:00Z">
            <w:rPr>
              <w:rFonts w:ascii="Courier New" w:eastAsia="Courier New" w:hAnsi="Courier New" w:cs="Courier New"/>
              <w:color w:val="E394DC"/>
              <w:sz w:val="18"/>
              <w:szCs w:val="18"/>
            </w:rPr>
          </w:rPrChange>
        </w:rPr>
        <w:t xml:space="preserve"> Training labels.</w:t>
      </w:r>
    </w:p>
    <w:p w14:paraId="4307C79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59"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60"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61" w:author="Hayfa ZGAYA-BIAU" w:date="2025-06-12T18:32:00Z" w16du:dateUtc="2025-06-12T16:32:00Z">
            <w:rPr>
              <w:rFonts w:ascii="Courier New" w:eastAsia="Courier New" w:hAnsi="Courier New" w:cs="Courier New"/>
              <w:color w:val="E394DC"/>
              <w:sz w:val="18"/>
              <w:szCs w:val="18"/>
            </w:rPr>
          </w:rPrChange>
        </w:rPr>
        <w:t>X_test</w:t>
      </w:r>
      <w:proofErr w:type="spellEnd"/>
      <w:r w:rsidRPr="008F3D9F">
        <w:rPr>
          <w:rFonts w:ascii="Courier New" w:eastAsia="Courier New" w:hAnsi="Courier New" w:cs="Courier New"/>
          <w:color w:val="E394DC"/>
          <w:sz w:val="18"/>
          <w:szCs w:val="18"/>
          <w:lang w:val="fr-FR"/>
          <w:rPrChange w:id="1206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63"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12064"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6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66" w:author="Hayfa ZGAYA-BIAU" w:date="2025-06-12T18:32:00Z" w16du:dateUtc="2025-06-12T16:32:00Z">
            <w:rPr>
              <w:rFonts w:ascii="Courier New" w:eastAsia="Courier New" w:hAnsi="Courier New" w:cs="Courier New"/>
              <w:color w:val="E394DC"/>
              <w:sz w:val="18"/>
              <w:szCs w:val="18"/>
            </w:rPr>
          </w:rPrChange>
        </w:rPr>
        <w:t>Testing</w:t>
      </w:r>
      <w:proofErr w:type="spellEnd"/>
      <w:r w:rsidRPr="008F3D9F">
        <w:rPr>
          <w:rFonts w:ascii="Courier New" w:eastAsia="Courier New" w:hAnsi="Courier New" w:cs="Courier New"/>
          <w:color w:val="E394DC"/>
          <w:sz w:val="18"/>
          <w:szCs w:val="18"/>
          <w:lang w:val="fr-FR"/>
          <w:rPrChange w:id="1206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68" w:author="Hayfa ZGAYA-BIAU" w:date="2025-06-12T18:32:00Z" w16du:dateUtc="2025-06-12T16:32:00Z">
            <w:rPr>
              <w:rFonts w:ascii="Courier New" w:eastAsia="Courier New" w:hAnsi="Courier New" w:cs="Courier New"/>
              <w:color w:val="E394DC"/>
              <w:sz w:val="18"/>
              <w:szCs w:val="18"/>
            </w:rPr>
          </w:rPrChange>
        </w:rPr>
        <w:t>sequences</w:t>
      </w:r>
      <w:proofErr w:type="spellEnd"/>
      <w:r w:rsidRPr="008F3D9F">
        <w:rPr>
          <w:rFonts w:ascii="Courier New" w:eastAsia="Courier New" w:hAnsi="Courier New" w:cs="Courier New"/>
          <w:color w:val="E394DC"/>
          <w:sz w:val="18"/>
          <w:szCs w:val="18"/>
          <w:lang w:val="fr-FR"/>
          <w:rPrChange w:id="12069" w:author="Hayfa ZGAYA-BIAU" w:date="2025-06-12T18:32:00Z" w16du:dateUtc="2025-06-12T16:32:00Z">
            <w:rPr>
              <w:rFonts w:ascii="Courier New" w:eastAsia="Courier New" w:hAnsi="Courier New" w:cs="Courier New"/>
              <w:color w:val="E394DC"/>
              <w:sz w:val="18"/>
              <w:szCs w:val="18"/>
            </w:rPr>
          </w:rPrChange>
        </w:rPr>
        <w:t>.</w:t>
      </w:r>
    </w:p>
    <w:p w14:paraId="1C7FE90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7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7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72" w:author="Hayfa ZGAYA-BIAU" w:date="2025-06-12T18:32:00Z" w16du:dateUtc="2025-06-12T16:32:00Z">
            <w:rPr>
              <w:rFonts w:ascii="Courier New" w:eastAsia="Courier New" w:hAnsi="Courier New" w:cs="Courier New"/>
              <w:color w:val="E394DC"/>
              <w:sz w:val="18"/>
              <w:szCs w:val="18"/>
            </w:rPr>
          </w:rPrChange>
        </w:rPr>
        <w:t>y</w:t>
      </w:r>
      <w:proofErr w:type="gramEnd"/>
      <w:r w:rsidRPr="008F3D9F">
        <w:rPr>
          <w:rFonts w:ascii="Courier New" w:eastAsia="Courier New" w:hAnsi="Courier New" w:cs="Courier New"/>
          <w:color w:val="E394DC"/>
          <w:sz w:val="18"/>
          <w:szCs w:val="18"/>
          <w:lang w:val="fr-FR"/>
          <w:rPrChange w:id="12073" w:author="Hayfa ZGAYA-BIAU" w:date="2025-06-12T18:32:00Z" w16du:dateUtc="2025-06-12T16:32:00Z">
            <w:rPr>
              <w:rFonts w:ascii="Courier New" w:eastAsia="Courier New" w:hAnsi="Courier New" w:cs="Courier New"/>
              <w:color w:val="E394DC"/>
              <w:sz w:val="18"/>
              <w:szCs w:val="18"/>
            </w:rPr>
          </w:rPrChange>
        </w:rPr>
        <w:t>_test</w:t>
      </w:r>
      <w:proofErr w:type="spellEnd"/>
      <w:r w:rsidRPr="008F3D9F">
        <w:rPr>
          <w:rFonts w:ascii="Courier New" w:eastAsia="Courier New" w:hAnsi="Courier New" w:cs="Courier New"/>
          <w:color w:val="E394DC"/>
          <w:sz w:val="18"/>
          <w:szCs w:val="18"/>
          <w:lang w:val="fr-FR"/>
          <w:rPrChange w:id="12074"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75" w:author="Hayfa ZGAYA-BIAU" w:date="2025-06-12T18:32:00Z" w16du:dateUtc="2025-06-12T16:32:00Z">
            <w:rPr>
              <w:rFonts w:ascii="Courier New" w:eastAsia="Courier New" w:hAnsi="Courier New" w:cs="Courier New"/>
              <w:color w:val="E394DC"/>
              <w:sz w:val="18"/>
              <w:szCs w:val="18"/>
            </w:rPr>
          </w:rPrChange>
        </w:rPr>
        <w:t>numpy.ndarray</w:t>
      </w:r>
      <w:proofErr w:type="spellEnd"/>
      <w:r w:rsidRPr="008F3D9F">
        <w:rPr>
          <w:rFonts w:ascii="Courier New" w:eastAsia="Courier New" w:hAnsi="Courier New" w:cs="Courier New"/>
          <w:color w:val="E394DC"/>
          <w:sz w:val="18"/>
          <w:szCs w:val="18"/>
          <w:lang w:val="fr-FR"/>
          <w:rPrChange w:id="1207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77"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78" w:author="Hayfa ZGAYA-BIAU" w:date="2025-06-12T18:32:00Z" w16du:dateUtc="2025-06-12T16:32:00Z">
            <w:rPr>
              <w:rFonts w:ascii="Courier New" w:eastAsia="Courier New" w:hAnsi="Courier New" w:cs="Courier New"/>
              <w:color w:val="E394DC"/>
              <w:sz w:val="18"/>
              <w:szCs w:val="18"/>
            </w:rPr>
          </w:rPrChange>
        </w:rPr>
        <w:t>Testing</w:t>
      </w:r>
      <w:proofErr w:type="spellEnd"/>
      <w:r w:rsidRPr="008F3D9F">
        <w:rPr>
          <w:rFonts w:ascii="Courier New" w:eastAsia="Courier New" w:hAnsi="Courier New" w:cs="Courier New"/>
          <w:color w:val="E394DC"/>
          <w:sz w:val="18"/>
          <w:szCs w:val="18"/>
          <w:lang w:val="fr-FR"/>
          <w:rPrChange w:id="12079" w:author="Hayfa ZGAYA-BIAU" w:date="2025-06-12T18:32:00Z" w16du:dateUtc="2025-06-12T16:32:00Z">
            <w:rPr>
              <w:rFonts w:ascii="Courier New" w:eastAsia="Courier New" w:hAnsi="Courier New" w:cs="Courier New"/>
              <w:color w:val="E394DC"/>
              <w:sz w:val="18"/>
              <w:szCs w:val="18"/>
            </w:rPr>
          </w:rPrChange>
        </w:rPr>
        <w:t xml:space="preserve"> labels.</w:t>
      </w:r>
    </w:p>
    <w:p w14:paraId="721BAC33"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8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8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82" w:author="Hayfa ZGAYA-BIAU" w:date="2025-06-12T18:32:00Z" w16du:dateUtc="2025-06-12T16:32:00Z">
            <w:rPr>
              <w:rFonts w:ascii="Courier New" w:eastAsia="Courier New" w:hAnsi="Courier New" w:cs="Courier New"/>
              <w:color w:val="E394DC"/>
              <w:sz w:val="18"/>
              <w:szCs w:val="18"/>
            </w:rPr>
          </w:rPrChange>
        </w:rPr>
        <w:t>epochs</w:t>
      </w:r>
      <w:proofErr w:type="spellEnd"/>
      <w:proofErr w:type="gramEnd"/>
      <w:r w:rsidRPr="008F3D9F">
        <w:rPr>
          <w:rFonts w:ascii="Courier New" w:eastAsia="Courier New" w:hAnsi="Courier New" w:cs="Courier New"/>
          <w:color w:val="E394DC"/>
          <w:sz w:val="18"/>
          <w:szCs w:val="18"/>
          <w:lang w:val="fr-FR"/>
          <w:rPrChange w:id="12083"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84"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12085"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86"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87" w:author="Hayfa ZGAYA-BIAU" w:date="2025-06-12T18:32:00Z" w16du:dateUtc="2025-06-12T16:32:00Z">
            <w:rPr>
              <w:rFonts w:ascii="Courier New" w:eastAsia="Courier New" w:hAnsi="Courier New" w:cs="Courier New"/>
              <w:color w:val="E394DC"/>
              <w:sz w:val="18"/>
              <w:szCs w:val="18"/>
            </w:rPr>
          </w:rPrChange>
        </w:rPr>
        <w:t>Number</w:t>
      </w:r>
      <w:proofErr w:type="spellEnd"/>
      <w:r w:rsidRPr="008F3D9F">
        <w:rPr>
          <w:rFonts w:ascii="Courier New" w:eastAsia="Courier New" w:hAnsi="Courier New" w:cs="Courier New"/>
          <w:color w:val="E394DC"/>
          <w:sz w:val="18"/>
          <w:szCs w:val="18"/>
          <w:lang w:val="fr-FR"/>
          <w:rPrChange w:id="12088" w:author="Hayfa ZGAYA-BIAU" w:date="2025-06-12T18:32:00Z" w16du:dateUtc="2025-06-12T16:32:00Z">
            <w:rPr>
              <w:rFonts w:ascii="Courier New" w:eastAsia="Courier New" w:hAnsi="Courier New" w:cs="Courier New"/>
              <w:color w:val="E394DC"/>
              <w:sz w:val="18"/>
              <w:szCs w:val="18"/>
            </w:rPr>
          </w:rPrChange>
        </w:rPr>
        <w:t xml:space="preserve"> of training </w:t>
      </w:r>
      <w:proofErr w:type="spellStart"/>
      <w:r w:rsidRPr="008F3D9F">
        <w:rPr>
          <w:rFonts w:ascii="Courier New" w:eastAsia="Courier New" w:hAnsi="Courier New" w:cs="Courier New"/>
          <w:color w:val="E394DC"/>
          <w:sz w:val="18"/>
          <w:szCs w:val="18"/>
          <w:lang w:val="fr-FR"/>
          <w:rPrChange w:id="12089" w:author="Hayfa ZGAYA-BIAU" w:date="2025-06-12T18:32:00Z" w16du:dateUtc="2025-06-12T16:32:00Z">
            <w:rPr>
              <w:rFonts w:ascii="Courier New" w:eastAsia="Courier New" w:hAnsi="Courier New" w:cs="Courier New"/>
              <w:color w:val="E394DC"/>
              <w:sz w:val="18"/>
              <w:szCs w:val="18"/>
            </w:rPr>
          </w:rPrChange>
        </w:rPr>
        <w:t>epochs</w:t>
      </w:r>
      <w:proofErr w:type="spellEnd"/>
      <w:r w:rsidRPr="008F3D9F">
        <w:rPr>
          <w:rFonts w:ascii="Courier New" w:eastAsia="Courier New" w:hAnsi="Courier New" w:cs="Courier New"/>
          <w:color w:val="E394DC"/>
          <w:sz w:val="18"/>
          <w:szCs w:val="18"/>
          <w:lang w:val="fr-FR"/>
          <w:rPrChange w:id="12090" w:author="Hayfa ZGAYA-BIAU" w:date="2025-06-12T18:32:00Z" w16du:dateUtc="2025-06-12T16:32:00Z">
            <w:rPr>
              <w:rFonts w:ascii="Courier New" w:eastAsia="Courier New" w:hAnsi="Courier New" w:cs="Courier New"/>
              <w:color w:val="E394DC"/>
              <w:sz w:val="18"/>
              <w:szCs w:val="18"/>
            </w:rPr>
          </w:rPrChange>
        </w:rPr>
        <w:t>.</w:t>
      </w:r>
    </w:p>
    <w:p w14:paraId="2AAA07A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091"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092"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093" w:author="Hayfa ZGAYA-BIAU" w:date="2025-06-12T18:32:00Z" w16du:dateUtc="2025-06-12T16:32:00Z">
            <w:rPr>
              <w:rFonts w:ascii="Courier New" w:eastAsia="Courier New" w:hAnsi="Courier New" w:cs="Courier New"/>
              <w:color w:val="E394DC"/>
              <w:sz w:val="18"/>
              <w:szCs w:val="18"/>
            </w:rPr>
          </w:rPrChange>
        </w:rPr>
        <w:t>batch</w:t>
      </w:r>
      <w:proofErr w:type="gramEnd"/>
      <w:r w:rsidRPr="008F3D9F">
        <w:rPr>
          <w:rFonts w:ascii="Courier New" w:eastAsia="Courier New" w:hAnsi="Courier New" w:cs="Courier New"/>
          <w:color w:val="E394DC"/>
          <w:sz w:val="18"/>
          <w:szCs w:val="18"/>
          <w:lang w:val="fr-FR"/>
          <w:rPrChange w:id="12094" w:author="Hayfa ZGAYA-BIAU" w:date="2025-06-12T18:32:00Z" w16du:dateUtc="2025-06-12T16:32:00Z">
            <w:rPr>
              <w:rFonts w:ascii="Courier New" w:eastAsia="Courier New" w:hAnsi="Courier New" w:cs="Courier New"/>
              <w:color w:val="E394DC"/>
              <w:sz w:val="18"/>
              <w:szCs w:val="18"/>
            </w:rPr>
          </w:rPrChange>
        </w:rPr>
        <w:t>_size</w:t>
      </w:r>
      <w:proofErr w:type="spellEnd"/>
      <w:r w:rsidRPr="008F3D9F">
        <w:rPr>
          <w:rFonts w:ascii="Courier New" w:eastAsia="Courier New" w:hAnsi="Courier New" w:cs="Courier New"/>
          <w:color w:val="E394DC"/>
          <w:sz w:val="18"/>
          <w:szCs w:val="18"/>
          <w:lang w:val="fr-FR"/>
          <w:rPrChange w:id="12095"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096" w:author="Hayfa ZGAYA-BIAU" w:date="2025-06-12T18:32:00Z" w16du:dateUtc="2025-06-12T16:32:00Z">
            <w:rPr>
              <w:rFonts w:ascii="Courier New" w:eastAsia="Courier New" w:hAnsi="Courier New" w:cs="Courier New"/>
              <w:color w:val="E394DC"/>
              <w:sz w:val="18"/>
              <w:szCs w:val="18"/>
            </w:rPr>
          </w:rPrChange>
        </w:rPr>
        <w:t>int</w:t>
      </w:r>
      <w:proofErr w:type="spellEnd"/>
      <w:proofErr w:type="gramStart"/>
      <w:r w:rsidRPr="008F3D9F">
        <w:rPr>
          <w:rFonts w:ascii="Courier New" w:eastAsia="Courier New" w:hAnsi="Courier New" w:cs="Courier New"/>
          <w:color w:val="E394DC"/>
          <w:sz w:val="18"/>
          <w:szCs w:val="18"/>
          <w:lang w:val="fr-FR"/>
          <w:rPrChange w:id="12097"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098" w:author="Hayfa ZGAYA-BIAU" w:date="2025-06-12T18:32:00Z" w16du:dateUtc="2025-06-12T16:32:00Z">
            <w:rPr>
              <w:rFonts w:ascii="Courier New" w:eastAsia="Courier New" w:hAnsi="Courier New" w:cs="Courier New"/>
              <w:color w:val="E394DC"/>
              <w:sz w:val="18"/>
              <w:szCs w:val="18"/>
            </w:rPr>
          </w:rPrChange>
        </w:rPr>
        <w:t xml:space="preserve"> Batch size for training.</w:t>
      </w:r>
    </w:p>
    <w:p w14:paraId="57F382E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099" w:author="Hayfa ZGAYA-BIAU" w:date="2025-06-12T18:32:00Z" w16du:dateUtc="2025-06-12T16:32:00Z">
            <w:rPr>
              <w:rFonts w:ascii="Courier New" w:eastAsia="Courier New" w:hAnsi="Courier New" w:cs="Courier New"/>
              <w:color w:val="D8DEE9"/>
              <w:sz w:val="18"/>
              <w:szCs w:val="18"/>
            </w:rPr>
          </w:rPrChange>
        </w:rPr>
      </w:pPr>
    </w:p>
    <w:p w14:paraId="33F2BD5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100"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101"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102" w:author="Hayfa ZGAYA-BIAU" w:date="2025-06-12T18:32:00Z" w16du:dateUtc="2025-06-12T16:32:00Z">
            <w:rPr>
              <w:rFonts w:ascii="Courier New" w:eastAsia="Courier New" w:hAnsi="Courier New" w:cs="Courier New"/>
              <w:color w:val="E394DC"/>
              <w:sz w:val="18"/>
              <w:szCs w:val="18"/>
            </w:rPr>
          </w:rPrChange>
        </w:rPr>
        <w:t>Returns</w:t>
      </w:r>
      <w:proofErr w:type="spellEnd"/>
      <w:r w:rsidRPr="008F3D9F">
        <w:rPr>
          <w:rFonts w:ascii="Courier New" w:eastAsia="Courier New" w:hAnsi="Courier New" w:cs="Courier New"/>
          <w:color w:val="E394DC"/>
          <w:sz w:val="18"/>
          <w:szCs w:val="18"/>
          <w:lang w:val="fr-FR"/>
          <w:rPrChange w:id="12103" w:author="Hayfa ZGAYA-BIAU" w:date="2025-06-12T18:32:00Z" w16du:dateUtc="2025-06-12T16:32:00Z">
            <w:rPr>
              <w:rFonts w:ascii="Courier New" w:eastAsia="Courier New" w:hAnsi="Courier New" w:cs="Courier New"/>
              <w:color w:val="E394DC"/>
              <w:sz w:val="18"/>
              <w:szCs w:val="18"/>
            </w:rPr>
          </w:rPrChange>
        </w:rPr>
        <w:t>:</w:t>
      </w:r>
      <w:proofErr w:type="gramEnd"/>
    </w:p>
    <w:p w14:paraId="02560354"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104"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105"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106"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12107"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12108" w:author="Hayfa ZGAYA-BIAU" w:date="2025-06-12T18:32:00Z" w16du:dateUtc="2025-06-12T16:32:00Z">
            <w:rPr>
              <w:rFonts w:ascii="Courier New" w:eastAsia="Courier New" w:hAnsi="Courier New" w:cs="Courier New"/>
              <w:color w:val="E394DC"/>
              <w:sz w:val="18"/>
              <w:szCs w:val="18"/>
            </w:rPr>
          </w:rPrChange>
        </w:rPr>
        <w:t>Model</w:t>
      </w:r>
      <w:proofErr w:type="spellEnd"/>
      <w:r w:rsidRPr="008F3D9F">
        <w:rPr>
          <w:rFonts w:ascii="Courier New" w:eastAsia="Courier New" w:hAnsi="Courier New" w:cs="Courier New"/>
          <w:color w:val="E394DC"/>
          <w:sz w:val="18"/>
          <w:szCs w:val="18"/>
          <w:lang w:val="fr-FR"/>
          <w:rPrChange w:id="12109"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110" w:author="Hayfa ZGAYA-BIAU" w:date="2025-06-12T18:32:00Z" w16du:dateUtc="2025-06-12T16:32:00Z">
            <w:rPr>
              <w:rFonts w:ascii="Courier New" w:eastAsia="Courier New" w:hAnsi="Courier New" w:cs="Courier New"/>
              <w:color w:val="E394DC"/>
              <w:sz w:val="18"/>
              <w:szCs w:val="18"/>
            </w:rPr>
          </w:rPrChange>
        </w:rPr>
        <w:t xml:space="preserve"> Fine-</w:t>
      </w:r>
      <w:proofErr w:type="spellStart"/>
      <w:r w:rsidRPr="008F3D9F">
        <w:rPr>
          <w:rFonts w:ascii="Courier New" w:eastAsia="Courier New" w:hAnsi="Courier New" w:cs="Courier New"/>
          <w:color w:val="E394DC"/>
          <w:sz w:val="18"/>
          <w:szCs w:val="18"/>
          <w:lang w:val="fr-FR"/>
          <w:rPrChange w:id="12111" w:author="Hayfa ZGAYA-BIAU" w:date="2025-06-12T18:32:00Z" w16du:dateUtc="2025-06-12T16:32:00Z">
            <w:rPr>
              <w:rFonts w:ascii="Courier New" w:eastAsia="Courier New" w:hAnsi="Courier New" w:cs="Courier New"/>
              <w:color w:val="E394DC"/>
              <w:sz w:val="18"/>
              <w:szCs w:val="18"/>
            </w:rPr>
          </w:rPrChange>
        </w:rPr>
        <w:t>tuned</w:t>
      </w:r>
      <w:proofErr w:type="spellEnd"/>
      <w:r w:rsidRPr="008F3D9F">
        <w:rPr>
          <w:rFonts w:ascii="Courier New" w:eastAsia="Courier New" w:hAnsi="Courier New" w:cs="Courier New"/>
          <w:color w:val="E394DC"/>
          <w:sz w:val="18"/>
          <w:szCs w:val="18"/>
          <w:lang w:val="fr-FR"/>
          <w:rPrChange w:id="1211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113" w:author="Hayfa ZGAYA-BIAU" w:date="2025-06-12T18:32:00Z" w16du:dateUtc="2025-06-12T16:32:00Z">
            <w:rPr>
              <w:rFonts w:ascii="Courier New" w:eastAsia="Courier New" w:hAnsi="Courier New" w:cs="Courier New"/>
              <w:color w:val="E394DC"/>
              <w:sz w:val="18"/>
              <w:szCs w:val="18"/>
            </w:rPr>
          </w:rPrChange>
        </w:rPr>
        <w:t>Keras</w:t>
      </w:r>
      <w:proofErr w:type="spellEnd"/>
      <w:r w:rsidRPr="008F3D9F">
        <w:rPr>
          <w:rFonts w:ascii="Courier New" w:eastAsia="Courier New" w:hAnsi="Courier New" w:cs="Courier New"/>
          <w:color w:val="E394DC"/>
          <w:sz w:val="18"/>
          <w:szCs w:val="18"/>
          <w:lang w:val="fr-FR"/>
          <w:rPrChange w:id="12114" w:author="Hayfa ZGAYA-BIAU" w:date="2025-06-12T18:32:00Z" w16du:dateUtc="2025-06-12T16:32:00Z">
            <w:rPr>
              <w:rFonts w:ascii="Courier New" w:eastAsia="Courier New" w:hAnsi="Courier New" w:cs="Courier New"/>
              <w:color w:val="E394DC"/>
              <w:sz w:val="18"/>
              <w:szCs w:val="18"/>
            </w:rPr>
          </w:rPrChange>
        </w:rPr>
        <w:t xml:space="preserve"> model.</w:t>
      </w:r>
    </w:p>
    <w:p w14:paraId="38CA6FC1"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115"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116"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117" w:author="Hayfa ZGAYA-BIAU" w:date="2025-06-12T18:32:00Z" w16du:dateUtc="2025-06-12T16:32:00Z">
            <w:rPr>
              <w:rFonts w:ascii="Courier New" w:eastAsia="Courier New" w:hAnsi="Courier New" w:cs="Courier New"/>
              <w:color w:val="E394DC"/>
              <w:sz w:val="18"/>
              <w:szCs w:val="18"/>
            </w:rPr>
          </w:rPrChange>
        </w:rPr>
        <w:t>tensorflow.keras</w:t>
      </w:r>
      <w:proofErr w:type="gramEnd"/>
      <w:r w:rsidRPr="008F3D9F">
        <w:rPr>
          <w:rFonts w:ascii="Courier New" w:eastAsia="Courier New" w:hAnsi="Courier New" w:cs="Courier New"/>
          <w:color w:val="E394DC"/>
          <w:sz w:val="18"/>
          <w:szCs w:val="18"/>
          <w:lang w:val="fr-FR"/>
          <w:rPrChange w:id="12118" w:author="Hayfa ZGAYA-BIAU" w:date="2025-06-12T18:32:00Z" w16du:dateUtc="2025-06-12T16:32:00Z">
            <w:rPr>
              <w:rFonts w:ascii="Courier New" w:eastAsia="Courier New" w:hAnsi="Courier New" w:cs="Courier New"/>
              <w:color w:val="E394DC"/>
              <w:sz w:val="18"/>
              <w:szCs w:val="18"/>
            </w:rPr>
          </w:rPrChange>
        </w:rPr>
        <w:t>.</w:t>
      </w:r>
      <w:proofErr w:type="gramStart"/>
      <w:r w:rsidRPr="008F3D9F">
        <w:rPr>
          <w:rFonts w:ascii="Courier New" w:eastAsia="Courier New" w:hAnsi="Courier New" w:cs="Courier New"/>
          <w:color w:val="E394DC"/>
          <w:sz w:val="18"/>
          <w:szCs w:val="18"/>
          <w:lang w:val="fr-FR"/>
          <w:rPrChange w:id="12119" w:author="Hayfa ZGAYA-BIAU" w:date="2025-06-12T18:32:00Z" w16du:dateUtc="2025-06-12T16:32:00Z">
            <w:rPr>
              <w:rFonts w:ascii="Courier New" w:eastAsia="Courier New" w:hAnsi="Courier New" w:cs="Courier New"/>
              <w:color w:val="E394DC"/>
              <w:sz w:val="18"/>
              <w:szCs w:val="18"/>
            </w:rPr>
          </w:rPrChange>
        </w:rPr>
        <w:t>callbacks.History</w:t>
      </w:r>
      <w:proofErr w:type="spellEnd"/>
      <w:proofErr w:type="gramEnd"/>
      <w:r w:rsidRPr="008F3D9F">
        <w:rPr>
          <w:rFonts w:ascii="Courier New" w:eastAsia="Courier New" w:hAnsi="Courier New" w:cs="Courier New"/>
          <w:color w:val="E394DC"/>
          <w:sz w:val="18"/>
          <w:szCs w:val="18"/>
          <w:lang w:val="fr-FR"/>
          <w:rPrChange w:id="12120" w:author="Hayfa ZGAYA-BIAU" w:date="2025-06-12T18:32:00Z" w16du:dateUtc="2025-06-12T16:32:00Z">
            <w:rPr>
              <w:rFonts w:ascii="Courier New" w:eastAsia="Courier New" w:hAnsi="Courier New" w:cs="Courier New"/>
              <w:color w:val="E394DC"/>
              <w:sz w:val="18"/>
              <w:szCs w:val="18"/>
            </w:rPr>
          </w:rPrChange>
        </w:rPr>
        <w:t xml:space="preserve">: Training </w:t>
      </w:r>
      <w:proofErr w:type="spellStart"/>
      <w:r w:rsidRPr="008F3D9F">
        <w:rPr>
          <w:rFonts w:ascii="Courier New" w:eastAsia="Courier New" w:hAnsi="Courier New" w:cs="Courier New"/>
          <w:color w:val="E394DC"/>
          <w:sz w:val="18"/>
          <w:szCs w:val="18"/>
          <w:lang w:val="fr-FR"/>
          <w:rPrChange w:id="12121" w:author="Hayfa ZGAYA-BIAU" w:date="2025-06-12T18:32:00Z" w16du:dateUtc="2025-06-12T16:32:00Z">
            <w:rPr>
              <w:rFonts w:ascii="Courier New" w:eastAsia="Courier New" w:hAnsi="Courier New" w:cs="Courier New"/>
              <w:color w:val="E394DC"/>
              <w:sz w:val="18"/>
              <w:szCs w:val="18"/>
            </w:rPr>
          </w:rPrChange>
        </w:rPr>
        <w:t>history</w:t>
      </w:r>
      <w:proofErr w:type="spellEnd"/>
      <w:r w:rsidRPr="008F3D9F">
        <w:rPr>
          <w:rFonts w:ascii="Courier New" w:eastAsia="Courier New" w:hAnsi="Courier New" w:cs="Courier New"/>
          <w:color w:val="E394DC"/>
          <w:sz w:val="18"/>
          <w:szCs w:val="18"/>
          <w:lang w:val="fr-FR"/>
          <w:rPrChange w:id="12122" w:author="Hayfa ZGAYA-BIAU" w:date="2025-06-12T18:32:00Z" w16du:dateUtc="2025-06-12T16:32:00Z">
            <w:rPr>
              <w:rFonts w:ascii="Courier New" w:eastAsia="Courier New" w:hAnsi="Courier New" w:cs="Courier New"/>
              <w:color w:val="E394DC"/>
              <w:sz w:val="18"/>
              <w:szCs w:val="18"/>
            </w:rPr>
          </w:rPrChange>
        </w:rPr>
        <w:t>.</w:t>
      </w:r>
    </w:p>
    <w:p w14:paraId="492E0878"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123"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E394DC"/>
          <w:sz w:val="18"/>
          <w:szCs w:val="18"/>
          <w:lang w:val="fr-FR"/>
          <w:rPrChange w:id="12124" w:author="Hayfa ZGAYA-BIAU" w:date="2025-06-12T18:32:00Z" w16du:dateUtc="2025-06-12T16:32:00Z">
            <w:rPr>
              <w:rFonts w:ascii="Courier New" w:eastAsia="Courier New" w:hAnsi="Courier New" w:cs="Courier New"/>
              <w:color w:val="E394DC"/>
              <w:sz w:val="18"/>
              <w:szCs w:val="18"/>
            </w:rPr>
          </w:rPrChange>
        </w:rPr>
        <w:t xml:space="preserve">   """</w:t>
      </w:r>
    </w:p>
    <w:p w14:paraId="0607CDC5"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12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12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127"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128" w:author="Hayfa ZGAYA-BIAU" w:date="2025-06-12T18:32:00Z" w16du:dateUtc="2025-06-12T16:32:00Z">
            <w:rPr>
              <w:rFonts w:ascii="Courier New" w:eastAsia="Courier New" w:hAnsi="Courier New" w:cs="Courier New"/>
              <w:i/>
              <w:color w:val="FFFFFF"/>
              <w:sz w:val="18"/>
              <w:szCs w:val="18"/>
            </w:rPr>
          </w:rPrChange>
        </w:rPr>
        <w:t>Optionally</w:t>
      </w:r>
      <w:proofErr w:type="spellEnd"/>
      <w:r w:rsidRPr="008F3D9F">
        <w:rPr>
          <w:rFonts w:ascii="Courier New" w:eastAsia="Courier New" w:hAnsi="Courier New" w:cs="Courier New"/>
          <w:i/>
          <w:color w:val="FFFFFF"/>
          <w:sz w:val="18"/>
          <w:szCs w:val="18"/>
          <w:lang w:val="fr-FR"/>
          <w:rPrChange w:id="12129"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130" w:author="Hayfa ZGAYA-BIAU" w:date="2025-06-12T18:32:00Z" w16du:dateUtc="2025-06-12T16:32:00Z">
            <w:rPr>
              <w:rFonts w:ascii="Courier New" w:eastAsia="Courier New" w:hAnsi="Courier New" w:cs="Courier New"/>
              <w:i/>
              <w:color w:val="FFFFFF"/>
              <w:sz w:val="18"/>
              <w:szCs w:val="18"/>
            </w:rPr>
          </w:rPrChange>
        </w:rPr>
        <w:t>unfreeze</w:t>
      </w:r>
      <w:proofErr w:type="spellEnd"/>
      <w:r w:rsidRPr="008F3D9F">
        <w:rPr>
          <w:rFonts w:ascii="Courier New" w:eastAsia="Courier New" w:hAnsi="Courier New" w:cs="Courier New"/>
          <w:i/>
          <w:color w:val="FFFFFF"/>
          <w:sz w:val="18"/>
          <w:szCs w:val="18"/>
          <w:lang w:val="fr-FR"/>
          <w:rPrChange w:id="12131"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132" w:author="Hayfa ZGAYA-BIAU" w:date="2025-06-12T18:32:00Z" w16du:dateUtc="2025-06-12T16:32:00Z">
            <w:rPr>
              <w:rFonts w:ascii="Courier New" w:eastAsia="Courier New" w:hAnsi="Courier New" w:cs="Courier New"/>
              <w:i/>
              <w:color w:val="FFFFFF"/>
              <w:sz w:val="18"/>
              <w:szCs w:val="18"/>
            </w:rPr>
          </w:rPrChange>
        </w:rPr>
        <w:t>some</w:t>
      </w:r>
      <w:proofErr w:type="spellEnd"/>
      <w:r w:rsidRPr="008F3D9F">
        <w:rPr>
          <w:rFonts w:ascii="Courier New" w:eastAsia="Courier New" w:hAnsi="Courier New" w:cs="Courier New"/>
          <w:i/>
          <w:color w:val="FFFFFF"/>
          <w:sz w:val="18"/>
          <w:szCs w:val="18"/>
          <w:lang w:val="fr-FR"/>
          <w:rPrChange w:id="1213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134" w:author="Hayfa ZGAYA-BIAU" w:date="2025-06-12T18:32:00Z" w16du:dateUtc="2025-06-12T16:32:00Z">
            <w:rPr>
              <w:rFonts w:ascii="Courier New" w:eastAsia="Courier New" w:hAnsi="Courier New" w:cs="Courier New"/>
              <w:i/>
              <w:color w:val="FFFFFF"/>
              <w:sz w:val="18"/>
              <w:szCs w:val="18"/>
            </w:rPr>
          </w:rPrChange>
        </w:rPr>
        <w:t>layers</w:t>
      </w:r>
      <w:proofErr w:type="spellEnd"/>
      <w:r w:rsidRPr="008F3D9F">
        <w:rPr>
          <w:rFonts w:ascii="Courier New" w:eastAsia="Courier New" w:hAnsi="Courier New" w:cs="Courier New"/>
          <w:i/>
          <w:color w:val="FFFFFF"/>
          <w:sz w:val="18"/>
          <w:szCs w:val="18"/>
          <w:lang w:val="fr-FR"/>
          <w:rPrChange w:id="12135" w:author="Hayfa ZGAYA-BIAU" w:date="2025-06-12T18:32:00Z" w16du:dateUtc="2025-06-12T16:32:00Z">
            <w:rPr>
              <w:rFonts w:ascii="Courier New" w:eastAsia="Courier New" w:hAnsi="Courier New" w:cs="Courier New"/>
              <w:i/>
              <w:color w:val="FFFFFF"/>
              <w:sz w:val="18"/>
              <w:szCs w:val="18"/>
            </w:rPr>
          </w:rPrChange>
        </w:rPr>
        <w:t xml:space="preserve"> for fine-tuning</w:t>
      </w:r>
    </w:p>
    <w:p w14:paraId="746DC0CD"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13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13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138" w:author="Hayfa ZGAYA-BIAU" w:date="2025-06-12T18:32:00Z" w16du:dateUtc="2025-06-12T16:32:00Z">
            <w:rPr>
              <w:rFonts w:ascii="Courier New" w:eastAsia="Courier New" w:hAnsi="Courier New" w:cs="Courier New"/>
              <w:i/>
              <w:color w:val="FFFFFF"/>
              <w:sz w:val="18"/>
              <w:szCs w:val="18"/>
            </w:rPr>
          </w:rPrChange>
        </w:rPr>
        <w:t xml:space="preserve"># For </w:t>
      </w:r>
      <w:proofErr w:type="spellStart"/>
      <w:r w:rsidRPr="008F3D9F">
        <w:rPr>
          <w:rFonts w:ascii="Courier New" w:eastAsia="Courier New" w:hAnsi="Courier New" w:cs="Courier New"/>
          <w:i/>
          <w:color w:val="FFFFFF"/>
          <w:sz w:val="18"/>
          <w:szCs w:val="18"/>
          <w:lang w:val="fr-FR"/>
          <w:rPrChange w:id="12139" w:author="Hayfa ZGAYA-BIAU" w:date="2025-06-12T18:32:00Z" w16du:dateUtc="2025-06-12T16:32:00Z">
            <w:rPr>
              <w:rFonts w:ascii="Courier New" w:eastAsia="Courier New" w:hAnsi="Courier New" w:cs="Courier New"/>
              <w:i/>
              <w:color w:val="FFFFFF"/>
              <w:sz w:val="18"/>
              <w:szCs w:val="18"/>
            </w:rPr>
          </w:rPrChange>
        </w:rPr>
        <w:t>example</w:t>
      </w:r>
      <w:proofErr w:type="spellEnd"/>
      <w:r w:rsidRPr="008F3D9F">
        <w:rPr>
          <w:rFonts w:ascii="Courier New" w:eastAsia="Courier New" w:hAnsi="Courier New" w:cs="Courier New"/>
          <w:i/>
          <w:color w:val="FFFFFF"/>
          <w:sz w:val="18"/>
          <w:szCs w:val="18"/>
          <w:lang w:val="fr-FR"/>
          <w:rPrChange w:id="1214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141" w:author="Hayfa ZGAYA-BIAU" w:date="2025-06-12T18:32:00Z" w16du:dateUtc="2025-06-12T16:32:00Z">
            <w:rPr>
              <w:rFonts w:ascii="Courier New" w:eastAsia="Courier New" w:hAnsi="Courier New" w:cs="Courier New"/>
              <w:i/>
              <w:color w:val="FFFFFF"/>
              <w:sz w:val="18"/>
              <w:szCs w:val="18"/>
            </w:rPr>
          </w:rPrChange>
        </w:rPr>
        <w:t>unfreeze</w:t>
      </w:r>
      <w:proofErr w:type="spellEnd"/>
      <w:r w:rsidRPr="008F3D9F">
        <w:rPr>
          <w:rFonts w:ascii="Courier New" w:eastAsia="Courier New" w:hAnsi="Courier New" w:cs="Courier New"/>
          <w:i/>
          <w:color w:val="FFFFFF"/>
          <w:sz w:val="18"/>
          <w:szCs w:val="18"/>
          <w:lang w:val="fr-FR"/>
          <w:rPrChange w:id="12142" w:author="Hayfa ZGAYA-BIAU" w:date="2025-06-12T18:32:00Z" w16du:dateUtc="2025-06-12T16:32:00Z">
            <w:rPr>
              <w:rFonts w:ascii="Courier New" w:eastAsia="Courier New" w:hAnsi="Courier New" w:cs="Courier New"/>
              <w:i/>
              <w:color w:val="FFFFFF"/>
              <w:sz w:val="18"/>
              <w:szCs w:val="18"/>
            </w:rPr>
          </w:rPrChange>
        </w:rPr>
        <w:t xml:space="preserve"> the last LSTM layer and dense </w:t>
      </w:r>
      <w:proofErr w:type="spellStart"/>
      <w:r w:rsidRPr="008F3D9F">
        <w:rPr>
          <w:rFonts w:ascii="Courier New" w:eastAsia="Courier New" w:hAnsi="Courier New" w:cs="Courier New"/>
          <w:i/>
          <w:color w:val="FFFFFF"/>
          <w:sz w:val="18"/>
          <w:szCs w:val="18"/>
          <w:lang w:val="fr-FR"/>
          <w:rPrChange w:id="12143" w:author="Hayfa ZGAYA-BIAU" w:date="2025-06-12T18:32:00Z" w16du:dateUtc="2025-06-12T16:32:00Z">
            <w:rPr>
              <w:rFonts w:ascii="Courier New" w:eastAsia="Courier New" w:hAnsi="Courier New" w:cs="Courier New"/>
              <w:i/>
              <w:color w:val="FFFFFF"/>
              <w:sz w:val="18"/>
              <w:szCs w:val="18"/>
            </w:rPr>
          </w:rPrChange>
        </w:rPr>
        <w:t>layers</w:t>
      </w:r>
      <w:proofErr w:type="spellEnd"/>
    </w:p>
    <w:p w14:paraId="318A6831"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14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145"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2146" w:author="Hayfa ZGAYA-BIAU" w:date="2025-06-12T18:32:00Z" w16du:dateUtc="2025-06-12T16:32:00Z">
            <w:rPr>
              <w:rFonts w:ascii="Courier New" w:eastAsia="Courier New" w:hAnsi="Courier New" w:cs="Courier New"/>
              <w:i/>
              <w:color w:val="83D6C5"/>
              <w:sz w:val="18"/>
              <w:szCs w:val="18"/>
            </w:rPr>
          </w:rPrChange>
        </w:rPr>
        <w:t>for</w:t>
      </w:r>
      <w:proofErr w:type="gramEnd"/>
      <w:r w:rsidRPr="008F3D9F">
        <w:rPr>
          <w:rFonts w:ascii="Courier New" w:eastAsia="Courier New" w:hAnsi="Courier New" w:cs="Courier New"/>
          <w:color w:val="D8DEE9"/>
          <w:sz w:val="18"/>
          <w:szCs w:val="18"/>
          <w:lang w:val="fr-FR"/>
          <w:rPrChange w:id="1214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2148" w:author="Hayfa ZGAYA-BIAU" w:date="2025-06-12T18:32:00Z" w16du:dateUtc="2025-06-12T16:32:00Z">
            <w:rPr>
              <w:rFonts w:ascii="Courier New" w:eastAsia="Courier New" w:hAnsi="Courier New" w:cs="Courier New"/>
              <w:color w:val="94C1FA"/>
              <w:sz w:val="18"/>
              <w:szCs w:val="18"/>
            </w:rPr>
          </w:rPrChange>
        </w:rPr>
        <w:t>layer</w:t>
      </w:r>
      <w:r w:rsidRPr="008F3D9F">
        <w:rPr>
          <w:rFonts w:ascii="Courier New" w:eastAsia="Courier New" w:hAnsi="Courier New" w:cs="Courier New"/>
          <w:color w:val="D8DEE9"/>
          <w:sz w:val="18"/>
          <w:szCs w:val="18"/>
          <w:lang w:val="fr-FR"/>
          <w:rPrChange w:id="121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2150" w:author="Hayfa ZGAYA-BIAU" w:date="2025-06-12T18:32:00Z" w16du:dateUtc="2025-06-12T16:32:00Z">
            <w:rPr>
              <w:rFonts w:ascii="Courier New" w:eastAsia="Courier New" w:hAnsi="Courier New" w:cs="Courier New"/>
              <w:i/>
              <w:color w:val="83D6C5"/>
              <w:sz w:val="18"/>
              <w:szCs w:val="18"/>
            </w:rPr>
          </w:rPrChange>
        </w:rPr>
        <w:t>in</w:t>
      </w:r>
      <w:r w:rsidRPr="008F3D9F">
        <w:rPr>
          <w:rFonts w:ascii="Courier New" w:eastAsia="Courier New" w:hAnsi="Courier New" w:cs="Courier New"/>
          <w:color w:val="D8DEE9"/>
          <w:sz w:val="18"/>
          <w:szCs w:val="18"/>
          <w:lang w:val="fr-FR"/>
          <w:rPrChange w:id="1215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152"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1215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54" w:author="Hayfa ZGAYA-BIAU" w:date="2025-06-12T18:32:00Z" w16du:dateUtc="2025-06-12T16:32:00Z">
            <w:rPr>
              <w:rFonts w:ascii="Courier New" w:eastAsia="Courier New" w:hAnsi="Courier New" w:cs="Courier New"/>
              <w:color w:val="D8DEE9"/>
              <w:sz w:val="18"/>
              <w:szCs w:val="18"/>
            </w:rPr>
          </w:rPrChange>
        </w:rPr>
        <w:t>layers</w:t>
      </w:r>
      <w:proofErr w:type="spellEnd"/>
      <w:proofErr w:type="gramEnd"/>
      <w:r w:rsidRPr="008F3D9F">
        <w:rPr>
          <w:rFonts w:ascii="Courier New" w:eastAsia="Courier New" w:hAnsi="Courier New" w:cs="Courier New"/>
          <w:color w:val="D8DEE9"/>
          <w:sz w:val="18"/>
          <w:szCs w:val="18"/>
          <w:lang w:val="fr-FR"/>
          <w:rPrChange w:id="12155" w:author="Hayfa ZGAYA-BIAU" w:date="2025-06-12T18:32:00Z" w16du:dateUtc="2025-06-12T16:32:00Z">
            <w:rPr>
              <w:rFonts w:ascii="Courier New" w:eastAsia="Courier New" w:hAnsi="Courier New" w:cs="Courier New"/>
              <w:color w:val="D8DEE9"/>
              <w:sz w:val="18"/>
              <w:szCs w:val="18"/>
            </w:rPr>
          </w:rPrChange>
        </w:rPr>
        <w:t>:</w:t>
      </w:r>
    </w:p>
    <w:p w14:paraId="25CBF30C"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15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157"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2158"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21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160" w:author="Hayfa ZGAYA-BIAU" w:date="2025-06-12T18:32:00Z" w16du:dateUtc="2025-06-12T16:32:00Z">
            <w:rPr>
              <w:rFonts w:ascii="Courier New" w:eastAsia="Courier New" w:hAnsi="Courier New" w:cs="Courier New"/>
              <w:color w:val="82D2CE"/>
              <w:sz w:val="18"/>
              <w:szCs w:val="18"/>
            </w:rPr>
          </w:rPrChange>
        </w:rPr>
        <w:t>isinstance</w:t>
      </w:r>
      <w:proofErr w:type="spellEnd"/>
      <w:r w:rsidRPr="008F3D9F">
        <w:rPr>
          <w:rFonts w:ascii="Courier New" w:eastAsia="Courier New" w:hAnsi="Courier New" w:cs="Courier New"/>
          <w:color w:val="D6D6DD"/>
          <w:sz w:val="18"/>
          <w:szCs w:val="18"/>
          <w:lang w:val="fr-FR"/>
          <w:rPrChange w:id="1216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2162" w:author="Hayfa ZGAYA-BIAU" w:date="2025-06-12T18:32:00Z" w16du:dateUtc="2025-06-12T16:32:00Z">
            <w:rPr>
              <w:rFonts w:ascii="Courier New" w:eastAsia="Courier New" w:hAnsi="Courier New" w:cs="Courier New"/>
              <w:color w:val="94C1FA"/>
              <w:sz w:val="18"/>
              <w:szCs w:val="18"/>
            </w:rPr>
          </w:rPrChange>
        </w:rPr>
        <w:t>layer</w:t>
      </w:r>
      <w:r w:rsidRPr="008F3D9F">
        <w:rPr>
          <w:rFonts w:ascii="Courier New" w:eastAsia="Courier New" w:hAnsi="Courier New" w:cs="Courier New"/>
          <w:color w:val="D6D6DD"/>
          <w:sz w:val="18"/>
          <w:szCs w:val="18"/>
          <w:lang w:val="fr-FR"/>
          <w:rPrChange w:id="1216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6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2165"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216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67"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2168"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2169" w:author="Hayfa ZGAYA-BIAU" w:date="2025-06-12T18:32:00Z" w16du:dateUtc="2025-06-12T16:32:00Z">
            <w:rPr>
              <w:rFonts w:ascii="Courier New" w:eastAsia="Courier New" w:hAnsi="Courier New" w:cs="Courier New"/>
              <w:color w:val="D8DEE9"/>
              <w:sz w:val="18"/>
              <w:szCs w:val="18"/>
            </w:rPr>
          </w:rPrChange>
        </w:rPr>
        <w:t>layers</w:t>
      </w:r>
      <w:r w:rsidRPr="008F3D9F">
        <w:rPr>
          <w:rFonts w:ascii="Courier New" w:eastAsia="Courier New" w:hAnsi="Courier New" w:cs="Courier New"/>
          <w:color w:val="D6D6DD"/>
          <w:sz w:val="18"/>
          <w:szCs w:val="18"/>
          <w:lang w:val="fr-FR"/>
          <w:rPrChange w:id="121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71" w:author="Hayfa ZGAYA-BIAU" w:date="2025-06-12T18:32:00Z" w16du:dateUtc="2025-06-12T16:32:00Z">
            <w:rPr>
              <w:rFonts w:ascii="Courier New" w:eastAsia="Courier New" w:hAnsi="Courier New" w:cs="Courier New"/>
              <w:color w:val="D8DEE9"/>
              <w:sz w:val="18"/>
              <w:szCs w:val="18"/>
            </w:rPr>
          </w:rPrChange>
        </w:rPr>
        <w:t>LSTM</w:t>
      </w:r>
      <w:proofErr w:type="spellEnd"/>
      <w:proofErr w:type="gramEnd"/>
      <w:r w:rsidRPr="008F3D9F">
        <w:rPr>
          <w:rFonts w:ascii="Courier New" w:eastAsia="Courier New" w:hAnsi="Courier New" w:cs="Courier New"/>
          <w:color w:val="D6D6DD"/>
          <w:sz w:val="18"/>
          <w:szCs w:val="18"/>
          <w:lang w:val="fr-FR"/>
          <w:rPrChange w:id="121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83D6C5"/>
          <w:sz w:val="18"/>
          <w:szCs w:val="18"/>
          <w:lang w:val="fr-FR"/>
          <w:rPrChange w:id="12174" w:author="Hayfa ZGAYA-BIAU" w:date="2025-06-12T18:32:00Z" w16du:dateUtc="2025-06-12T16:32:00Z">
            <w:rPr>
              <w:rFonts w:ascii="Courier New" w:eastAsia="Courier New" w:hAnsi="Courier New" w:cs="Courier New"/>
              <w:color w:val="83D6C5"/>
              <w:sz w:val="18"/>
              <w:szCs w:val="18"/>
            </w:rPr>
          </w:rPrChange>
        </w:rPr>
        <w:t>or</w:t>
      </w:r>
      <w:r w:rsidRPr="008F3D9F">
        <w:rPr>
          <w:rFonts w:ascii="Courier New" w:eastAsia="Courier New" w:hAnsi="Courier New" w:cs="Courier New"/>
          <w:color w:val="D8DEE9"/>
          <w:sz w:val="18"/>
          <w:szCs w:val="18"/>
          <w:lang w:val="fr-FR"/>
          <w:rPrChange w:id="1217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176" w:author="Hayfa ZGAYA-BIAU" w:date="2025-06-12T18:32:00Z" w16du:dateUtc="2025-06-12T16:32:00Z">
            <w:rPr>
              <w:rFonts w:ascii="Courier New" w:eastAsia="Courier New" w:hAnsi="Courier New" w:cs="Courier New"/>
              <w:color w:val="82D2CE"/>
              <w:sz w:val="18"/>
              <w:szCs w:val="18"/>
            </w:rPr>
          </w:rPrChange>
        </w:rPr>
        <w:t>isinstance</w:t>
      </w:r>
      <w:proofErr w:type="spellEnd"/>
      <w:r w:rsidRPr="008F3D9F">
        <w:rPr>
          <w:rFonts w:ascii="Courier New" w:eastAsia="Courier New" w:hAnsi="Courier New" w:cs="Courier New"/>
          <w:color w:val="D6D6DD"/>
          <w:sz w:val="18"/>
          <w:szCs w:val="18"/>
          <w:lang w:val="fr-FR"/>
          <w:rPrChange w:id="12177"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2178" w:author="Hayfa ZGAYA-BIAU" w:date="2025-06-12T18:32:00Z" w16du:dateUtc="2025-06-12T16:32:00Z">
            <w:rPr>
              <w:rFonts w:ascii="Courier New" w:eastAsia="Courier New" w:hAnsi="Courier New" w:cs="Courier New"/>
              <w:color w:val="94C1FA"/>
              <w:sz w:val="18"/>
              <w:szCs w:val="18"/>
            </w:rPr>
          </w:rPrChange>
        </w:rPr>
        <w:t>layer</w:t>
      </w:r>
      <w:r w:rsidRPr="008F3D9F">
        <w:rPr>
          <w:rFonts w:ascii="Courier New" w:eastAsia="Courier New" w:hAnsi="Courier New" w:cs="Courier New"/>
          <w:color w:val="D6D6DD"/>
          <w:sz w:val="18"/>
          <w:szCs w:val="18"/>
          <w:lang w:val="fr-FR"/>
          <w:rPrChange w:id="1217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8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2181"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21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83"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2184"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2185" w:author="Hayfa ZGAYA-BIAU" w:date="2025-06-12T18:32:00Z" w16du:dateUtc="2025-06-12T16:32:00Z">
            <w:rPr>
              <w:rFonts w:ascii="Courier New" w:eastAsia="Courier New" w:hAnsi="Courier New" w:cs="Courier New"/>
              <w:color w:val="D8DEE9"/>
              <w:sz w:val="18"/>
              <w:szCs w:val="18"/>
            </w:rPr>
          </w:rPrChange>
        </w:rPr>
        <w:t>layers</w:t>
      </w:r>
      <w:r w:rsidRPr="008F3D9F">
        <w:rPr>
          <w:rFonts w:ascii="Courier New" w:eastAsia="Courier New" w:hAnsi="Courier New" w:cs="Courier New"/>
          <w:color w:val="D6D6DD"/>
          <w:sz w:val="18"/>
          <w:szCs w:val="18"/>
          <w:lang w:val="fr-FR"/>
          <w:rPrChange w:id="1218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87" w:author="Hayfa ZGAYA-BIAU" w:date="2025-06-12T18:32:00Z" w16du:dateUtc="2025-06-12T16:32:00Z">
            <w:rPr>
              <w:rFonts w:ascii="Courier New" w:eastAsia="Courier New" w:hAnsi="Courier New" w:cs="Courier New"/>
              <w:color w:val="D8DEE9"/>
              <w:sz w:val="18"/>
              <w:szCs w:val="18"/>
            </w:rPr>
          </w:rPrChange>
        </w:rPr>
        <w:t>Dense</w:t>
      </w:r>
      <w:proofErr w:type="spellEnd"/>
      <w:r w:rsidRPr="008F3D9F">
        <w:rPr>
          <w:rFonts w:ascii="Courier New" w:eastAsia="Courier New" w:hAnsi="Courier New" w:cs="Courier New"/>
          <w:color w:val="D6D6DD"/>
          <w:sz w:val="18"/>
          <w:szCs w:val="18"/>
          <w:lang w:val="fr-FR"/>
          <w:rPrChange w:id="121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89" w:author="Hayfa ZGAYA-BIAU" w:date="2025-06-12T18:32:00Z" w16du:dateUtc="2025-06-12T16:32:00Z">
            <w:rPr>
              <w:rFonts w:ascii="Courier New" w:eastAsia="Courier New" w:hAnsi="Courier New" w:cs="Courier New"/>
              <w:color w:val="D8DEE9"/>
              <w:sz w:val="18"/>
              <w:szCs w:val="18"/>
            </w:rPr>
          </w:rPrChange>
        </w:rPr>
        <w:t>:</w:t>
      </w:r>
      <w:proofErr w:type="gramEnd"/>
    </w:p>
    <w:p w14:paraId="1C37E5A2"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12190"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12191" w:author="Hayfa ZGAYA-BIAU" w:date="2025-06-12T18:32:00Z" w16du:dateUtc="2025-06-12T16:32:00Z">
            <w:rPr>
              <w:rFonts w:ascii="Courier New" w:eastAsia="Courier New" w:hAnsi="Courier New" w:cs="Courier New"/>
              <w:color w:val="D8DEE9"/>
              <w:sz w:val="18"/>
              <w:szCs w:val="18"/>
            </w:rPr>
          </w:rPrChange>
        </w:rPr>
        <w:lastRenderedPageBreak/>
        <w:t xml:space="preserve">           </w:t>
      </w:r>
      <w:proofErr w:type="spellStart"/>
      <w:proofErr w:type="gramStart"/>
      <w:r w:rsidRPr="008F3D9F">
        <w:rPr>
          <w:rFonts w:ascii="Courier New" w:eastAsia="Courier New" w:hAnsi="Courier New" w:cs="Courier New"/>
          <w:color w:val="94C1FA"/>
          <w:sz w:val="18"/>
          <w:szCs w:val="18"/>
          <w:lang w:val="fr-FR"/>
          <w:rPrChange w:id="12192" w:author="Hayfa ZGAYA-BIAU" w:date="2025-06-12T18:32:00Z" w16du:dateUtc="2025-06-12T16:32:00Z">
            <w:rPr>
              <w:rFonts w:ascii="Courier New" w:eastAsia="Courier New" w:hAnsi="Courier New" w:cs="Courier New"/>
              <w:color w:val="94C1FA"/>
              <w:sz w:val="18"/>
              <w:szCs w:val="18"/>
            </w:rPr>
          </w:rPrChange>
        </w:rPr>
        <w:t>layer</w:t>
      </w:r>
      <w:r w:rsidRPr="008F3D9F">
        <w:rPr>
          <w:rFonts w:ascii="Courier New" w:eastAsia="Courier New" w:hAnsi="Courier New" w:cs="Courier New"/>
          <w:color w:val="D6D6DD"/>
          <w:sz w:val="18"/>
          <w:szCs w:val="18"/>
          <w:lang w:val="fr-FR"/>
          <w:rPrChange w:id="1219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94" w:author="Hayfa ZGAYA-BIAU" w:date="2025-06-12T18:32:00Z" w16du:dateUtc="2025-06-12T16:32:00Z">
            <w:rPr>
              <w:rFonts w:ascii="Courier New" w:eastAsia="Courier New" w:hAnsi="Courier New" w:cs="Courier New"/>
              <w:color w:val="D8DEE9"/>
              <w:sz w:val="18"/>
              <w:szCs w:val="18"/>
            </w:rPr>
          </w:rPrChange>
        </w:rPr>
        <w:t>trainable</w:t>
      </w:r>
      <w:proofErr w:type="spellEnd"/>
      <w:proofErr w:type="gramEnd"/>
      <w:r w:rsidRPr="008F3D9F">
        <w:rPr>
          <w:rFonts w:ascii="Courier New" w:eastAsia="Courier New" w:hAnsi="Courier New" w:cs="Courier New"/>
          <w:color w:val="D8DEE9"/>
          <w:sz w:val="18"/>
          <w:szCs w:val="18"/>
          <w:lang w:val="fr-FR"/>
          <w:rPrChange w:id="1219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19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19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82D2CE"/>
          <w:sz w:val="18"/>
          <w:szCs w:val="18"/>
          <w:lang w:val="fr-FR"/>
          <w:rPrChange w:id="12198" w:author="Hayfa ZGAYA-BIAU" w:date="2025-06-12T18:32:00Z" w16du:dateUtc="2025-06-12T16:32:00Z">
            <w:rPr>
              <w:rFonts w:ascii="Courier New" w:eastAsia="Courier New" w:hAnsi="Courier New" w:cs="Courier New"/>
              <w:color w:val="82D2CE"/>
              <w:sz w:val="18"/>
              <w:szCs w:val="18"/>
            </w:rPr>
          </w:rPrChange>
        </w:rPr>
        <w:t>True</w:t>
      </w:r>
      <w:proofErr w:type="spellEnd"/>
    </w:p>
    <w:p w14:paraId="27713C4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19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20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2201" w:author="Hayfa ZGAYA-BIAU" w:date="2025-06-12T18:32:00Z" w16du:dateUtc="2025-06-12T16:32:00Z">
            <w:rPr>
              <w:rFonts w:ascii="Courier New" w:eastAsia="Courier New" w:hAnsi="Courier New" w:cs="Courier New"/>
              <w:i/>
              <w:color w:val="83D6C5"/>
              <w:sz w:val="18"/>
              <w:szCs w:val="18"/>
            </w:rPr>
          </w:rPrChange>
        </w:rPr>
        <w:t>else</w:t>
      </w:r>
      <w:proofErr w:type="spellEnd"/>
      <w:r w:rsidRPr="008F3D9F">
        <w:rPr>
          <w:rFonts w:ascii="Courier New" w:eastAsia="Courier New" w:hAnsi="Courier New" w:cs="Courier New"/>
          <w:color w:val="D8DEE9"/>
          <w:sz w:val="18"/>
          <w:szCs w:val="18"/>
          <w:lang w:val="fr-FR"/>
          <w:rPrChange w:id="12202" w:author="Hayfa ZGAYA-BIAU" w:date="2025-06-12T18:32:00Z" w16du:dateUtc="2025-06-12T16:32:00Z">
            <w:rPr>
              <w:rFonts w:ascii="Courier New" w:eastAsia="Courier New" w:hAnsi="Courier New" w:cs="Courier New"/>
              <w:color w:val="D8DEE9"/>
              <w:sz w:val="18"/>
              <w:szCs w:val="18"/>
            </w:rPr>
          </w:rPrChange>
        </w:rPr>
        <w:t>:</w:t>
      </w:r>
      <w:proofErr w:type="gramEnd"/>
    </w:p>
    <w:p w14:paraId="3E21A9F6"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203"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204"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2205" w:author="Hayfa ZGAYA-BIAU" w:date="2025-06-12T18:32:00Z" w16du:dateUtc="2025-06-12T16:32:00Z">
            <w:rPr>
              <w:rFonts w:ascii="Courier New" w:eastAsia="Courier New" w:hAnsi="Courier New" w:cs="Courier New"/>
              <w:color w:val="94C1FA"/>
              <w:sz w:val="18"/>
              <w:szCs w:val="18"/>
            </w:rPr>
          </w:rPrChange>
        </w:rPr>
        <w:t>layer</w:t>
      </w:r>
      <w:r w:rsidRPr="008F3D9F">
        <w:rPr>
          <w:rFonts w:ascii="Courier New" w:eastAsia="Courier New" w:hAnsi="Courier New" w:cs="Courier New"/>
          <w:color w:val="D6D6DD"/>
          <w:sz w:val="18"/>
          <w:szCs w:val="18"/>
          <w:lang w:val="fr-FR"/>
          <w:rPrChange w:id="1220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207" w:author="Hayfa ZGAYA-BIAU" w:date="2025-06-12T18:32:00Z" w16du:dateUtc="2025-06-12T16:32:00Z">
            <w:rPr>
              <w:rFonts w:ascii="Courier New" w:eastAsia="Courier New" w:hAnsi="Courier New" w:cs="Courier New"/>
              <w:color w:val="D8DEE9"/>
              <w:sz w:val="18"/>
              <w:szCs w:val="18"/>
            </w:rPr>
          </w:rPrChange>
        </w:rPr>
        <w:t>trainable</w:t>
      </w:r>
      <w:proofErr w:type="spellEnd"/>
      <w:proofErr w:type="gramEnd"/>
      <w:r w:rsidRPr="008F3D9F">
        <w:rPr>
          <w:rFonts w:ascii="Courier New" w:eastAsia="Courier New" w:hAnsi="Courier New" w:cs="Courier New"/>
          <w:color w:val="D8DEE9"/>
          <w:sz w:val="18"/>
          <w:szCs w:val="18"/>
          <w:lang w:val="fr-FR"/>
          <w:rPrChange w:id="122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20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210"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2211" w:author="Hayfa ZGAYA-BIAU" w:date="2025-06-12T18:32:00Z" w16du:dateUtc="2025-06-12T16:32:00Z">
            <w:rPr>
              <w:rFonts w:ascii="Courier New" w:eastAsia="Courier New" w:hAnsi="Courier New" w:cs="Courier New"/>
              <w:color w:val="82D2CE"/>
              <w:sz w:val="18"/>
              <w:szCs w:val="18"/>
            </w:rPr>
          </w:rPrChange>
        </w:rPr>
        <w:t>False</w:t>
      </w:r>
      <w:r w:rsidRPr="008F3D9F">
        <w:rPr>
          <w:rFonts w:ascii="Courier New" w:eastAsia="Courier New" w:hAnsi="Courier New" w:cs="Courier New"/>
          <w:color w:val="D8DEE9"/>
          <w:sz w:val="18"/>
          <w:szCs w:val="18"/>
          <w:lang w:val="fr-FR"/>
          <w:rPrChange w:id="122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213" w:author="Hayfa ZGAYA-BIAU" w:date="2025-06-12T18:32:00Z" w16du:dateUtc="2025-06-12T16:32:00Z">
            <w:rPr>
              <w:rFonts w:ascii="Courier New" w:eastAsia="Courier New" w:hAnsi="Courier New" w:cs="Courier New"/>
              <w:i/>
              <w:color w:val="FFFFFF"/>
              <w:sz w:val="18"/>
              <w:szCs w:val="18"/>
            </w:rPr>
          </w:rPrChange>
        </w:rPr>
        <w:t>#</w:t>
      </w:r>
      <w:proofErr w:type="gramEnd"/>
      <w:r w:rsidRPr="008F3D9F">
        <w:rPr>
          <w:rFonts w:ascii="Courier New" w:eastAsia="Courier New" w:hAnsi="Courier New" w:cs="Courier New"/>
          <w:i/>
          <w:color w:val="FFFFFF"/>
          <w:sz w:val="18"/>
          <w:szCs w:val="18"/>
          <w:lang w:val="fr-FR"/>
          <w:rPrChange w:id="12214" w:author="Hayfa ZGAYA-BIAU" w:date="2025-06-12T18:32:00Z" w16du:dateUtc="2025-06-12T16:32:00Z">
            <w:rPr>
              <w:rFonts w:ascii="Courier New" w:eastAsia="Courier New" w:hAnsi="Courier New" w:cs="Courier New"/>
              <w:i/>
              <w:color w:val="FFFFFF"/>
              <w:sz w:val="18"/>
              <w:szCs w:val="18"/>
            </w:rPr>
          </w:rPrChange>
        </w:rPr>
        <w:t xml:space="preserve"> Freeze </w:t>
      </w:r>
      <w:proofErr w:type="spellStart"/>
      <w:r w:rsidRPr="008F3D9F">
        <w:rPr>
          <w:rFonts w:ascii="Courier New" w:eastAsia="Courier New" w:hAnsi="Courier New" w:cs="Courier New"/>
          <w:i/>
          <w:color w:val="FFFFFF"/>
          <w:sz w:val="18"/>
          <w:szCs w:val="18"/>
          <w:lang w:val="fr-FR"/>
          <w:rPrChange w:id="12215" w:author="Hayfa ZGAYA-BIAU" w:date="2025-06-12T18:32:00Z" w16du:dateUtc="2025-06-12T16:32:00Z">
            <w:rPr>
              <w:rFonts w:ascii="Courier New" w:eastAsia="Courier New" w:hAnsi="Courier New" w:cs="Courier New"/>
              <w:i/>
              <w:color w:val="FFFFFF"/>
              <w:sz w:val="18"/>
              <w:szCs w:val="18"/>
            </w:rPr>
          </w:rPrChange>
        </w:rPr>
        <w:t>other</w:t>
      </w:r>
      <w:proofErr w:type="spellEnd"/>
      <w:r w:rsidRPr="008F3D9F">
        <w:rPr>
          <w:rFonts w:ascii="Courier New" w:eastAsia="Courier New" w:hAnsi="Courier New" w:cs="Courier New"/>
          <w:i/>
          <w:color w:val="FFFFFF"/>
          <w:sz w:val="18"/>
          <w:szCs w:val="18"/>
          <w:lang w:val="fr-FR"/>
          <w:rPrChange w:id="12216"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217" w:author="Hayfa ZGAYA-BIAU" w:date="2025-06-12T18:32:00Z" w16du:dateUtc="2025-06-12T16:32:00Z">
            <w:rPr>
              <w:rFonts w:ascii="Courier New" w:eastAsia="Courier New" w:hAnsi="Courier New" w:cs="Courier New"/>
              <w:i/>
              <w:color w:val="FFFFFF"/>
              <w:sz w:val="18"/>
              <w:szCs w:val="18"/>
            </w:rPr>
          </w:rPrChange>
        </w:rPr>
        <w:t>layers</w:t>
      </w:r>
      <w:proofErr w:type="spellEnd"/>
    </w:p>
    <w:p w14:paraId="2C82111E"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218" w:author="Hayfa ZGAYA-BIAU" w:date="2025-06-12T18:32:00Z" w16du:dateUtc="2025-06-12T16:32:00Z">
            <w:rPr>
              <w:rFonts w:ascii="Courier New" w:eastAsia="Courier New" w:hAnsi="Courier New" w:cs="Courier New"/>
              <w:color w:val="D8DEE9"/>
              <w:sz w:val="18"/>
              <w:szCs w:val="18"/>
            </w:rPr>
          </w:rPrChange>
        </w:rPr>
      </w:pPr>
    </w:p>
    <w:p w14:paraId="14D7821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219"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220"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221" w:author="Hayfa ZGAYA-BIAU" w:date="2025-06-12T18:32:00Z" w16du:dateUtc="2025-06-12T16:32:00Z">
            <w:rPr>
              <w:rFonts w:ascii="Courier New" w:eastAsia="Courier New" w:hAnsi="Courier New" w:cs="Courier New"/>
              <w:i/>
              <w:color w:val="FFFFFF"/>
              <w:sz w:val="18"/>
              <w:szCs w:val="18"/>
            </w:rPr>
          </w:rPrChange>
        </w:rPr>
        <w:t xml:space="preserve"># Compile the model </w:t>
      </w:r>
      <w:proofErr w:type="spellStart"/>
      <w:r w:rsidRPr="008F3D9F">
        <w:rPr>
          <w:rFonts w:ascii="Courier New" w:eastAsia="Courier New" w:hAnsi="Courier New" w:cs="Courier New"/>
          <w:i/>
          <w:color w:val="FFFFFF"/>
          <w:sz w:val="18"/>
          <w:szCs w:val="18"/>
          <w:lang w:val="fr-FR"/>
          <w:rPrChange w:id="12222"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12223" w:author="Hayfa ZGAYA-BIAU" w:date="2025-06-12T18:32:00Z" w16du:dateUtc="2025-06-12T16:32:00Z">
            <w:rPr>
              <w:rFonts w:ascii="Courier New" w:eastAsia="Courier New" w:hAnsi="Courier New" w:cs="Courier New"/>
              <w:i/>
              <w:color w:val="FFFFFF"/>
              <w:sz w:val="18"/>
              <w:szCs w:val="18"/>
            </w:rPr>
          </w:rPrChange>
        </w:rPr>
        <w:t xml:space="preserve"> a </w:t>
      </w:r>
      <w:proofErr w:type="spellStart"/>
      <w:r w:rsidRPr="008F3D9F">
        <w:rPr>
          <w:rFonts w:ascii="Courier New" w:eastAsia="Courier New" w:hAnsi="Courier New" w:cs="Courier New"/>
          <w:i/>
          <w:color w:val="FFFFFF"/>
          <w:sz w:val="18"/>
          <w:szCs w:val="18"/>
          <w:lang w:val="fr-FR"/>
          <w:rPrChange w:id="12224" w:author="Hayfa ZGAYA-BIAU" w:date="2025-06-12T18:32:00Z" w16du:dateUtc="2025-06-12T16:32:00Z">
            <w:rPr>
              <w:rFonts w:ascii="Courier New" w:eastAsia="Courier New" w:hAnsi="Courier New" w:cs="Courier New"/>
              <w:i/>
              <w:color w:val="FFFFFF"/>
              <w:sz w:val="18"/>
              <w:szCs w:val="18"/>
            </w:rPr>
          </w:rPrChange>
        </w:rPr>
        <w:t>lower</w:t>
      </w:r>
      <w:proofErr w:type="spellEnd"/>
      <w:r w:rsidRPr="008F3D9F">
        <w:rPr>
          <w:rFonts w:ascii="Courier New" w:eastAsia="Courier New" w:hAnsi="Courier New" w:cs="Courier New"/>
          <w:i/>
          <w:color w:val="FFFFFF"/>
          <w:sz w:val="18"/>
          <w:szCs w:val="18"/>
          <w:lang w:val="fr-FR"/>
          <w:rPrChange w:id="1222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226" w:author="Hayfa ZGAYA-BIAU" w:date="2025-06-12T18:32:00Z" w16du:dateUtc="2025-06-12T16:32:00Z">
            <w:rPr>
              <w:rFonts w:ascii="Courier New" w:eastAsia="Courier New" w:hAnsi="Courier New" w:cs="Courier New"/>
              <w:i/>
              <w:color w:val="FFFFFF"/>
              <w:sz w:val="18"/>
              <w:szCs w:val="18"/>
            </w:rPr>
          </w:rPrChange>
        </w:rPr>
        <w:t>learning</w:t>
      </w:r>
      <w:proofErr w:type="spellEnd"/>
      <w:r w:rsidRPr="008F3D9F">
        <w:rPr>
          <w:rFonts w:ascii="Courier New" w:eastAsia="Courier New" w:hAnsi="Courier New" w:cs="Courier New"/>
          <w:i/>
          <w:color w:val="FFFFFF"/>
          <w:sz w:val="18"/>
          <w:szCs w:val="18"/>
          <w:lang w:val="fr-FR"/>
          <w:rPrChange w:id="12227" w:author="Hayfa ZGAYA-BIAU" w:date="2025-06-12T18:32:00Z" w16du:dateUtc="2025-06-12T16:32:00Z">
            <w:rPr>
              <w:rFonts w:ascii="Courier New" w:eastAsia="Courier New" w:hAnsi="Courier New" w:cs="Courier New"/>
              <w:i/>
              <w:color w:val="FFFFFF"/>
              <w:sz w:val="18"/>
              <w:szCs w:val="18"/>
            </w:rPr>
          </w:rPrChange>
        </w:rPr>
        <w:t xml:space="preserve"> rate</w:t>
      </w:r>
    </w:p>
    <w:p w14:paraId="2AA59BA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2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2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230"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1223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232" w:author="Hayfa ZGAYA-BIAU" w:date="2025-06-12T18:32:00Z" w16du:dateUtc="2025-06-12T16:32:00Z">
            <w:rPr>
              <w:rFonts w:ascii="Courier New" w:eastAsia="Courier New" w:hAnsi="Courier New" w:cs="Courier New"/>
              <w:color w:val="AAA0FA"/>
              <w:sz w:val="18"/>
              <w:szCs w:val="18"/>
            </w:rPr>
          </w:rPrChange>
        </w:rPr>
        <w:t>compile</w:t>
      </w:r>
      <w:proofErr w:type="gramEnd"/>
      <w:r w:rsidRPr="008F3D9F">
        <w:rPr>
          <w:rFonts w:ascii="Courier New" w:eastAsia="Courier New" w:hAnsi="Courier New" w:cs="Courier New"/>
          <w:color w:val="D6D6DD"/>
          <w:sz w:val="18"/>
          <w:szCs w:val="18"/>
          <w:lang w:val="fr-FR"/>
          <w:rPrChange w:id="122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i/>
          <w:color w:val="D6D6DD"/>
          <w:sz w:val="18"/>
          <w:szCs w:val="18"/>
          <w:lang w:val="fr-FR"/>
          <w:rPrChange w:id="12234" w:author="Hayfa ZGAYA-BIAU" w:date="2025-06-12T18:32:00Z" w16du:dateUtc="2025-06-12T16:32:00Z">
            <w:rPr>
              <w:rFonts w:ascii="Courier New" w:eastAsia="Courier New" w:hAnsi="Courier New" w:cs="Courier New"/>
              <w:i/>
              <w:color w:val="D6D6DD"/>
              <w:sz w:val="18"/>
              <w:szCs w:val="18"/>
            </w:rPr>
          </w:rPrChange>
        </w:rPr>
        <w:t>optimizer</w:t>
      </w:r>
      <w:r w:rsidRPr="008F3D9F">
        <w:rPr>
          <w:rFonts w:ascii="Courier New" w:eastAsia="Courier New" w:hAnsi="Courier New" w:cs="Courier New"/>
          <w:color w:val="D6D6DD"/>
          <w:sz w:val="18"/>
          <w:szCs w:val="18"/>
          <w:lang w:val="fr-FR"/>
          <w:rPrChange w:id="1223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1D1D1"/>
          <w:sz w:val="18"/>
          <w:szCs w:val="18"/>
          <w:lang w:val="fr-FR"/>
          <w:rPrChange w:id="12236"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22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238"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2239"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2240" w:author="Hayfa ZGAYA-BIAU" w:date="2025-06-12T18:32:00Z" w16du:dateUtc="2025-06-12T16:32:00Z">
            <w:rPr>
              <w:rFonts w:ascii="Courier New" w:eastAsia="Courier New" w:hAnsi="Courier New" w:cs="Courier New"/>
              <w:color w:val="D8DEE9"/>
              <w:sz w:val="18"/>
              <w:szCs w:val="18"/>
            </w:rPr>
          </w:rPrChange>
        </w:rPr>
        <w:t>optimizers</w:t>
      </w:r>
      <w:r w:rsidRPr="008F3D9F">
        <w:rPr>
          <w:rFonts w:ascii="Courier New" w:eastAsia="Courier New" w:hAnsi="Courier New" w:cs="Courier New"/>
          <w:color w:val="D6D6DD"/>
          <w:sz w:val="18"/>
          <w:szCs w:val="18"/>
          <w:lang w:val="fr-FR"/>
          <w:rPrChange w:id="122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242" w:author="Hayfa ZGAYA-BIAU" w:date="2025-06-12T18:32:00Z" w16du:dateUtc="2025-06-12T16:32:00Z">
            <w:rPr>
              <w:rFonts w:ascii="Courier New" w:eastAsia="Courier New" w:hAnsi="Courier New" w:cs="Courier New"/>
              <w:color w:val="AAA0FA"/>
              <w:sz w:val="18"/>
              <w:szCs w:val="18"/>
            </w:rPr>
          </w:rPrChange>
        </w:rPr>
        <w:t>Adam</w:t>
      </w:r>
      <w:proofErr w:type="gramEnd"/>
      <w:r w:rsidRPr="008F3D9F">
        <w:rPr>
          <w:rFonts w:ascii="Courier New" w:eastAsia="Courier New" w:hAnsi="Courier New" w:cs="Courier New"/>
          <w:color w:val="D6D6DD"/>
          <w:sz w:val="18"/>
          <w:szCs w:val="18"/>
          <w:lang w:val="fr-FR"/>
          <w:rPrChange w:id="1224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i/>
          <w:color w:val="D6D6DD"/>
          <w:sz w:val="18"/>
          <w:szCs w:val="18"/>
          <w:lang w:val="fr-FR"/>
          <w:rPrChange w:id="12244" w:author="Hayfa ZGAYA-BIAU" w:date="2025-06-12T18:32:00Z" w16du:dateUtc="2025-06-12T16:32:00Z">
            <w:rPr>
              <w:rFonts w:ascii="Courier New" w:eastAsia="Courier New" w:hAnsi="Courier New" w:cs="Courier New"/>
              <w:i/>
              <w:color w:val="D6D6DD"/>
              <w:sz w:val="18"/>
              <w:szCs w:val="18"/>
            </w:rPr>
          </w:rPrChange>
        </w:rPr>
        <w:t>learning_rate</w:t>
      </w:r>
      <w:r w:rsidRPr="008F3D9F">
        <w:rPr>
          <w:rFonts w:ascii="Courier New" w:eastAsia="Courier New" w:hAnsi="Courier New" w:cs="Courier New"/>
          <w:color w:val="D6D6DD"/>
          <w:sz w:val="18"/>
          <w:szCs w:val="18"/>
          <w:lang w:val="fr-FR"/>
          <w:rPrChange w:id="122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246" w:author="Hayfa ZGAYA-BIAU" w:date="2025-06-12T18:32:00Z" w16du:dateUtc="2025-06-12T16:32:00Z">
            <w:rPr>
              <w:rFonts w:ascii="Courier New" w:eastAsia="Courier New" w:hAnsi="Courier New" w:cs="Courier New"/>
              <w:color w:val="EBC88D"/>
              <w:sz w:val="18"/>
              <w:szCs w:val="18"/>
            </w:rPr>
          </w:rPrChange>
        </w:rPr>
        <w:t>1e-5</w:t>
      </w:r>
      <w:r w:rsidRPr="008F3D9F">
        <w:rPr>
          <w:rFonts w:ascii="Courier New" w:eastAsia="Courier New" w:hAnsi="Courier New" w:cs="Courier New"/>
          <w:color w:val="D6D6DD"/>
          <w:sz w:val="18"/>
          <w:szCs w:val="18"/>
          <w:lang w:val="fr-FR"/>
          <w:rPrChange w:id="12247" w:author="Hayfa ZGAYA-BIAU" w:date="2025-06-12T18:32:00Z" w16du:dateUtc="2025-06-12T16:32:00Z">
            <w:rPr>
              <w:rFonts w:ascii="Courier New" w:eastAsia="Courier New" w:hAnsi="Courier New" w:cs="Courier New"/>
              <w:color w:val="D6D6DD"/>
              <w:sz w:val="18"/>
              <w:szCs w:val="18"/>
            </w:rPr>
          </w:rPrChange>
        </w:rPr>
        <w:t>),</w:t>
      </w:r>
    </w:p>
    <w:p w14:paraId="2E51D2A1"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4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4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250" w:author="Hayfa ZGAYA-BIAU" w:date="2025-06-12T18:32:00Z" w16du:dateUtc="2025-06-12T16:32:00Z">
            <w:rPr>
              <w:rFonts w:ascii="Courier New" w:eastAsia="Courier New" w:hAnsi="Courier New" w:cs="Courier New"/>
              <w:i/>
              <w:color w:val="D6D6DD"/>
              <w:sz w:val="18"/>
              <w:szCs w:val="18"/>
            </w:rPr>
          </w:rPrChange>
        </w:rPr>
        <w:t>loss</w:t>
      </w:r>
      <w:proofErr w:type="spellEnd"/>
      <w:proofErr w:type="gramEnd"/>
      <w:r w:rsidRPr="008F3D9F">
        <w:rPr>
          <w:rFonts w:ascii="Courier New" w:eastAsia="Courier New" w:hAnsi="Courier New" w:cs="Courier New"/>
          <w:color w:val="D6D6DD"/>
          <w:sz w:val="18"/>
          <w:szCs w:val="18"/>
          <w:lang w:val="fr-FR"/>
          <w:rPrChange w:id="122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252"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253" w:author="Hayfa ZGAYA-BIAU" w:date="2025-06-12T18:32:00Z" w16du:dateUtc="2025-06-12T16:32:00Z">
            <w:rPr>
              <w:rFonts w:ascii="Courier New" w:eastAsia="Courier New" w:hAnsi="Courier New" w:cs="Courier New"/>
              <w:color w:val="E394DC"/>
              <w:sz w:val="18"/>
              <w:szCs w:val="18"/>
            </w:rPr>
          </w:rPrChange>
        </w:rPr>
        <w:t>categorical_crossentropy</w:t>
      </w:r>
      <w:proofErr w:type="spellEnd"/>
      <w:r w:rsidRPr="008F3D9F">
        <w:rPr>
          <w:rFonts w:ascii="Courier New" w:eastAsia="Courier New" w:hAnsi="Courier New" w:cs="Courier New"/>
          <w:color w:val="E394DC"/>
          <w:sz w:val="18"/>
          <w:szCs w:val="18"/>
          <w:lang w:val="fr-FR"/>
          <w:rPrChange w:id="1225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255" w:author="Hayfa ZGAYA-BIAU" w:date="2025-06-12T18:32:00Z" w16du:dateUtc="2025-06-12T16:32:00Z">
            <w:rPr>
              <w:rFonts w:ascii="Courier New" w:eastAsia="Courier New" w:hAnsi="Courier New" w:cs="Courier New"/>
              <w:color w:val="D6D6DD"/>
              <w:sz w:val="18"/>
              <w:szCs w:val="18"/>
            </w:rPr>
          </w:rPrChange>
        </w:rPr>
        <w:t>,</w:t>
      </w:r>
    </w:p>
    <w:p w14:paraId="140A265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5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5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258" w:author="Hayfa ZGAYA-BIAU" w:date="2025-06-12T18:32:00Z" w16du:dateUtc="2025-06-12T16:32:00Z">
            <w:rPr>
              <w:rFonts w:ascii="Courier New" w:eastAsia="Courier New" w:hAnsi="Courier New" w:cs="Courier New"/>
              <w:i/>
              <w:color w:val="D6D6DD"/>
              <w:sz w:val="18"/>
              <w:szCs w:val="18"/>
            </w:rPr>
          </w:rPrChange>
        </w:rPr>
        <w:t>metrics</w:t>
      </w:r>
      <w:proofErr w:type="spellEnd"/>
      <w:proofErr w:type="gramEnd"/>
      <w:r w:rsidRPr="008F3D9F">
        <w:rPr>
          <w:rFonts w:ascii="Courier New" w:eastAsia="Courier New" w:hAnsi="Courier New" w:cs="Courier New"/>
          <w:color w:val="D6D6DD"/>
          <w:sz w:val="18"/>
          <w:szCs w:val="18"/>
          <w:lang w:val="fr-FR"/>
          <w:rPrChange w:id="1225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26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261" w:author="Hayfa ZGAYA-BIAU" w:date="2025-06-12T18:32:00Z" w16du:dateUtc="2025-06-12T16:32:00Z">
            <w:rPr>
              <w:rFonts w:ascii="Courier New" w:eastAsia="Courier New" w:hAnsi="Courier New" w:cs="Courier New"/>
              <w:color w:val="E394DC"/>
              <w:sz w:val="18"/>
              <w:szCs w:val="18"/>
            </w:rPr>
          </w:rPrChange>
        </w:rPr>
        <w:t>accuracy</w:t>
      </w:r>
      <w:proofErr w:type="spellEnd"/>
      <w:r w:rsidRPr="008F3D9F">
        <w:rPr>
          <w:rFonts w:ascii="Courier New" w:eastAsia="Courier New" w:hAnsi="Courier New" w:cs="Courier New"/>
          <w:color w:val="E394DC"/>
          <w:sz w:val="18"/>
          <w:szCs w:val="18"/>
          <w:lang w:val="fr-FR"/>
          <w:rPrChange w:id="1226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263" w:author="Hayfa ZGAYA-BIAU" w:date="2025-06-12T18:32:00Z" w16du:dateUtc="2025-06-12T16:32:00Z">
            <w:rPr>
              <w:rFonts w:ascii="Courier New" w:eastAsia="Courier New" w:hAnsi="Courier New" w:cs="Courier New"/>
              <w:color w:val="D6D6DD"/>
              <w:sz w:val="18"/>
              <w:szCs w:val="18"/>
            </w:rPr>
          </w:rPrChange>
        </w:rPr>
        <w:t>])</w:t>
      </w:r>
    </w:p>
    <w:p w14:paraId="646E4FE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264"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265" w:author="Hayfa ZGAYA-BIAU" w:date="2025-06-12T18:32:00Z" w16du:dateUtc="2025-06-12T16:32:00Z">
            <w:rPr>
              <w:rFonts w:ascii="Courier New" w:eastAsia="Courier New" w:hAnsi="Courier New" w:cs="Courier New"/>
              <w:color w:val="D8DEE9"/>
              <w:sz w:val="18"/>
              <w:szCs w:val="18"/>
            </w:rPr>
          </w:rPrChange>
        </w:rPr>
        <w:t xml:space="preserve">  </w:t>
      </w:r>
    </w:p>
    <w:p w14:paraId="76FCC28F"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26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2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26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269" w:author="Hayfa ZGAYA-BIAU" w:date="2025-06-12T18:32:00Z" w16du:dateUtc="2025-06-12T16:32:00Z">
            <w:rPr>
              <w:rFonts w:ascii="Courier New" w:eastAsia="Courier New" w:hAnsi="Courier New" w:cs="Courier New"/>
              <w:i/>
              <w:color w:val="FFFFFF"/>
              <w:sz w:val="18"/>
              <w:szCs w:val="18"/>
            </w:rPr>
          </w:rPrChange>
        </w:rPr>
        <w:t>Define</w:t>
      </w:r>
      <w:proofErr w:type="spellEnd"/>
      <w:r w:rsidRPr="008F3D9F">
        <w:rPr>
          <w:rFonts w:ascii="Courier New" w:eastAsia="Courier New" w:hAnsi="Courier New" w:cs="Courier New"/>
          <w:i/>
          <w:color w:val="FFFFFF"/>
          <w:sz w:val="18"/>
          <w:szCs w:val="18"/>
          <w:lang w:val="fr-FR"/>
          <w:rPrChange w:id="12270" w:author="Hayfa ZGAYA-BIAU" w:date="2025-06-12T18:32:00Z" w16du:dateUtc="2025-06-12T16:32:00Z">
            <w:rPr>
              <w:rFonts w:ascii="Courier New" w:eastAsia="Courier New" w:hAnsi="Courier New" w:cs="Courier New"/>
              <w:i/>
              <w:color w:val="FFFFFF"/>
              <w:sz w:val="18"/>
              <w:szCs w:val="18"/>
            </w:rPr>
          </w:rPrChange>
        </w:rPr>
        <w:t xml:space="preserve"> callbacks</w:t>
      </w:r>
    </w:p>
    <w:p w14:paraId="59C0E02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7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7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2273" w:author="Hayfa ZGAYA-BIAU" w:date="2025-06-12T18:32:00Z" w16du:dateUtc="2025-06-12T16:32:00Z">
            <w:rPr>
              <w:rFonts w:ascii="Courier New" w:eastAsia="Courier New" w:hAnsi="Courier New" w:cs="Courier New"/>
              <w:color w:val="94C1FA"/>
              <w:sz w:val="18"/>
              <w:szCs w:val="18"/>
            </w:rPr>
          </w:rPrChange>
        </w:rPr>
        <w:t>checkpoint</w:t>
      </w:r>
      <w:proofErr w:type="gramEnd"/>
      <w:r w:rsidRPr="008F3D9F">
        <w:rPr>
          <w:rFonts w:ascii="Courier New" w:eastAsia="Courier New" w:hAnsi="Courier New" w:cs="Courier New"/>
          <w:color w:val="D8DEE9"/>
          <w:sz w:val="18"/>
          <w:szCs w:val="18"/>
          <w:lang w:val="fr-FR"/>
          <w:rPrChange w:id="1227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27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2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2277"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227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279"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2280"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2281" w:author="Hayfa ZGAYA-BIAU" w:date="2025-06-12T18:32:00Z" w16du:dateUtc="2025-06-12T16:32:00Z">
            <w:rPr>
              <w:rFonts w:ascii="Courier New" w:eastAsia="Courier New" w:hAnsi="Courier New" w:cs="Courier New"/>
              <w:color w:val="D8DEE9"/>
              <w:sz w:val="18"/>
              <w:szCs w:val="18"/>
            </w:rPr>
          </w:rPrChange>
        </w:rPr>
        <w:t>callbacks</w:t>
      </w:r>
      <w:r w:rsidRPr="008F3D9F">
        <w:rPr>
          <w:rFonts w:ascii="Courier New" w:eastAsia="Courier New" w:hAnsi="Courier New" w:cs="Courier New"/>
          <w:color w:val="D6D6DD"/>
          <w:sz w:val="18"/>
          <w:szCs w:val="18"/>
          <w:lang w:val="fr-FR"/>
          <w:rPrChange w:id="1228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283" w:author="Hayfa ZGAYA-BIAU" w:date="2025-06-12T18:32:00Z" w16du:dateUtc="2025-06-12T16:32:00Z">
            <w:rPr>
              <w:rFonts w:ascii="Courier New" w:eastAsia="Courier New" w:hAnsi="Courier New" w:cs="Courier New"/>
              <w:color w:val="AAA0FA"/>
              <w:sz w:val="18"/>
              <w:szCs w:val="18"/>
            </w:rPr>
          </w:rPrChange>
        </w:rPr>
        <w:t>ModelCheckpoint</w:t>
      </w:r>
      <w:proofErr w:type="spellEnd"/>
      <w:proofErr w:type="gramEnd"/>
      <w:r w:rsidRPr="008F3D9F">
        <w:rPr>
          <w:rFonts w:ascii="Courier New" w:eastAsia="Courier New" w:hAnsi="Courier New" w:cs="Courier New"/>
          <w:color w:val="D6D6DD"/>
          <w:sz w:val="18"/>
          <w:szCs w:val="18"/>
          <w:lang w:val="fr-FR"/>
          <w:rPrChange w:id="12284" w:author="Hayfa ZGAYA-BIAU" w:date="2025-06-12T18:32:00Z" w16du:dateUtc="2025-06-12T16:32:00Z">
            <w:rPr>
              <w:rFonts w:ascii="Courier New" w:eastAsia="Courier New" w:hAnsi="Courier New" w:cs="Courier New"/>
              <w:color w:val="D6D6DD"/>
              <w:sz w:val="18"/>
              <w:szCs w:val="18"/>
            </w:rPr>
          </w:rPrChange>
        </w:rPr>
        <w:t>(</w:t>
      </w:r>
    </w:p>
    <w:p w14:paraId="57635FA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8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8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2287"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288" w:author="Hayfa ZGAYA-BIAU" w:date="2025-06-12T18:32:00Z" w16du:dateUtc="2025-06-12T16:32:00Z">
            <w:rPr>
              <w:rFonts w:ascii="Courier New" w:eastAsia="Courier New" w:hAnsi="Courier New" w:cs="Courier New"/>
              <w:color w:val="E394DC"/>
              <w:sz w:val="18"/>
              <w:szCs w:val="18"/>
            </w:rPr>
          </w:rPrChange>
        </w:rPr>
        <w:t>fine_tuned_model_</w:t>
      </w:r>
      <w:proofErr w:type="gramStart"/>
      <w:r w:rsidRPr="008F3D9F">
        <w:rPr>
          <w:rFonts w:ascii="Courier New" w:eastAsia="Courier New" w:hAnsi="Courier New" w:cs="Courier New"/>
          <w:color w:val="E394DC"/>
          <w:sz w:val="18"/>
          <w:szCs w:val="18"/>
          <w:lang w:val="fr-FR"/>
          <w:rPrChange w:id="12289"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2290"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291" w:author="Hayfa ZGAYA-BIAU" w:date="2025-06-12T18:32:00Z" w16du:dateUtc="2025-06-12T16:32:00Z">
            <w:rPr>
              <w:rFonts w:ascii="Courier New" w:eastAsia="Courier New" w:hAnsi="Courier New" w:cs="Courier New"/>
              <w:color w:val="D6D6DD"/>
              <w:sz w:val="18"/>
              <w:szCs w:val="18"/>
            </w:rPr>
          </w:rPrChange>
        </w:rPr>
        <w:t>,</w:t>
      </w:r>
    </w:p>
    <w:p w14:paraId="1A5A5C3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29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29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294" w:author="Hayfa ZGAYA-BIAU" w:date="2025-06-12T18:32:00Z" w16du:dateUtc="2025-06-12T16:32:00Z">
            <w:rPr>
              <w:rFonts w:ascii="Courier New" w:eastAsia="Courier New" w:hAnsi="Courier New" w:cs="Courier New"/>
              <w:i/>
              <w:color w:val="D6D6DD"/>
              <w:sz w:val="18"/>
              <w:szCs w:val="18"/>
            </w:rPr>
          </w:rPrChange>
        </w:rPr>
        <w:t>monitor</w:t>
      </w:r>
      <w:proofErr w:type="gramEnd"/>
      <w:r w:rsidRPr="008F3D9F">
        <w:rPr>
          <w:rFonts w:ascii="Courier New" w:eastAsia="Courier New" w:hAnsi="Courier New" w:cs="Courier New"/>
          <w:color w:val="D6D6DD"/>
          <w:sz w:val="18"/>
          <w:szCs w:val="18"/>
          <w:lang w:val="fr-FR"/>
          <w:rPrChange w:id="1229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296"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297" w:author="Hayfa ZGAYA-BIAU" w:date="2025-06-12T18:32:00Z" w16du:dateUtc="2025-06-12T16:32:00Z">
            <w:rPr>
              <w:rFonts w:ascii="Courier New" w:eastAsia="Courier New" w:hAnsi="Courier New" w:cs="Courier New"/>
              <w:color w:val="E394DC"/>
              <w:sz w:val="18"/>
              <w:szCs w:val="18"/>
            </w:rPr>
          </w:rPrChange>
        </w:rPr>
        <w:t>val_accuracy</w:t>
      </w:r>
      <w:proofErr w:type="spellEnd"/>
      <w:r w:rsidRPr="008F3D9F">
        <w:rPr>
          <w:rFonts w:ascii="Courier New" w:eastAsia="Courier New" w:hAnsi="Courier New" w:cs="Courier New"/>
          <w:color w:val="E394DC"/>
          <w:sz w:val="18"/>
          <w:szCs w:val="18"/>
          <w:lang w:val="fr-FR"/>
          <w:rPrChange w:id="12298"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299" w:author="Hayfa ZGAYA-BIAU" w:date="2025-06-12T18:32:00Z" w16du:dateUtc="2025-06-12T16:32:00Z">
            <w:rPr>
              <w:rFonts w:ascii="Courier New" w:eastAsia="Courier New" w:hAnsi="Courier New" w:cs="Courier New"/>
              <w:color w:val="D6D6DD"/>
              <w:sz w:val="18"/>
              <w:szCs w:val="18"/>
            </w:rPr>
          </w:rPrChange>
        </w:rPr>
        <w:t>,</w:t>
      </w:r>
    </w:p>
    <w:p w14:paraId="178FB6A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0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0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02" w:author="Hayfa ZGAYA-BIAU" w:date="2025-06-12T18:32:00Z" w16du:dateUtc="2025-06-12T16:32:00Z">
            <w:rPr>
              <w:rFonts w:ascii="Courier New" w:eastAsia="Courier New" w:hAnsi="Courier New" w:cs="Courier New"/>
              <w:i/>
              <w:color w:val="D6D6DD"/>
              <w:sz w:val="18"/>
              <w:szCs w:val="18"/>
            </w:rPr>
          </w:rPrChange>
        </w:rPr>
        <w:t>save</w:t>
      </w:r>
      <w:proofErr w:type="gramEnd"/>
      <w:r w:rsidRPr="008F3D9F">
        <w:rPr>
          <w:rFonts w:ascii="Courier New" w:eastAsia="Courier New" w:hAnsi="Courier New" w:cs="Courier New"/>
          <w:i/>
          <w:color w:val="D6D6DD"/>
          <w:sz w:val="18"/>
          <w:szCs w:val="18"/>
          <w:lang w:val="fr-FR"/>
          <w:rPrChange w:id="12303" w:author="Hayfa ZGAYA-BIAU" w:date="2025-06-12T18:32:00Z" w16du:dateUtc="2025-06-12T16:32:00Z">
            <w:rPr>
              <w:rFonts w:ascii="Courier New" w:eastAsia="Courier New" w:hAnsi="Courier New" w:cs="Courier New"/>
              <w:i/>
              <w:color w:val="D6D6DD"/>
              <w:sz w:val="18"/>
              <w:szCs w:val="18"/>
            </w:rPr>
          </w:rPrChange>
        </w:rPr>
        <w:t>_best_only</w:t>
      </w:r>
      <w:proofErr w:type="spellEnd"/>
      <w:r w:rsidRPr="008F3D9F">
        <w:rPr>
          <w:rFonts w:ascii="Courier New" w:eastAsia="Courier New" w:hAnsi="Courier New" w:cs="Courier New"/>
          <w:color w:val="D6D6DD"/>
          <w:sz w:val="18"/>
          <w:szCs w:val="18"/>
          <w:lang w:val="fr-FR"/>
          <w:rPrChange w:id="12304"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12305" w:author="Hayfa ZGAYA-BIAU" w:date="2025-06-12T18:32:00Z" w16du:dateUtc="2025-06-12T16:32:00Z">
            <w:rPr>
              <w:rFonts w:ascii="Courier New" w:eastAsia="Courier New" w:hAnsi="Courier New" w:cs="Courier New"/>
              <w:color w:val="82D2CE"/>
              <w:sz w:val="18"/>
              <w:szCs w:val="18"/>
            </w:rPr>
          </w:rPrChange>
        </w:rPr>
        <w:t>True</w:t>
      </w:r>
      <w:proofErr w:type="spellEnd"/>
      <w:r w:rsidRPr="008F3D9F">
        <w:rPr>
          <w:rFonts w:ascii="Courier New" w:eastAsia="Courier New" w:hAnsi="Courier New" w:cs="Courier New"/>
          <w:color w:val="D6D6DD"/>
          <w:sz w:val="18"/>
          <w:szCs w:val="18"/>
          <w:lang w:val="fr-FR"/>
          <w:rPrChange w:id="12306" w:author="Hayfa ZGAYA-BIAU" w:date="2025-06-12T18:32:00Z" w16du:dateUtc="2025-06-12T16:32:00Z">
            <w:rPr>
              <w:rFonts w:ascii="Courier New" w:eastAsia="Courier New" w:hAnsi="Courier New" w:cs="Courier New"/>
              <w:color w:val="D6D6DD"/>
              <w:sz w:val="18"/>
              <w:szCs w:val="18"/>
            </w:rPr>
          </w:rPrChange>
        </w:rPr>
        <w:t>,</w:t>
      </w:r>
    </w:p>
    <w:p w14:paraId="7F5F830D" w14:textId="77777777" w:rsidR="00F0408B" w:rsidRPr="008F3D9F" w:rsidRDefault="00000000">
      <w:pPr>
        <w:shd w:val="clear" w:color="auto" w:fill="1A1A1A"/>
        <w:spacing w:line="360" w:lineRule="auto"/>
        <w:rPr>
          <w:rFonts w:ascii="Courier New" w:eastAsia="Courier New" w:hAnsi="Courier New" w:cs="Courier New"/>
          <w:color w:val="E394DC"/>
          <w:sz w:val="18"/>
          <w:szCs w:val="18"/>
          <w:lang w:val="fr-FR"/>
          <w:rPrChange w:id="12307" w:author="Hayfa ZGAYA-BIAU" w:date="2025-06-12T18:32:00Z" w16du:dateUtc="2025-06-12T16:32:00Z">
            <w:rPr>
              <w:rFonts w:ascii="Courier New" w:eastAsia="Courier New" w:hAnsi="Courier New" w:cs="Courier New"/>
              <w:color w:val="E394DC"/>
              <w:sz w:val="18"/>
              <w:szCs w:val="18"/>
            </w:rPr>
          </w:rPrChange>
        </w:rPr>
      </w:pPr>
      <w:r w:rsidRPr="008F3D9F">
        <w:rPr>
          <w:rFonts w:ascii="Courier New" w:eastAsia="Courier New" w:hAnsi="Courier New" w:cs="Courier New"/>
          <w:color w:val="D8DEE9"/>
          <w:sz w:val="18"/>
          <w:szCs w:val="18"/>
          <w:lang w:val="fr-FR"/>
          <w:rPrChange w:id="1230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309" w:author="Hayfa ZGAYA-BIAU" w:date="2025-06-12T18:32:00Z" w16du:dateUtc="2025-06-12T16:32:00Z">
            <w:rPr>
              <w:rFonts w:ascii="Courier New" w:eastAsia="Courier New" w:hAnsi="Courier New" w:cs="Courier New"/>
              <w:i/>
              <w:color w:val="D6D6DD"/>
              <w:sz w:val="18"/>
              <w:szCs w:val="18"/>
            </w:rPr>
          </w:rPrChange>
        </w:rPr>
        <w:t>mode</w:t>
      </w:r>
      <w:proofErr w:type="gramEnd"/>
      <w:r w:rsidRPr="008F3D9F">
        <w:rPr>
          <w:rFonts w:ascii="Courier New" w:eastAsia="Courier New" w:hAnsi="Courier New" w:cs="Courier New"/>
          <w:color w:val="D6D6DD"/>
          <w:sz w:val="18"/>
          <w:szCs w:val="18"/>
          <w:lang w:val="fr-FR"/>
          <w:rPrChange w:id="1231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311" w:author="Hayfa ZGAYA-BIAU" w:date="2025-06-12T18:32:00Z" w16du:dateUtc="2025-06-12T16:32:00Z">
            <w:rPr>
              <w:rFonts w:ascii="Courier New" w:eastAsia="Courier New" w:hAnsi="Courier New" w:cs="Courier New"/>
              <w:color w:val="E394DC"/>
              <w:sz w:val="18"/>
              <w:szCs w:val="18"/>
            </w:rPr>
          </w:rPrChange>
        </w:rPr>
        <w:t>'max'</w:t>
      </w:r>
    </w:p>
    <w:p w14:paraId="0E338E2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1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1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314" w:author="Hayfa ZGAYA-BIAU" w:date="2025-06-12T18:32:00Z" w16du:dateUtc="2025-06-12T16:32:00Z">
            <w:rPr>
              <w:rFonts w:ascii="Courier New" w:eastAsia="Courier New" w:hAnsi="Courier New" w:cs="Courier New"/>
              <w:color w:val="D6D6DD"/>
              <w:sz w:val="18"/>
              <w:szCs w:val="18"/>
            </w:rPr>
          </w:rPrChange>
        </w:rPr>
        <w:t>)</w:t>
      </w:r>
    </w:p>
    <w:p w14:paraId="6AE0139A"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1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1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2317" w:author="Hayfa ZGAYA-BIAU" w:date="2025-06-12T18:32:00Z" w16du:dateUtc="2025-06-12T16:32:00Z">
            <w:rPr>
              <w:rFonts w:ascii="Courier New" w:eastAsia="Courier New" w:hAnsi="Courier New" w:cs="Courier New"/>
              <w:color w:val="94C1FA"/>
              <w:sz w:val="18"/>
              <w:szCs w:val="18"/>
            </w:rPr>
          </w:rPrChange>
        </w:rPr>
        <w:t>early</w:t>
      </w:r>
      <w:proofErr w:type="gramEnd"/>
      <w:r w:rsidRPr="008F3D9F">
        <w:rPr>
          <w:rFonts w:ascii="Courier New" w:eastAsia="Courier New" w:hAnsi="Courier New" w:cs="Courier New"/>
          <w:color w:val="94C1FA"/>
          <w:sz w:val="18"/>
          <w:szCs w:val="18"/>
          <w:lang w:val="fr-FR"/>
          <w:rPrChange w:id="12318" w:author="Hayfa ZGAYA-BIAU" w:date="2025-06-12T18:32:00Z" w16du:dateUtc="2025-06-12T16:32:00Z">
            <w:rPr>
              <w:rFonts w:ascii="Courier New" w:eastAsia="Courier New" w:hAnsi="Courier New" w:cs="Courier New"/>
              <w:color w:val="94C1FA"/>
              <w:sz w:val="18"/>
              <w:szCs w:val="18"/>
            </w:rPr>
          </w:rPrChange>
        </w:rPr>
        <w:t>_stop</w:t>
      </w:r>
      <w:proofErr w:type="spellEnd"/>
      <w:r w:rsidRPr="008F3D9F">
        <w:rPr>
          <w:rFonts w:ascii="Courier New" w:eastAsia="Courier New" w:hAnsi="Courier New" w:cs="Courier New"/>
          <w:color w:val="D8DEE9"/>
          <w:sz w:val="18"/>
          <w:szCs w:val="18"/>
          <w:lang w:val="fr-FR"/>
          <w:rPrChange w:id="1231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32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321"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2322" w:author="Hayfa ZGAYA-BIAU" w:date="2025-06-12T18:32:00Z" w16du:dateUtc="2025-06-12T16:32:00Z">
            <w:rPr>
              <w:rFonts w:ascii="Courier New" w:eastAsia="Courier New" w:hAnsi="Courier New" w:cs="Courier New"/>
              <w:color w:val="D1D1D1"/>
              <w:sz w:val="18"/>
              <w:szCs w:val="18"/>
            </w:rPr>
          </w:rPrChange>
        </w:rPr>
        <w:t>tf</w:t>
      </w:r>
      <w:r w:rsidRPr="008F3D9F">
        <w:rPr>
          <w:rFonts w:ascii="Courier New" w:eastAsia="Courier New" w:hAnsi="Courier New" w:cs="Courier New"/>
          <w:color w:val="D6D6DD"/>
          <w:sz w:val="18"/>
          <w:szCs w:val="18"/>
          <w:lang w:val="fr-FR"/>
          <w:rPrChange w:id="1232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324" w:author="Hayfa ZGAYA-BIAU" w:date="2025-06-12T18:32:00Z" w16du:dateUtc="2025-06-12T16:32:00Z">
            <w:rPr>
              <w:rFonts w:ascii="Courier New" w:eastAsia="Courier New" w:hAnsi="Courier New" w:cs="Courier New"/>
              <w:color w:val="D8DEE9"/>
              <w:sz w:val="18"/>
              <w:szCs w:val="18"/>
            </w:rPr>
          </w:rPrChange>
        </w:rPr>
        <w:t>keras</w:t>
      </w:r>
      <w:proofErr w:type="gramEnd"/>
      <w:r w:rsidRPr="008F3D9F">
        <w:rPr>
          <w:rFonts w:ascii="Courier New" w:eastAsia="Courier New" w:hAnsi="Courier New" w:cs="Courier New"/>
          <w:color w:val="D6D6DD"/>
          <w:sz w:val="18"/>
          <w:szCs w:val="18"/>
          <w:lang w:val="fr-FR"/>
          <w:rPrChange w:id="12325" w:author="Hayfa ZGAYA-BIAU" w:date="2025-06-12T18:32:00Z" w16du:dateUtc="2025-06-12T16:32:00Z">
            <w:rPr>
              <w:rFonts w:ascii="Courier New" w:eastAsia="Courier New" w:hAnsi="Courier New" w:cs="Courier New"/>
              <w:color w:val="D6D6DD"/>
              <w:sz w:val="18"/>
              <w:szCs w:val="18"/>
            </w:rPr>
          </w:rPrChange>
        </w:rPr>
        <w:t>.</w:t>
      </w:r>
      <w:proofErr w:type="gramStart"/>
      <w:r w:rsidRPr="008F3D9F">
        <w:rPr>
          <w:rFonts w:ascii="Courier New" w:eastAsia="Courier New" w:hAnsi="Courier New" w:cs="Courier New"/>
          <w:color w:val="D8DEE9"/>
          <w:sz w:val="18"/>
          <w:szCs w:val="18"/>
          <w:lang w:val="fr-FR"/>
          <w:rPrChange w:id="12326" w:author="Hayfa ZGAYA-BIAU" w:date="2025-06-12T18:32:00Z" w16du:dateUtc="2025-06-12T16:32:00Z">
            <w:rPr>
              <w:rFonts w:ascii="Courier New" w:eastAsia="Courier New" w:hAnsi="Courier New" w:cs="Courier New"/>
              <w:color w:val="D8DEE9"/>
              <w:sz w:val="18"/>
              <w:szCs w:val="18"/>
            </w:rPr>
          </w:rPrChange>
        </w:rPr>
        <w:t>callbacks</w:t>
      </w:r>
      <w:r w:rsidRPr="008F3D9F">
        <w:rPr>
          <w:rFonts w:ascii="Courier New" w:eastAsia="Courier New" w:hAnsi="Courier New" w:cs="Courier New"/>
          <w:color w:val="D6D6DD"/>
          <w:sz w:val="18"/>
          <w:szCs w:val="18"/>
          <w:lang w:val="fr-FR"/>
          <w:rPrChange w:id="1232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328" w:author="Hayfa ZGAYA-BIAU" w:date="2025-06-12T18:32:00Z" w16du:dateUtc="2025-06-12T16:32:00Z">
            <w:rPr>
              <w:rFonts w:ascii="Courier New" w:eastAsia="Courier New" w:hAnsi="Courier New" w:cs="Courier New"/>
              <w:color w:val="AAA0FA"/>
              <w:sz w:val="18"/>
              <w:szCs w:val="18"/>
            </w:rPr>
          </w:rPrChange>
        </w:rPr>
        <w:t>EarlyStopping</w:t>
      </w:r>
      <w:proofErr w:type="spellEnd"/>
      <w:proofErr w:type="gramEnd"/>
      <w:r w:rsidRPr="008F3D9F">
        <w:rPr>
          <w:rFonts w:ascii="Courier New" w:eastAsia="Courier New" w:hAnsi="Courier New" w:cs="Courier New"/>
          <w:color w:val="D6D6DD"/>
          <w:sz w:val="18"/>
          <w:szCs w:val="18"/>
          <w:lang w:val="fr-FR"/>
          <w:rPrChange w:id="12329" w:author="Hayfa ZGAYA-BIAU" w:date="2025-06-12T18:32:00Z" w16du:dateUtc="2025-06-12T16:32:00Z">
            <w:rPr>
              <w:rFonts w:ascii="Courier New" w:eastAsia="Courier New" w:hAnsi="Courier New" w:cs="Courier New"/>
              <w:color w:val="D6D6DD"/>
              <w:sz w:val="18"/>
              <w:szCs w:val="18"/>
            </w:rPr>
          </w:rPrChange>
        </w:rPr>
        <w:t>(</w:t>
      </w:r>
    </w:p>
    <w:p w14:paraId="315CDAB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3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31"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332" w:author="Hayfa ZGAYA-BIAU" w:date="2025-06-12T18:32:00Z" w16du:dateUtc="2025-06-12T16:32:00Z">
            <w:rPr>
              <w:rFonts w:ascii="Courier New" w:eastAsia="Courier New" w:hAnsi="Courier New" w:cs="Courier New"/>
              <w:i/>
              <w:color w:val="D6D6DD"/>
              <w:sz w:val="18"/>
              <w:szCs w:val="18"/>
            </w:rPr>
          </w:rPrChange>
        </w:rPr>
        <w:t>monitor</w:t>
      </w:r>
      <w:proofErr w:type="gramEnd"/>
      <w:r w:rsidRPr="008F3D9F">
        <w:rPr>
          <w:rFonts w:ascii="Courier New" w:eastAsia="Courier New" w:hAnsi="Courier New" w:cs="Courier New"/>
          <w:color w:val="D6D6DD"/>
          <w:sz w:val="18"/>
          <w:szCs w:val="18"/>
          <w:lang w:val="fr-FR"/>
          <w:rPrChange w:id="123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33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335" w:author="Hayfa ZGAYA-BIAU" w:date="2025-06-12T18:32:00Z" w16du:dateUtc="2025-06-12T16:32:00Z">
            <w:rPr>
              <w:rFonts w:ascii="Courier New" w:eastAsia="Courier New" w:hAnsi="Courier New" w:cs="Courier New"/>
              <w:color w:val="E394DC"/>
              <w:sz w:val="18"/>
              <w:szCs w:val="18"/>
            </w:rPr>
          </w:rPrChange>
        </w:rPr>
        <w:t>val_accuracy</w:t>
      </w:r>
      <w:proofErr w:type="spellEnd"/>
      <w:r w:rsidRPr="008F3D9F">
        <w:rPr>
          <w:rFonts w:ascii="Courier New" w:eastAsia="Courier New" w:hAnsi="Courier New" w:cs="Courier New"/>
          <w:color w:val="E394DC"/>
          <w:sz w:val="18"/>
          <w:szCs w:val="18"/>
          <w:lang w:val="fr-FR"/>
          <w:rPrChange w:id="1233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337" w:author="Hayfa ZGAYA-BIAU" w:date="2025-06-12T18:32:00Z" w16du:dateUtc="2025-06-12T16:32:00Z">
            <w:rPr>
              <w:rFonts w:ascii="Courier New" w:eastAsia="Courier New" w:hAnsi="Courier New" w:cs="Courier New"/>
              <w:color w:val="D6D6DD"/>
              <w:sz w:val="18"/>
              <w:szCs w:val="18"/>
            </w:rPr>
          </w:rPrChange>
        </w:rPr>
        <w:t>,</w:t>
      </w:r>
    </w:p>
    <w:p w14:paraId="523F0A7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3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3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340" w:author="Hayfa ZGAYA-BIAU" w:date="2025-06-12T18:32:00Z" w16du:dateUtc="2025-06-12T16:32:00Z">
            <w:rPr>
              <w:rFonts w:ascii="Courier New" w:eastAsia="Courier New" w:hAnsi="Courier New" w:cs="Courier New"/>
              <w:i/>
              <w:color w:val="D6D6DD"/>
              <w:sz w:val="18"/>
              <w:szCs w:val="18"/>
            </w:rPr>
          </w:rPrChange>
        </w:rPr>
        <w:t>patience</w:t>
      </w:r>
      <w:proofErr w:type="gramEnd"/>
      <w:r w:rsidRPr="008F3D9F">
        <w:rPr>
          <w:rFonts w:ascii="Courier New" w:eastAsia="Courier New" w:hAnsi="Courier New" w:cs="Courier New"/>
          <w:color w:val="D6D6DD"/>
          <w:sz w:val="18"/>
          <w:szCs w:val="18"/>
          <w:lang w:val="fr-FR"/>
          <w:rPrChange w:id="1234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342" w:author="Hayfa ZGAYA-BIAU" w:date="2025-06-12T18:32:00Z" w16du:dateUtc="2025-06-12T16:32:00Z">
            <w:rPr>
              <w:rFonts w:ascii="Courier New" w:eastAsia="Courier New" w:hAnsi="Courier New" w:cs="Courier New"/>
              <w:color w:val="EBC88D"/>
              <w:sz w:val="18"/>
              <w:szCs w:val="18"/>
            </w:rPr>
          </w:rPrChange>
        </w:rPr>
        <w:t>5</w:t>
      </w:r>
      <w:r w:rsidRPr="008F3D9F">
        <w:rPr>
          <w:rFonts w:ascii="Courier New" w:eastAsia="Courier New" w:hAnsi="Courier New" w:cs="Courier New"/>
          <w:color w:val="D6D6DD"/>
          <w:sz w:val="18"/>
          <w:szCs w:val="18"/>
          <w:lang w:val="fr-FR"/>
          <w:rPrChange w:id="12343" w:author="Hayfa ZGAYA-BIAU" w:date="2025-06-12T18:32:00Z" w16du:dateUtc="2025-06-12T16:32:00Z">
            <w:rPr>
              <w:rFonts w:ascii="Courier New" w:eastAsia="Courier New" w:hAnsi="Courier New" w:cs="Courier New"/>
              <w:color w:val="D6D6DD"/>
              <w:sz w:val="18"/>
              <w:szCs w:val="18"/>
            </w:rPr>
          </w:rPrChange>
        </w:rPr>
        <w:t>,</w:t>
      </w:r>
    </w:p>
    <w:p w14:paraId="5781B10D" w14:textId="77777777" w:rsidR="00F0408B" w:rsidRPr="008F3D9F" w:rsidRDefault="00000000">
      <w:pPr>
        <w:shd w:val="clear" w:color="auto" w:fill="1A1A1A"/>
        <w:spacing w:line="360" w:lineRule="auto"/>
        <w:rPr>
          <w:rFonts w:ascii="Courier New" w:eastAsia="Courier New" w:hAnsi="Courier New" w:cs="Courier New"/>
          <w:color w:val="82D2CE"/>
          <w:sz w:val="18"/>
          <w:szCs w:val="18"/>
          <w:lang w:val="fr-FR"/>
          <w:rPrChange w:id="12344" w:author="Hayfa ZGAYA-BIAU" w:date="2025-06-12T18:32:00Z" w16du:dateUtc="2025-06-12T16:32:00Z">
            <w:rPr>
              <w:rFonts w:ascii="Courier New" w:eastAsia="Courier New" w:hAnsi="Courier New" w:cs="Courier New"/>
              <w:color w:val="82D2CE"/>
              <w:sz w:val="18"/>
              <w:szCs w:val="18"/>
            </w:rPr>
          </w:rPrChange>
        </w:rPr>
      </w:pPr>
      <w:r w:rsidRPr="008F3D9F">
        <w:rPr>
          <w:rFonts w:ascii="Courier New" w:eastAsia="Courier New" w:hAnsi="Courier New" w:cs="Courier New"/>
          <w:color w:val="D8DEE9"/>
          <w:sz w:val="18"/>
          <w:szCs w:val="18"/>
          <w:lang w:val="fr-FR"/>
          <w:rPrChange w:id="12345"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46" w:author="Hayfa ZGAYA-BIAU" w:date="2025-06-12T18:32:00Z" w16du:dateUtc="2025-06-12T16:32:00Z">
            <w:rPr>
              <w:rFonts w:ascii="Courier New" w:eastAsia="Courier New" w:hAnsi="Courier New" w:cs="Courier New"/>
              <w:i/>
              <w:color w:val="D6D6DD"/>
              <w:sz w:val="18"/>
              <w:szCs w:val="18"/>
            </w:rPr>
          </w:rPrChange>
        </w:rPr>
        <w:t>restore</w:t>
      </w:r>
      <w:proofErr w:type="gramEnd"/>
      <w:r w:rsidRPr="008F3D9F">
        <w:rPr>
          <w:rFonts w:ascii="Courier New" w:eastAsia="Courier New" w:hAnsi="Courier New" w:cs="Courier New"/>
          <w:i/>
          <w:color w:val="D6D6DD"/>
          <w:sz w:val="18"/>
          <w:szCs w:val="18"/>
          <w:lang w:val="fr-FR"/>
          <w:rPrChange w:id="12347" w:author="Hayfa ZGAYA-BIAU" w:date="2025-06-12T18:32:00Z" w16du:dateUtc="2025-06-12T16:32:00Z">
            <w:rPr>
              <w:rFonts w:ascii="Courier New" w:eastAsia="Courier New" w:hAnsi="Courier New" w:cs="Courier New"/>
              <w:i/>
              <w:color w:val="D6D6DD"/>
              <w:sz w:val="18"/>
              <w:szCs w:val="18"/>
            </w:rPr>
          </w:rPrChange>
        </w:rPr>
        <w:t>_best_weights</w:t>
      </w:r>
      <w:proofErr w:type="spellEnd"/>
      <w:r w:rsidRPr="008F3D9F">
        <w:rPr>
          <w:rFonts w:ascii="Courier New" w:eastAsia="Courier New" w:hAnsi="Courier New" w:cs="Courier New"/>
          <w:color w:val="D6D6DD"/>
          <w:sz w:val="18"/>
          <w:szCs w:val="18"/>
          <w:lang w:val="fr-FR"/>
          <w:rPrChange w:id="1234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color w:val="82D2CE"/>
          <w:sz w:val="18"/>
          <w:szCs w:val="18"/>
          <w:lang w:val="fr-FR"/>
          <w:rPrChange w:id="12349" w:author="Hayfa ZGAYA-BIAU" w:date="2025-06-12T18:32:00Z" w16du:dateUtc="2025-06-12T16:32:00Z">
            <w:rPr>
              <w:rFonts w:ascii="Courier New" w:eastAsia="Courier New" w:hAnsi="Courier New" w:cs="Courier New"/>
              <w:color w:val="82D2CE"/>
              <w:sz w:val="18"/>
              <w:szCs w:val="18"/>
            </w:rPr>
          </w:rPrChange>
        </w:rPr>
        <w:t>True</w:t>
      </w:r>
      <w:proofErr w:type="spellEnd"/>
    </w:p>
    <w:p w14:paraId="25722B8C"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50"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5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352" w:author="Hayfa ZGAYA-BIAU" w:date="2025-06-12T18:32:00Z" w16du:dateUtc="2025-06-12T16:32:00Z">
            <w:rPr>
              <w:rFonts w:ascii="Courier New" w:eastAsia="Courier New" w:hAnsi="Courier New" w:cs="Courier New"/>
              <w:color w:val="D6D6DD"/>
              <w:sz w:val="18"/>
              <w:szCs w:val="18"/>
            </w:rPr>
          </w:rPrChange>
        </w:rPr>
        <w:t>)</w:t>
      </w:r>
    </w:p>
    <w:p w14:paraId="27FD5BF3"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353"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354" w:author="Hayfa ZGAYA-BIAU" w:date="2025-06-12T18:32:00Z" w16du:dateUtc="2025-06-12T16:32:00Z">
            <w:rPr>
              <w:rFonts w:ascii="Courier New" w:eastAsia="Courier New" w:hAnsi="Courier New" w:cs="Courier New"/>
              <w:color w:val="D8DEE9"/>
              <w:sz w:val="18"/>
              <w:szCs w:val="18"/>
            </w:rPr>
          </w:rPrChange>
        </w:rPr>
        <w:t xml:space="preserve">  </w:t>
      </w:r>
    </w:p>
    <w:p w14:paraId="3DBD34B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355"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35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357" w:author="Hayfa ZGAYA-BIAU" w:date="2025-06-12T18:32:00Z" w16du:dateUtc="2025-06-12T16:32:00Z">
            <w:rPr>
              <w:rFonts w:ascii="Courier New" w:eastAsia="Courier New" w:hAnsi="Courier New" w:cs="Courier New"/>
              <w:i/>
              <w:color w:val="FFFFFF"/>
              <w:sz w:val="18"/>
              <w:szCs w:val="18"/>
            </w:rPr>
          </w:rPrChange>
        </w:rPr>
        <w:t># Fine-tune the model</w:t>
      </w:r>
    </w:p>
    <w:p w14:paraId="1E9B6C14"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5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5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2360" w:author="Hayfa ZGAYA-BIAU" w:date="2025-06-12T18:32:00Z" w16du:dateUtc="2025-06-12T16:32:00Z">
            <w:rPr>
              <w:rFonts w:ascii="Courier New" w:eastAsia="Courier New" w:hAnsi="Courier New" w:cs="Courier New"/>
              <w:color w:val="94C1FA"/>
              <w:sz w:val="18"/>
              <w:szCs w:val="18"/>
            </w:rPr>
          </w:rPrChange>
        </w:rPr>
        <w:t>history</w:t>
      </w:r>
      <w:proofErr w:type="spellEnd"/>
      <w:proofErr w:type="gramEnd"/>
      <w:r w:rsidRPr="008F3D9F">
        <w:rPr>
          <w:rFonts w:ascii="Courier New" w:eastAsia="Courier New" w:hAnsi="Courier New" w:cs="Courier New"/>
          <w:color w:val="D8DEE9"/>
          <w:sz w:val="18"/>
          <w:szCs w:val="18"/>
          <w:lang w:val="fr-FR"/>
          <w:rPrChange w:id="1236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3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36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64"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123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366" w:author="Hayfa ZGAYA-BIAU" w:date="2025-06-12T18:32:00Z" w16du:dateUtc="2025-06-12T16:32:00Z">
            <w:rPr>
              <w:rFonts w:ascii="Courier New" w:eastAsia="Courier New" w:hAnsi="Courier New" w:cs="Courier New"/>
              <w:color w:val="AAA0FA"/>
              <w:sz w:val="18"/>
              <w:szCs w:val="18"/>
            </w:rPr>
          </w:rPrChange>
        </w:rPr>
        <w:t>fit</w:t>
      </w:r>
      <w:proofErr w:type="spellEnd"/>
      <w:r w:rsidRPr="008F3D9F">
        <w:rPr>
          <w:rFonts w:ascii="Courier New" w:eastAsia="Courier New" w:hAnsi="Courier New" w:cs="Courier New"/>
          <w:color w:val="D6D6DD"/>
          <w:sz w:val="18"/>
          <w:szCs w:val="18"/>
          <w:lang w:val="fr-FR"/>
          <w:rPrChange w:id="12367" w:author="Hayfa ZGAYA-BIAU" w:date="2025-06-12T18:32:00Z" w16du:dateUtc="2025-06-12T16:32:00Z">
            <w:rPr>
              <w:rFonts w:ascii="Courier New" w:eastAsia="Courier New" w:hAnsi="Courier New" w:cs="Courier New"/>
              <w:color w:val="D6D6DD"/>
              <w:sz w:val="18"/>
              <w:szCs w:val="18"/>
            </w:rPr>
          </w:rPrChange>
        </w:rPr>
        <w:t>(</w:t>
      </w:r>
      <w:proofErr w:type="gramEnd"/>
    </w:p>
    <w:p w14:paraId="4B8E05D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6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6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370" w:author="Hayfa ZGAYA-BIAU" w:date="2025-06-12T18:32:00Z" w16du:dateUtc="2025-06-12T16:32:00Z">
            <w:rPr>
              <w:rFonts w:ascii="Courier New" w:eastAsia="Courier New" w:hAnsi="Courier New" w:cs="Courier New"/>
              <w:i/>
              <w:color w:val="D6D6DD"/>
              <w:sz w:val="18"/>
              <w:szCs w:val="18"/>
            </w:rPr>
          </w:rPrChange>
        </w:rPr>
        <w:t>X_train</w:t>
      </w:r>
      <w:proofErr w:type="spellEnd"/>
      <w:r w:rsidRPr="008F3D9F">
        <w:rPr>
          <w:rFonts w:ascii="Courier New" w:eastAsia="Courier New" w:hAnsi="Courier New" w:cs="Courier New"/>
          <w:color w:val="D6D6DD"/>
          <w:sz w:val="18"/>
          <w:szCs w:val="18"/>
          <w:lang w:val="fr-FR"/>
          <w:rPrChange w:id="1237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37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373" w:author="Hayfa ZGAYA-BIAU" w:date="2025-06-12T18:32:00Z" w16du:dateUtc="2025-06-12T16:32:00Z">
            <w:rPr>
              <w:rFonts w:ascii="Courier New" w:eastAsia="Courier New" w:hAnsi="Courier New" w:cs="Courier New"/>
              <w:i/>
              <w:color w:val="D6D6DD"/>
              <w:sz w:val="18"/>
              <w:szCs w:val="18"/>
            </w:rPr>
          </w:rPrChange>
        </w:rPr>
        <w:t>y_train</w:t>
      </w:r>
      <w:proofErr w:type="spellEnd"/>
      <w:r w:rsidRPr="008F3D9F">
        <w:rPr>
          <w:rFonts w:ascii="Courier New" w:eastAsia="Courier New" w:hAnsi="Courier New" w:cs="Courier New"/>
          <w:color w:val="D6D6DD"/>
          <w:sz w:val="18"/>
          <w:szCs w:val="18"/>
          <w:lang w:val="fr-FR"/>
          <w:rPrChange w:id="12374" w:author="Hayfa ZGAYA-BIAU" w:date="2025-06-12T18:32:00Z" w16du:dateUtc="2025-06-12T16:32:00Z">
            <w:rPr>
              <w:rFonts w:ascii="Courier New" w:eastAsia="Courier New" w:hAnsi="Courier New" w:cs="Courier New"/>
              <w:color w:val="D6D6DD"/>
              <w:sz w:val="18"/>
              <w:szCs w:val="18"/>
            </w:rPr>
          </w:rPrChange>
        </w:rPr>
        <w:t>,</w:t>
      </w:r>
    </w:p>
    <w:p w14:paraId="228218D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7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7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77" w:author="Hayfa ZGAYA-BIAU" w:date="2025-06-12T18:32:00Z" w16du:dateUtc="2025-06-12T16:32:00Z">
            <w:rPr>
              <w:rFonts w:ascii="Courier New" w:eastAsia="Courier New" w:hAnsi="Courier New" w:cs="Courier New"/>
              <w:i/>
              <w:color w:val="D6D6DD"/>
              <w:sz w:val="18"/>
              <w:szCs w:val="18"/>
            </w:rPr>
          </w:rPrChange>
        </w:rPr>
        <w:t>epochs</w:t>
      </w:r>
      <w:proofErr w:type="spellEnd"/>
      <w:proofErr w:type="gramEnd"/>
      <w:r w:rsidRPr="008F3D9F">
        <w:rPr>
          <w:rFonts w:ascii="Courier New" w:eastAsia="Courier New" w:hAnsi="Courier New" w:cs="Courier New"/>
          <w:color w:val="D6D6DD"/>
          <w:sz w:val="18"/>
          <w:szCs w:val="18"/>
          <w:lang w:val="fr-FR"/>
          <w:rPrChange w:id="12378"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12379" w:author="Hayfa ZGAYA-BIAU" w:date="2025-06-12T18:32:00Z" w16du:dateUtc="2025-06-12T16:32:00Z">
            <w:rPr>
              <w:rFonts w:ascii="Courier New" w:eastAsia="Courier New" w:hAnsi="Courier New" w:cs="Courier New"/>
              <w:i/>
              <w:color w:val="D6D6DD"/>
              <w:sz w:val="18"/>
              <w:szCs w:val="18"/>
            </w:rPr>
          </w:rPrChange>
        </w:rPr>
        <w:t>epochs</w:t>
      </w:r>
      <w:proofErr w:type="spellEnd"/>
      <w:r w:rsidRPr="008F3D9F">
        <w:rPr>
          <w:rFonts w:ascii="Courier New" w:eastAsia="Courier New" w:hAnsi="Courier New" w:cs="Courier New"/>
          <w:color w:val="D6D6DD"/>
          <w:sz w:val="18"/>
          <w:szCs w:val="18"/>
          <w:lang w:val="fr-FR"/>
          <w:rPrChange w:id="12380" w:author="Hayfa ZGAYA-BIAU" w:date="2025-06-12T18:32:00Z" w16du:dateUtc="2025-06-12T16:32:00Z">
            <w:rPr>
              <w:rFonts w:ascii="Courier New" w:eastAsia="Courier New" w:hAnsi="Courier New" w:cs="Courier New"/>
              <w:color w:val="D6D6DD"/>
              <w:sz w:val="18"/>
              <w:szCs w:val="18"/>
            </w:rPr>
          </w:rPrChange>
        </w:rPr>
        <w:t>,</w:t>
      </w:r>
    </w:p>
    <w:p w14:paraId="7400AC6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81"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82"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83" w:author="Hayfa ZGAYA-BIAU" w:date="2025-06-12T18:32:00Z" w16du:dateUtc="2025-06-12T16:32:00Z">
            <w:rPr>
              <w:rFonts w:ascii="Courier New" w:eastAsia="Courier New" w:hAnsi="Courier New" w:cs="Courier New"/>
              <w:i/>
              <w:color w:val="D6D6DD"/>
              <w:sz w:val="18"/>
              <w:szCs w:val="18"/>
            </w:rPr>
          </w:rPrChange>
        </w:rPr>
        <w:t>batch</w:t>
      </w:r>
      <w:proofErr w:type="gramEnd"/>
      <w:r w:rsidRPr="008F3D9F">
        <w:rPr>
          <w:rFonts w:ascii="Courier New" w:eastAsia="Courier New" w:hAnsi="Courier New" w:cs="Courier New"/>
          <w:i/>
          <w:color w:val="D6D6DD"/>
          <w:sz w:val="18"/>
          <w:szCs w:val="18"/>
          <w:lang w:val="fr-FR"/>
          <w:rPrChange w:id="12384" w:author="Hayfa ZGAYA-BIAU" w:date="2025-06-12T18:32:00Z" w16du:dateUtc="2025-06-12T16:32:00Z">
            <w:rPr>
              <w:rFonts w:ascii="Courier New" w:eastAsia="Courier New" w:hAnsi="Courier New" w:cs="Courier New"/>
              <w:i/>
              <w:color w:val="D6D6DD"/>
              <w:sz w:val="18"/>
              <w:szCs w:val="18"/>
            </w:rPr>
          </w:rPrChange>
        </w:rPr>
        <w:t>_size</w:t>
      </w:r>
      <w:proofErr w:type="spellEnd"/>
      <w:r w:rsidRPr="008F3D9F">
        <w:rPr>
          <w:rFonts w:ascii="Courier New" w:eastAsia="Courier New" w:hAnsi="Courier New" w:cs="Courier New"/>
          <w:color w:val="D6D6DD"/>
          <w:sz w:val="18"/>
          <w:szCs w:val="18"/>
          <w:lang w:val="fr-FR"/>
          <w:rPrChange w:id="12385" w:author="Hayfa ZGAYA-BIAU" w:date="2025-06-12T18:32:00Z" w16du:dateUtc="2025-06-12T16:32:00Z">
            <w:rPr>
              <w:rFonts w:ascii="Courier New" w:eastAsia="Courier New" w:hAnsi="Courier New" w:cs="Courier New"/>
              <w:color w:val="D6D6DD"/>
              <w:sz w:val="18"/>
              <w:szCs w:val="18"/>
            </w:rPr>
          </w:rPrChange>
        </w:rPr>
        <w:t>=</w:t>
      </w:r>
      <w:proofErr w:type="spellStart"/>
      <w:r w:rsidRPr="008F3D9F">
        <w:rPr>
          <w:rFonts w:ascii="Courier New" w:eastAsia="Courier New" w:hAnsi="Courier New" w:cs="Courier New"/>
          <w:i/>
          <w:color w:val="D6D6DD"/>
          <w:sz w:val="18"/>
          <w:szCs w:val="18"/>
          <w:lang w:val="fr-FR"/>
          <w:rPrChange w:id="12386" w:author="Hayfa ZGAYA-BIAU" w:date="2025-06-12T18:32:00Z" w16du:dateUtc="2025-06-12T16:32:00Z">
            <w:rPr>
              <w:rFonts w:ascii="Courier New" w:eastAsia="Courier New" w:hAnsi="Courier New" w:cs="Courier New"/>
              <w:i/>
              <w:color w:val="D6D6DD"/>
              <w:sz w:val="18"/>
              <w:szCs w:val="18"/>
            </w:rPr>
          </w:rPrChange>
        </w:rPr>
        <w:t>batch_size</w:t>
      </w:r>
      <w:proofErr w:type="spellEnd"/>
      <w:r w:rsidRPr="008F3D9F">
        <w:rPr>
          <w:rFonts w:ascii="Courier New" w:eastAsia="Courier New" w:hAnsi="Courier New" w:cs="Courier New"/>
          <w:color w:val="D6D6DD"/>
          <w:sz w:val="18"/>
          <w:szCs w:val="18"/>
          <w:lang w:val="fr-FR"/>
          <w:rPrChange w:id="12387" w:author="Hayfa ZGAYA-BIAU" w:date="2025-06-12T18:32:00Z" w16du:dateUtc="2025-06-12T16:32:00Z">
            <w:rPr>
              <w:rFonts w:ascii="Courier New" w:eastAsia="Courier New" w:hAnsi="Courier New" w:cs="Courier New"/>
              <w:color w:val="D6D6DD"/>
              <w:sz w:val="18"/>
              <w:szCs w:val="18"/>
            </w:rPr>
          </w:rPrChange>
        </w:rPr>
        <w:t>,</w:t>
      </w:r>
    </w:p>
    <w:p w14:paraId="58E1D3C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8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D6D6DD"/>
          <w:sz w:val="18"/>
          <w:szCs w:val="18"/>
          <w:lang w:val="fr-FR"/>
          <w:rPrChange w:id="12390" w:author="Hayfa ZGAYA-BIAU" w:date="2025-06-12T18:32:00Z" w16du:dateUtc="2025-06-12T16:32:00Z">
            <w:rPr>
              <w:rFonts w:ascii="Courier New" w:eastAsia="Courier New" w:hAnsi="Courier New" w:cs="Courier New"/>
              <w:i/>
              <w:color w:val="D6D6DD"/>
              <w:sz w:val="18"/>
              <w:szCs w:val="18"/>
            </w:rPr>
          </w:rPrChange>
        </w:rPr>
        <w:t>validation</w:t>
      </w:r>
      <w:proofErr w:type="gramEnd"/>
      <w:r w:rsidRPr="008F3D9F">
        <w:rPr>
          <w:rFonts w:ascii="Courier New" w:eastAsia="Courier New" w:hAnsi="Courier New" w:cs="Courier New"/>
          <w:i/>
          <w:color w:val="D6D6DD"/>
          <w:sz w:val="18"/>
          <w:szCs w:val="18"/>
          <w:lang w:val="fr-FR"/>
          <w:rPrChange w:id="12391" w:author="Hayfa ZGAYA-BIAU" w:date="2025-06-12T18:32:00Z" w16du:dateUtc="2025-06-12T16:32:00Z">
            <w:rPr>
              <w:rFonts w:ascii="Courier New" w:eastAsia="Courier New" w:hAnsi="Courier New" w:cs="Courier New"/>
              <w:i/>
              <w:color w:val="D6D6DD"/>
              <w:sz w:val="18"/>
              <w:szCs w:val="18"/>
            </w:rPr>
          </w:rPrChange>
        </w:rPr>
        <w:t>_data</w:t>
      </w:r>
      <w:proofErr w:type="spellEnd"/>
      <w:proofErr w:type="gramStart"/>
      <w:r w:rsidRPr="008F3D9F">
        <w:rPr>
          <w:rFonts w:ascii="Courier New" w:eastAsia="Courier New" w:hAnsi="Courier New" w:cs="Courier New"/>
          <w:color w:val="D6D6DD"/>
          <w:sz w:val="18"/>
          <w:szCs w:val="18"/>
          <w:lang w:val="fr-FR"/>
          <w:rPrChange w:id="12392"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i/>
          <w:color w:val="D6D6DD"/>
          <w:sz w:val="18"/>
          <w:szCs w:val="18"/>
          <w:lang w:val="fr-FR"/>
          <w:rPrChange w:id="12393" w:author="Hayfa ZGAYA-BIAU" w:date="2025-06-12T18:32:00Z" w16du:dateUtc="2025-06-12T16:32:00Z">
            <w:rPr>
              <w:rFonts w:ascii="Courier New" w:eastAsia="Courier New" w:hAnsi="Courier New" w:cs="Courier New"/>
              <w:i/>
              <w:color w:val="D6D6DD"/>
              <w:sz w:val="18"/>
              <w:szCs w:val="18"/>
            </w:rPr>
          </w:rPrChange>
        </w:rPr>
        <w:t>X_test</w:t>
      </w:r>
      <w:proofErr w:type="spellEnd"/>
      <w:r w:rsidRPr="008F3D9F">
        <w:rPr>
          <w:rFonts w:ascii="Courier New" w:eastAsia="Courier New" w:hAnsi="Courier New" w:cs="Courier New"/>
          <w:color w:val="D6D6DD"/>
          <w:sz w:val="18"/>
          <w:szCs w:val="18"/>
          <w:lang w:val="fr-FR"/>
          <w:rPrChange w:id="1239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39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396" w:author="Hayfa ZGAYA-BIAU" w:date="2025-06-12T18:32:00Z" w16du:dateUtc="2025-06-12T16:32:00Z">
            <w:rPr>
              <w:rFonts w:ascii="Courier New" w:eastAsia="Courier New" w:hAnsi="Courier New" w:cs="Courier New"/>
              <w:i/>
              <w:color w:val="D6D6DD"/>
              <w:sz w:val="18"/>
              <w:szCs w:val="18"/>
            </w:rPr>
          </w:rPrChange>
        </w:rPr>
        <w:t>y_test</w:t>
      </w:r>
      <w:proofErr w:type="spellEnd"/>
      <w:r w:rsidRPr="008F3D9F">
        <w:rPr>
          <w:rFonts w:ascii="Courier New" w:eastAsia="Courier New" w:hAnsi="Courier New" w:cs="Courier New"/>
          <w:color w:val="D6D6DD"/>
          <w:sz w:val="18"/>
          <w:szCs w:val="18"/>
          <w:lang w:val="fr-FR"/>
          <w:rPrChange w:id="12397" w:author="Hayfa ZGAYA-BIAU" w:date="2025-06-12T18:32:00Z" w16du:dateUtc="2025-06-12T16:32:00Z">
            <w:rPr>
              <w:rFonts w:ascii="Courier New" w:eastAsia="Courier New" w:hAnsi="Courier New" w:cs="Courier New"/>
              <w:color w:val="D6D6DD"/>
              <w:sz w:val="18"/>
              <w:szCs w:val="18"/>
            </w:rPr>
          </w:rPrChange>
        </w:rPr>
        <w:t>),</w:t>
      </w:r>
    </w:p>
    <w:p w14:paraId="6A85C77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39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399"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D6D6DD"/>
          <w:sz w:val="18"/>
          <w:szCs w:val="18"/>
          <w:lang w:val="fr-FR"/>
          <w:rPrChange w:id="12400" w:author="Hayfa ZGAYA-BIAU" w:date="2025-06-12T18:32:00Z" w16du:dateUtc="2025-06-12T16:32:00Z">
            <w:rPr>
              <w:rFonts w:ascii="Courier New" w:eastAsia="Courier New" w:hAnsi="Courier New" w:cs="Courier New"/>
              <w:i/>
              <w:color w:val="D6D6DD"/>
              <w:sz w:val="18"/>
              <w:szCs w:val="18"/>
            </w:rPr>
          </w:rPrChange>
        </w:rPr>
        <w:t>callbacks</w:t>
      </w:r>
      <w:r w:rsidRPr="008F3D9F">
        <w:rPr>
          <w:rFonts w:ascii="Courier New" w:eastAsia="Courier New" w:hAnsi="Courier New" w:cs="Courier New"/>
          <w:color w:val="D6D6DD"/>
          <w:sz w:val="18"/>
          <w:szCs w:val="18"/>
          <w:lang w:val="fr-FR"/>
          <w:rPrChange w:id="1240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2402" w:author="Hayfa ZGAYA-BIAU" w:date="2025-06-12T18:32:00Z" w16du:dateUtc="2025-06-12T16:32:00Z">
            <w:rPr>
              <w:rFonts w:ascii="Courier New" w:eastAsia="Courier New" w:hAnsi="Courier New" w:cs="Courier New"/>
              <w:color w:val="94C1FA"/>
              <w:sz w:val="18"/>
              <w:szCs w:val="18"/>
            </w:rPr>
          </w:rPrChange>
        </w:rPr>
        <w:t>checkpoint</w:t>
      </w:r>
      <w:r w:rsidRPr="008F3D9F">
        <w:rPr>
          <w:rFonts w:ascii="Courier New" w:eastAsia="Courier New" w:hAnsi="Courier New" w:cs="Courier New"/>
          <w:color w:val="D6D6DD"/>
          <w:sz w:val="18"/>
          <w:szCs w:val="18"/>
          <w:lang w:val="fr-FR"/>
          <w:rPrChange w:id="124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0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05" w:author="Hayfa ZGAYA-BIAU" w:date="2025-06-12T18:32:00Z" w16du:dateUtc="2025-06-12T16:32:00Z">
            <w:rPr>
              <w:rFonts w:ascii="Courier New" w:eastAsia="Courier New" w:hAnsi="Courier New" w:cs="Courier New"/>
              <w:color w:val="94C1FA"/>
              <w:sz w:val="18"/>
              <w:szCs w:val="18"/>
            </w:rPr>
          </w:rPrChange>
        </w:rPr>
        <w:t>early_stop</w:t>
      </w:r>
      <w:proofErr w:type="spellEnd"/>
      <w:r w:rsidRPr="008F3D9F">
        <w:rPr>
          <w:rFonts w:ascii="Courier New" w:eastAsia="Courier New" w:hAnsi="Courier New" w:cs="Courier New"/>
          <w:color w:val="D6D6DD"/>
          <w:sz w:val="18"/>
          <w:szCs w:val="18"/>
          <w:lang w:val="fr-FR"/>
          <w:rPrChange w:id="12406" w:author="Hayfa ZGAYA-BIAU" w:date="2025-06-12T18:32:00Z" w16du:dateUtc="2025-06-12T16:32:00Z">
            <w:rPr>
              <w:rFonts w:ascii="Courier New" w:eastAsia="Courier New" w:hAnsi="Courier New" w:cs="Courier New"/>
              <w:color w:val="D6D6DD"/>
              <w:sz w:val="18"/>
              <w:szCs w:val="18"/>
            </w:rPr>
          </w:rPrChange>
        </w:rPr>
        <w:t>]</w:t>
      </w:r>
    </w:p>
    <w:p w14:paraId="29420217"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40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40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409" w:author="Hayfa ZGAYA-BIAU" w:date="2025-06-12T18:32:00Z" w16du:dateUtc="2025-06-12T16:32:00Z">
            <w:rPr>
              <w:rFonts w:ascii="Courier New" w:eastAsia="Courier New" w:hAnsi="Courier New" w:cs="Courier New"/>
              <w:color w:val="D6D6DD"/>
              <w:sz w:val="18"/>
              <w:szCs w:val="18"/>
            </w:rPr>
          </w:rPrChange>
        </w:rPr>
        <w:t>)</w:t>
      </w:r>
    </w:p>
    <w:p w14:paraId="6456E85F"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410"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411" w:author="Hayfa ZGAYA-BIAU" w:date="2025-06-12T18:32:00Z" w16du:dateUtc="2025-06-12T16:32:00Z">
            <w:rPr>
              <w:rFonts w:ascii="Courier New" w:eastAsia="Courier New" w:hAnsi="Courier New" w:cs="Courier New"/>
              <w:color w:val="D8DEE9"/>
              <w:sz w:val="18"/>
              <w:szCs w:val="18"/>
            </w:rPr>
          </w:rPrChange>
        </w:rPr>
        <w:t xml:space="preserve">  </w:t>
      </w:r>
    </w:p>
    <w:p w14:paraId="751D714E" w14:textId="77777777" w:rsidR="00F0408B" w:rsidRPr="008F3D9F" w:rsidRDefault="00000000">
      <w:pPr>
        <w:shd w:val="clear" w:color="auto" w:fill="1A1A1A"/>
        <w:spacing w:line="360" w:lineRule="auto"/>
        <w:rPr>
          <w:rFonts w:ascii="Courier New" w:eastAsia="Courier New" w:hAnsi="Courier New" w:cs="Courier New"/>
          <w:color w:val="94C1FA"/>
          <w:sz w:val="18"/>
          <w:szCs w:val="18"/>
          <w:lang w:val="fr-FR"/>
          <w:rPrChange w:id="12412" w:author="Hayfa ZGAYA-BIAU" w:date="2025-06-12T18:32:00Z" w16du:dateUtc="2025-06-12T16:32:00Z">
            <w:rPr>
              <w:rFonts w:ascii="Courier New" w:eastAsia="Courier New" w:hAnsi="Courier New" w:cs="Courier New"/>
              <w:color w:val="94C1FA"/>
              <w:sz w:val="18"/>
              <w:szCs w:val="18"/>
            </w:rPr>
          </w:rPrChange>
        </w:rPr>
      </w:pPr>
      <w:r w:rsidRPr="008F3D9F">
        <w:rPr>
          <w:rFonts w:ascii="Courier New" w:eastAsia="Courier New" w:hAnsi="Courier New" w:cs="Courier New"/>
          <w:color w:val="D8DEE9"/>
          <w:sz w:val="18"/>
          <w:szCs w:val="18"/>
          <w:lang w:val="fr-FR"/>
          <w:rPrChange w:id="1241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i/>
          <w:color w:val="83D6C5"/>
          <w:sz w:val="18"/>
          <w:szCs w:val="18"/>
          <w:lang w:val="fr-FR"/>
          <w:rPrChange w:id="12414" w:author="Hayfa ZGAYA-BIAU" w:date="2025-06-12T18:32:00Z" w16du:dateUtc="2025-06-12T16:32:00Z">
            <w:rPr>
              <w:rFonts w:ascii="Courier New" w:eastAsia="Courier New" w:hAnsi="Courier New" w:cs="Courier New"/>
              <w:i/>
              <w:color w:val="83D6C5"/>
              <w:sz w:val="18"/>
              <w:szCs w:val="18"/>
            </w:rPr>
          </w:rPrChange>
        </w:rPr>
        <w:t>return</w:t>
      </w:r>
      <w:proofErr w:type="gramEnd"/>
      <w:r w:rsidRPr="008F3D9F">
        <w:rPr>
          <w:rFonts w:ascii="Courier New" w:eastAsia="Courier New" w:hAnsi="Courier New" w:cs="Courier New"/>
          <w:color w:val="D8DEE9"/>
          <w:sz w:val="18"/>
          <w:szCs w:val="18"/>
          <w:lang w:val="fr-FR"/>
          <w:rPrChange w:id="12415"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D6D6DD"/>
          <w:sz w:val="18"/>
          <w:szCs w:val="18"/>
          <w:lang w:val="fr-FR"/>
          <w:rPrChange w:id="12416" w:author="Hayfa ZGAYA-BIAU" w:date="2025-06-12T18:32:00Z" w16du:dateUtc="2025-06-12T16:32:00Z">
            <w:rPr>
              <w:rFonts w:ascii="Courier New" w:eastAsia="Courier New" w:hAnsi="Courier New" w:cs="Courier New"/>
              <w:i/>
              <w:color w:val="D6D6DD"/>
              <w:sz w:val="18"/>
              <w:szCs w:val="18"/>
            </w:rPr>
          </w:rPrChange>
        </w:rPr>
        <w:t>model</w:t>
      </w:r>
      <w:r w:rsidRPr="008F3D9F">
        <w:rPr>
          <w:rFonts w:ascii="Courier New" w:eastAsia="Courier New" w:hAnsi="Courier New" w:cs="Courier New"/>
          <w:color w:val="D6D6DD"/>
          <w:sz w:val="18"/>
          <w:szCs w:val="18"/>
          <w:lang w:val="fr-FR"/>
          <w:rPrChange w:id="124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1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19" w:author="Hayfa ZGAYA-BIAU" w:date="2025-06-12T18:32:00Z" w16du:dateUtc="2025-06-12T16:32:00Z">
            <w:rPr>
              <w:rFonts w:ascii="Courier New" w:eastAsia="Courier New" w:hAnsi="Courier New" w:cs="Courier New"/>
              <w:color w:val="94C1FA"/>
              <w:sz w:val="18"/>
              <w:szCs w:val="18"/>
            </w:rPr>
          </w:rPrChange>
        </w:rPr>
        <w:t>history</w:t>
      </w:r>
      <w:proofErr w:type="spellEnd"/>
    </w:p>
    <w:p w14:paraId="0590B3A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420" w:author="Hayfa ZGAYA-BIAU" w:date="2025-06-12T18:32:00Z" w16du:dateUtc="2025-06-12T16:32:00Z">
            <w:rPr>
              <w:rFonts w:ascii="Courier New" w:eastAsia="Courier New" w:hAnsi="Courier New" w:cs="Courier New"/>
              <w:color w:val="D8DEE9"/>
              <w:sz w:val="18"/>
              <w:szCs w:val="18"/>
            </w:rPr>
          </w:rPrChange>
        </w:rPr>
      </w:pPr>
    </w:p>
    <w:p w14:paraId="1B48B9F4"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421" w:author="Hayfa ZGAYA-BIAU" w:date="2025-06-12T18:32:00Z" w16du:dateUtc="2025-06-12T16:32:00Z">
            <w:rPr>
              <w:rFonts w:ascii="Courier New" w:eastAsia="Courier New" w:hAnsi="Courier New" w:cs="Courier New"/>
              <w:color w:val="D8DEE9"/>
              <w:sz w:val="18"/>
              <w:szCs w:val="18"/>
            </w:rPr>
          </w:rPrChange>
        </w:rPr>
      </w:pPr>
      <w:proofErr w:type="spellStart"/>
      <w:proofErr w:type="gramStart"/>
      <w:r w:rsidRPr="008F3D9F">
        <w:rPr>
          <w:rFonts w:ascii="Courier New" w:eastAsia="Courier New" w:hAnsi="Courier New" w:cs="Courier New"/>
          <w:color w:val="82D2CE"/>
          <w:sz w:val="18"/>
          <w:szCs w:val="18"/>
          <w:lang w:val="fr-FR"/>
          <w:rPrChange w:id="12422" w:author="Hayfa ZGAYA-BIAU" w:date="2025-06-12T18:32:00Z" w16du:dateUtc="2025-06-12T16:32:00Z">
            <w:rPr>
              <w:rFonts w:ascii="Courier New" w:eastAsia="Courier New" w:hAnsi="Courier New" w:cs="Courier New"/>
              <w:color w:val="82D2CE"/>
              <w:sz w:val="18"/>
              <w:szCs w:val="18"/>
            </w:rPr>
          </w:rPrChange>
        </w:rPr>
        <w:t>def</w:t>
      </w:r>
      <w:proofErr w:type="spellEnd"/>
      <w:proofErr w:type="gramEnd"/>
      <w:r w:rsidRPr="008F3D9F">
        <w:rPr>
          <w:rFonts w:ascii="Courier New" w:eastAsia="Courier New" w:hAnsi="Courier New" w:cs="Courier New"/>
          <w:color w:val="D8DEE9"/>
          <w:sz w:val="18"/>
          <w:szCs w:val="18"/>
          <w:lang w:val="fr-FR"/>
          <w:rPrChange w:id="1242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b/>
          <w:color w:val="EFB080"/>
          <w:sz w:val="18"/>
          <w:szCs w:val="18"/>
          <w:lang w:val="fr-FR"/>
          <w:rPrChange w:id="12424" w:author="Hayfa ZGAYA-BIAU" w:date="2025-06-12T18:32:00Z" w16du:dateUtc="2025-06-12T16:32:00Z">
            <w:rPr>
              <w:rFonts w:ascii="Courier New" w:eastAsia="Courier New" w:hAnsi="Courier New" w:cs="Courier New"/>
              <w:b/>
              <w:color w:val="EFB080"/>
              <w:sz w:val="18"/>
              <w:szCs w:val="18"/>
            </w:rPr>
          </w:rPrChange>
        </w:rPr>
        <w:t>main</w:t>
      </w:r>
      <w:r w:rsidRPr="008F3D9F">
        <w:rPr>
          <w:rFonts w:ascii="Courier New" w:eastAsia="Courier New" w:hAnsi="Courier New" w:cs="Courier New"/>
          <w:color w:val="D8DEE9"/>
          <w:sz w:val="18"/>
          <w:szCs w:val="18"/>
          <w:lang w:val="fr-FR"/>
          <w:rPrChange w:id="12425" w:author="Hayfa ZGAYA-BIAU" w:date="2025-06-12T18:32:00Z" w16du:dateUtc="2025-06-12T16:32:00Z">
            <w:rPr>
              <w:rFonts w:ascii="Courier New" w:eastAsia="Courier New" w:hAnsi="Courier New" w:cs="Courier New"/>
              <w:color w:val="D8DEE9"/>
              <w:sz w:val="18"/>
              <w:szCs w:val="18"/>
            </w:rPr>
          </w:rPrChange>
        </w:rPr>
        <w:t>():</w:t>
      </w:r>
      <w:proofErr w:type="gramEnd"/>
    </w:p>
    <w:p w14:paraId="50128687"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426"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42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428"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429"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12430"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2431" w:author="Hayfa ZGAYA-BIAU" w:date="2025-06-12T18:32:00Z" w16du:dateUtc="2025-06-12T16:32:00Z">
            <w:rPr>
              <w:rFonts w:ascii="Courier New" w:eastAsia="Courier New" w:hAnsi="Courier New" w:cs="Courier New"/>
              <w:i/>
              <w:color w:val="FFFFFF"/>
              <w:sz w:val="18"/>
              <w:szCs w:val="18"/>
            </w:rPr>
          </w:rPrChange>
        </w:rPr>
        <w:t>saved</w:t>
      </w:r>
      <w:proofErr w:type="spellEnd"/>
      <w:r w:rsidRPr="008F3D9F">
        <w:rPr>
          <w:rFonts w:ascii="Courier New" w:eastAsia="Courier New" w:hAnsi="Courier New" w:cs="Courier New"/>
          <w:i/>
          <w:color w:val="FFFFFF"/>
          <w:sz w:val="18"/>
          <w:szCs w:val="18"/>
          <w:lang w:val="fr-FR"/>
          <w:rPrChange w:id="12432" w:author="Hayfa ZGAYA-BIAU" w:date="2025-06-12T18:32:00Z" w16du:dateUtc="2025-06-12T16:32:00Z">
            <w:rPr>
              <w:rFonts w:ascii="Courier New" w:eastAsia="Courier New" w:hAnsi="Courier New" w:cs="Courier New"/>
              <w:i/>
              <w:color w:val="FFFFFF"/>
              <w:sz w:val="18"/>
              <w:szCs w:val="18"/>
            </w:rPr>
          </w:rPrChange>
        </w:rPr>
        <w:t xml:space="preserve"> model</w:t>
      </w:r>
    </w:p>
    <w:p w14:paraId="71BFCE6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433"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434"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2435"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8DEE9"/>
          <w:sz w:val="18"/>
          <w:szCs w:val="18"/>
          <w:lang w:val="fr-FR"/>
          <w:rPrChange w:id="12436"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43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3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2439" w:author="Hayfa ZGAYA-BIAU" w:date="2025-06-12T18:32:00Z" w16du:dateUtc="2025-06-12T16:32:00Z">
            <w:rPr>
              <w:rFonts w:ascii="Courier New" w:eastAsia="Courier New" w:hAnsi="Courier New" w:cs="Courier New"/>
              <w:color w:val="EBC88D"/>
              <w:sz w:val="18"/>
              <w:szCs w:val="18"/>
            </w:rPr>
          </w:rPrChange>
        </w:rPr>
        <w:t>load_saved_model</w:t>
      </w:r>
      <w:proofErr w:type="spellEnd"/>
      <w:r w:rsidRPr="008F3D9F">
        <w:rPr>
          <w:rFonts w:ascii="Courier New" w:eastAsia="Courier New" w:hAnsi="Courier New" w:cs="Courier New"/>
          <w:color w:val="D6D6DD"/>
          <w:sz w:val="18"/>
          <w:szCs w:val="18"/>
          <w:lang w:val="fr-FR"/>
          <w:rPrChange w:id="1244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44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442" w:author="Hayfa ZGAYA-BIAU" w:date="2025-06-12T18:32:00Z" w16du:dateUtc="2025-06-12T16:32:00Z">
            <w:rPr>
              <w:rFonts w:ascii="Courier New" w:eastAsia="Courier New" w:hAnsi="Courier New" w:cs="Courier New"/>
              <w:color w:val="E394DC"/>
              <w:sz w:val="18"/>
              <w:szCs w:val="18"/>
            </w:rPr>
          </w:rPrChange>
        </w:rPr>
        <w:t>final_model_</w:t>
      </w:r>
      <w:proofErr w:type="gramStart"/>
      <w:r w:rsidRPr="008F3D9F">
        <w:rPr>
          <w:rFonts w:ascii="Courier New" w:eastAsia="Courier New" w:hAnsi="Courier New" w:cs="Courier New"/>
          <w:color w:val="E394DC"/>
          <w:sz w:val="18"/>
          <w:szCs w:val="18"/>
          <w:lang w:val="fr-FR"/>
          <w:rPrChange w:id="12443"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244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445" w:author="Hayfa ZGAYA-BIAU" w:date="2025-06-12T18:32:00Z" w16du:dateUtc="2025-06-12T16:32:00Z">
            <w:rPr>
              <w:rFonts w:ascii="Courier New" w:eastAsia="Courier New" w:hAnsi="Courier New" w:cs="Courier New"/>
              <w:color w:val="D6D6DD"/>
              <w:sz w:val="18"/>
              <w:szCs w:val="18"/>
            </w:rPr>
          </w:rPrChange>
        </w:rPr>
        <w:t>)</w:t>
      </w:r>
    </w:p>
    <w:p w14:paraId="665ED5DB"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44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44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448"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244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2450" w:author="Hayfa ZGAYA-BIAU" w:date="2025-06-12T18:32:00Z" w16du:dateUtc="2025-06-12T16:32:00Z">
            <w:rPr>
              <w:rFonts w:ascii="Courier New" w:eastAsia="Courier New" w:hAnsi="Courier New" w:cs="Courier New"/>
              <w:color w:val="E394DC"/>
              <w:sz w:val="18"/>
              <w:szCs w:val="18"/>
            </w:rPr>
          </w:rPrChange>
        </w:rPr>
        <w:t xml:space="preserve">"Model </w:t>
      </w:r>
      <w:proofErr w:type="spellStart"/>
      <w:r w:rsidRPr="008F3D9F">
        <w:rPr>
          <w:rFonts w:ascii="Courier New" w:eastAsia="Courier New" w:hAnsi="Courier New" w:cs="Courier New"/>
          <w:color w:val="E394DC"/>
          <w:sz w:val="18"/>
          <w:szCs w:val="18"/>
          <w:lang w:val="fr-FR"/>
          <w:rPrChange w:id="12451"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12452"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453" w:author="Hayfa ZGAYA-BIAU" w:date="2025-06-12T18:32:00Z" w16du:dateUtc="2025-06-12T16:32:00Z">
            <w:rPr>
              <w:rFonts w:ascii="Courier New" w:eastAsia="Courier New" w:hAnsi="Courier New" w:cs="Courier New"/>
              <w:color w:val="E394DC"/>
              <w:sz w:val="18"/>
              <w:szCs w:val="18"/>
            </w:rPr>
          </w:rPrChange>
        </w:rPr>
        <w:t>successfully</w:t>
      </w:r>
      <w:proofErr w:type="spellEnd"/>
      <w:r w:rsidRPr="008F3D9F">
        <w:rPr>
          <w:rFonts w:ascii="Courier New" w:eastAsia="Courier New" w:hAnsi="Courier New" w:cs="Courier New"/>
          <w:color w:val="E394DC"/>
          <w:sz w:val="18"/>
          <w:szCs w:val="18"/>
          <w:lang w:val="fr-FR"/>
          <w:rPrChange w:id="1245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455" w:author="Hayfa ZGAYA-BIAU" w:date="2025-06-12T18:32:00Z" w16du:dateUtc="2025-06-12T16:32:00Z">
            <w:rPr>
              <w:rFonts w:ascii="Courier New" w:eastAsia="Courier New" w:hAnsi="Courier New" w:cs="Courier New"/>
              <w:color w:val="D6D6DD"/>
              <w:sz w:val="18"/>
              <w:szCs w:val="18"/>
            </w:rPr>
          </w:rPrChange>
        </w:rPr>
        <w:t>)</w:t>
      </w:r>
    </w:p>
    <w:p w14:paraId="5F3F1D7B"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456"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457" w:author="Hayfa ZGAYA-BIAU" w:date="2025-06-12T18:32:00Z" w16du:dateUtc="2025-06-12T16:32:00Z">
            <w:rPr>
              <w:rFonts w:ascii="Courier New" w:eastAsia="Courier New" w:hAnsi="Courier New" w:cs="Courier New"/>
              <w:color w:val="D8DEE9"/>
              <w:sz w:val="18"/>
              <w:szCs w:val="18"/>
            </w:rPr>
          </w:rPrChange>
        </w:rPr>
        <w:t xml:space="preserve">  </w:t>
      </w:r>
    </w:p>
    <w:p w14:paraId="135AD93E"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458"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45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460"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461" w:author="Hayfa ZGAYA-BIAU" w:date="2025-06-12T18:32:00Z" w16du:dateUtc="2025-06-12T16:32:00Z">
            <w:rPr>
              <w:rFonts w:ascii="Courier New" w:eastAsia="Courier New" w:hAnsi="Courier New" w:cs="Courier New"/>
              <w:i/>
              <w:color w:val="FFFFFF"/>
              <w:sz w:val="18"/>
              <w:szCs w:val="18"/>
            </w:rPr>
          </w:rPrChange>
        </w:rPr>
        <w:t>Load</w:t>
      </w:r>
      <w:proofErr w:type="spellEnd"/>
      <w:r w:rsidRPr="008F3D9F">
        <w:rPr>
          <w:rFonts w:ascii="Courier New" w:eastAsia="Courier New" w:hAnsi="Courier New" w:cs="Courier New"/>
          <w:i/>
          <w:color w:val="FFFFFF"/>
          <w:sz w:val="18"/>
          <w:szCs w:val="18"/>
          <w:lang w:val="fr-FR"/>
          <w:rPrChange w:id="12462" w:author="Hayfa ZGAYA-BIAU" w:date="2025-06-12T18:32:00Z" w16du:dateUtc="2025-06-12T16:32:00Z">
            <w:rPr>
              <w:rFonts w:ascii="Courier New" w:eastAsia="Courier New" w:hAnsi="Courier New" w:cs="Courier New"/>
              <w:i/>
              <w:color w:val="FFFFFF"/>
              <w:sz w:val="18"/>
              <w:szCs w:val="18"/>
            </w:rPr>
          </w:rPrChange>
        </w:rPr>
        <w:t xml:space="preserve"> the </w:t>
      </w:r>
      <w:proofErr w:type="spellStart"/>
      <w:r w:rsidRPr="008F3D9F">
        <w:rPr>
          <w:rFonts w:ascii="Courier New" w:eastAsia="Courier New" w:hAnsi="Courier New" w:cs="Courier New"/>
          <w:i/>
          <w:color w:val="FFFFFF"/>
          <w:sz w:val="18"/>
          <w:szCs w:val="18"/>
          <w:lang w:val="fr-FR"/>
          <w:rPrChange w:id="12463" w:author="Hayfa ZGAYA-BIAU" w:date="2025-06-12T18:32:00Z" w16du:dateUtc="2025-06-12T16:32:00Z">
            <w:rPr>
              <w:rFonts w:ascii="Courier New" w:eastAsia="Courier New" w:hAnsi="Courier New" w:cs="Courier New"/>
              <w:i/>
              <w:color w:val="FFFFFF"/>
              <w:sz w:val="18"/>
              <w:szCs w:val="18"/>
            </w:rPr>
          </w:rPrChange>
        </w:rPr>
        <w:t>dataset</w:t>
      </w:r>
      <w:proofErr w:type="spellEnd"/>
    </w:p>
    <w:p w14:paraId="1F4CE60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464"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46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66"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1246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6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69"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1247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7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72"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1247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74"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75"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1247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77"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478" w:author="Hayfa ZGAYA-BIAU" w:date="2025-06-12T18:32:00Z" w16du:dateUtc="2025-06-12T16:32:00Z">
            <w:rPr>
              <w:rFonts w:ascii="Courier New" w:eastAsia="Courier New" w:hAnsi="Courier New" w:cs="Courier New"/>
              <w:color w:val="94C1FA"/>
              <w:sz w:val="18"/>
              <w:szCs w:val="18"/>
            </w:rPr>
          </w:rPrChange>
        </w:rPr>
        <w:t>label_map</w:t>
      </w:r>
      <w:proofErr w:type="spellEnd"/>
      <w:r w:rsidRPr="008F3D9F">
        <w:rPr>
          <w:rFonts w:ascii="Courier New" w:eastAsia="Courier New" w:hAnsi="Courier New" w:cs="Courier New"/>
          <w:color w:val="D8DEE9"/>
          <w:sz w:val="18"/>
          <w:szCs w:val="18"/>
          <w:lang w:val="fr-FR"/>
          <w:rPrChange w:id="1247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48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481"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2482" w:author="Hayfa ZGAYA-BIAU" w:date="2025-06-12T18:32:00Z" w16du:dateUtc="2025-06-12T16:32:00Z">
            <w:rPr>
              <w:rFonts w:ascii="Courier New" w:eastAsia="Courier New" w:hAnsi="Courier New" w:cs="Courier New"/>
              <w:color w:val="EBC88D"/>
              <w:sz w:val="18"/>
              <w:szCs w:val="18"/>
            </w:rPr>
          </w:rPrChange>
        </w:rPr>
        <w:t>load_dataset</w:t>
      </w:r>
      <w:proofErr w:type="spellEnd"/>
      <w:r w:rsidRPr="008F3D9F">
        <w:rPr>
          <w:rFonts w:ascii="Courier New" w:eastAsia="Courier New" w:hAnsi="Courier New" w:cs="Courier New"/>
          <w:color w:val="D6D6DD"/>
          <w:sz w:val="18"/>
          <w:szCs w:val="18"/>
          <w:lang w:val="fr-FR"/>
          <w:rPrChange w:id="1248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484"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485" w:author="Hayfa ZGAYA-BIAU" w:date="2025-06-12T18:32:00Z" w16du:dateUtc="2025-06-12T16:32:00Z">
            <w:rPr>
              <w:rFonts w:ascii="Courier New" w:eastAsia="Courier New" w:hAnsi="Courier New" w:cs="Courier New"/>
              <w:color w:val="E394DC"/>
              <w:sz w:val="18"/>
              <w:szCs w:val="18"/>
            </w:rPr>
          </w:rPrChange>
        </w:rPr>
        <w:t>dataset_sequences.pkl</w:t>
      </w:r>
      <w:proofErr w:type="spellEnd"/>
      <w:r w:rsidRPr="008F3D9F">
        <w:rPr>
          <w:rFonts w:ascii="Courier New" w:eastAsia="Courier New" w:hAnsi="Courier New" w:cs="Courier New"/>
          <w:color w:val="E394DC"/>
          <w:sz w:val="18"/>
          <w:szCs w:val="18"/>
          <w:lang w:val="fr-FR"/>
          <w:rPrChange w:id="1248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487" w:author="Hayfa ZGAYA-BIAU" w:date="2025-06-12T18:32:00Z" w16du:dateUtc="2025-06-12T16:32:00Z">
            <w:rPr>
              <w:rFonts w:ascii="Courier New" w:eastAsia="Courier New" w:hAnsi="Courier New" w:cs="Courier New"/>
              <w:color w:val="D6D6DD"/>
              <w:sz w:val="18"/>
              <w:szCs w:val="18"/>
            </w:rPr>
          </w:rPrChange>
        </w:rPr>
        <w:t>)</w:t>
      </w:r>
    </w:p>
    <w:p w14:paraId="642197D2"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48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48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49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2491" w:author="Hayfa ZGAYA-BIAU" w:date="2025-06-12T18:32:00Z" w16du:dateUtc="2025-06-12T16:32:00Z">
            <w:rPr>
              <w:rFonts w:ascii="Courier New" w:eastAsia="Courier New" w:hAnsi="Courier New" w:cs="Courier New"/>
              <w:color w:val="D6D6DD"/>
              <w:sz w:val="18"/>
              <w:szCs w:val="18"/>
            </w:rPr>
          </w:rPrChange>
        </w:rPr>
        <w:t>(</w:t>
      </w:r>
      <w:proofErr w:type="spellStart"/>
      <w:proofErr w:type="gramEnd"/>
      <w:r w:rsidRPr="008F3D9F">
        <w:rPr>
          <w:rFonts w:ascii="Courier New" w:eastAsia="Courier New" w:hAnsi="Courier New" w:cs="Courier New"/>
          <w:color w:val="82D2CE"/>
          <w:sz w:val="18"/>
          <w:szCs w:val="18"/>
          <w:lang w:val="fr-FR"/>
          <w:rPrChange w:id="12492" w:author="Hayfa ZGAYA-BIAU" w:date="2025-06-12T18:32:00Z" w16du:dateUtc="2025-06-12T16:32:00Z">
            <w:rPr>
              <w:rFonts w:ascii="Courier New" w:eastAsia="Courier New" w:hAnsi="Courier New" w:cs="Courier New"/>
              <w:color w:val="82D2CE"/>
              <w:sz w:val="18"/>
              <w:szCs w:val="18"/>
            </w:rPr>
          </w:rPrChange>
        </w:rPr>
        <w:t>f</w:t>
      </w:r>
      <w:r w:rsidRPr="008F3D9F">
        <w:rPr>
          <w:rFonts w:ascii="Courier New" w:eastAsia="Courier New" w:hAnsi="Courier New" w:cs="Courier New"/>
          <w:color w:val="E394DC"/>
          <w:sz w:val="18"/>
          <w:szCs w:val="18"/>
          <w:lang w:val="fr-FR"/>
          <w:rPrChange w:id="12493" w:author="Hayfa ZGAYA-BIAU" w:date="2025-06-12T18:32:00Z" w16du:dateUtc="2025-06-12T16:32:00Z">
            <w:rPr>
              <w:rFonts w:ascii="Courier New" w:eastAsia="Courier New" w:hAnsi="Courier New" w:cs="Courier New"/>
              <w:color w:val="E394DC"/>
              <w:sz w:val="18"/>
              <w:szCs w:val="18"/>
            </w:rPr>
          </w:rPrChange>
        </w:rPr>
        <w:t>"Dataset</w:t>
      </w:r>
      <w:proofErr w:type="spellEnd"/>
      <w:r w:rsidRPr="008F3D9F">
        <w:rPr>
          <w:rFonts w:ascii="Courier New" w:eastAsia="Courier New" w:hAnsi="Courier New" w:cs="Courier New"/>
          <w:color w:val="E394DC"/>
          <w:sz w:val="18"/>
          <w:szCs w:val="18"/>
          <w:lang w:val="fr-FR"/>
          <w:rPrChange w:id="12494" w:author="Hayfa ZGAYA-BIAU" w:date="2025-06-12T18:32:00Z" w16du:dateUtc="2025-06-12T16:32:00Z">
            <w:rPr>
              <w:rFonts w:ascii="Courier New" w:eastAsia="Courier New" w:hAnsi="Courier New" w:cs="Courier New"/>
              <w:color w:val="E394DC"/>
              <w:sz w:val="18"/>
              <w:szCs w:val="18"/>
            </w:rPr>
          </w:rPrChange>
        </w:rPr>
        <w:t xml:space="preserve"> </w:t>
      </w:r>
      <w:proofErr w:type="spellStart"/>
      <w:proofErr w:type="gramStart"/>
      <w:r w:rsidRPr="008F3D9F">
        <w:rPr>
          <w:rFonts w:ascii="Courier New" w:eastAsia="Courier New" w:hAnsi="Courier New" w:cs="Courier New"/>
          <w:color w:val="E394DC"/>
          <w:sz w:val="18"/>
          <w:szCs w:val="18"/>
          <w:lang w:val="fr-FR"/>
          <w:rPrChange w:id="12495" w:author="Hayfa ZGAYA-BIAU" w:date="2025-06-12T18:32:00Z" w16du:dateUtc="2025-06-12T16:32:00Z">
            <w:rPr>
              <w:rFonts w:ascii="Courier New" w:eastAsia="Courier New" w:hAnsi="Courier New" w:cs="Courier New"/>
              <w:color w:val="E394DC"/>
              <w:sz w:val="18"/>
              <w:szCs w:val="18"/>
            </w:rPr>
          </w:rPrChange>
        </w:rPr>
        <w:t>loaded</w:t>
      </w:r>
      <w:proofErr w:type="spellEnd"/>
      <w:r w:rsidRPr="008F3D9F">
        <w:rPr>
          <w:rFonts w:ascii="Courier New" w:eastAsia="Courier New" w:hAnsi="Courier New" w:cs="Courier New"/>
          <w:color w:val="E394DC"/>
          <w:sz w:val="18"/>
          <w:szCs w:val="18"/>
          <w:lang w:val="fr-FR"/>
          <w:rPrChange w:id="12496" w:author="Hayfa ZGAYA-BIAU" w:date="2025-06-12T18:32:00Z" w16du:dateUtc="2025-06-12T16:32:00Z">
            <w:rPr>
              <w:rFonts w:ascii="Courier New" w:eastAsia="Courier New" w:hAnsi="Courier New" w:cs="Courier New"/>
              <w:color w:val="E394DC"/>
              <w:sz w:val="18"/>
              <w:szCs w:val="18"/>
            </w:rPr>
          </w:rPrChange>
        </w:rPr>
        <w:t>:</w:t>
      </w:r>
      <w:proofErr w:type="gramEnd"/>
      <w:r w:rsidRPr="008F3D9F">
        <w:rPr>
          <w:rFonts w:ascii="Courier New" w:eastAsia="Courier New" w:hAnsi="Courier New" w:cs="Courier New"/>
          <w:color w:val="E394DC"/>
          <w:sz w:val="18"/>
          <w:szCs w:val="18"/>
          <w:lang w:val="fr-FR"/>
          <w:rPrChange w:id="12497"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12498"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12499"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12500" w:author="Hayfa ZGAYA-BIAU" w:date="2025-06-12T18:32:00Z" w16du:dateUtc="2025-06-12T16:32:00Z">
            <w:rPr>
              <w:rFonts w:ascii="Courier New" w:eastAsia="Courier New" w:hAnsi="Courier New" w:cs="Courier New"/>
              <w:color w:val="94C1FA"/>
              <w:sz w:val="18"/>
              <w:szCs w:val="18"/>
            </w:rPr>
          </w:rPrChange>
        </w:rPr>
        <w:t>train</w:t>
      </w:r>
      <w:r w:rsidRPr="008F3D9F">
        <w:rPr>
          <w:rFonts w:ascii="Courier New" w:eastAsia="Courier New" w:hAnsi="Courier New" w:cs="Courier New"/>
          <w:color w:val="D6D6DD"/>
          <w:sz w:val="18"/>
          <w:szCs w:val="18"/>
          <w:lang w:val="fr-FR"/>
          <w:rPrChange w:id="1250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02"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1250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504"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250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12506"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12507" w:author="Hayfa ZGAYA-BIAU" w:date="2025-06-12T18:32:00Z" w16du:dateUtc="2025-06-12T16:32:00Z">
            <w:rPr>
              <w:rFonts w:ascii="Courier New" w:eastAsia="Courier New" w:hAnsi="Courier New" w:cs="Courier New"/>
              <w:color w:val="E394DC"/>
              <w:sz w:val="18"/>
              <w:szCs w:val="18"/>
            </w:rPr>
          </w:rPrChange>
        </w:rPr>
        <w:t xml:space="preserve"> training </w:t>
      </w:r>
      <w:proofErr w:type="spellStart"/>
      <w:r w:rsidRPr="008F3D9F">
        <w:rPr>
          <w:rFonts w:ascii="Courier New" w:eastAsia="Courier New" w:hAnsi="Courier New" w:cs="Courier New"/>
          <w:color w:val="E394DC"/>
          <w:sz w:val="18"/>
          <w:szCs w:val="18"/>
          <w:lang w:val="fr-FR"/>
          <w:rPrChange w:id="12508" w:author="Hayfa ZGAYA-BIAU" w:date="2025-06-12T18:32:00Z" w16du:dateUtc="2025-06-12T16:32:00Z">
            <w:rPr>
              <w:rFonts w:ascii="Courier New" w:eastAsia="Courier New" w:hAnsi="Courier New" w:cs="Courier New"/>
              <w:color w:val="E394DC"/>
              <w:sz w:val="18"/>
              <w:szCs w:val="18"/>
            </w:rPr>
          </w:rPrChange>
        </w:rPr>
        <w:t>samples</w:t>
      </w:r>
      <w:proofErr w:type="spellEnd"/>
      <w:r w:rsidRPr="008F3D9F">
        <w:rPr>
          <w:rFonts w:ascii="Courier New" w:eastAsia="Courier New" w:hAnsi="Courier New" w:cs="Courier New"/>
          <w:color w:val="E394DC"/>
          <w:sz w:val="18"/>
          <w:szCs w:val="18"/>
          <w:lang w:val="fr-FR"/>
          <w:rPrChange w:id="12509" w:author="Hayfa ZGAYA-BIAU" w:date="2025-06-12T18:32:00Z" w16du:dateUtc="2025-06-12T16:32:00Z">
            <w:rPr>
              <w:rFonts w:ascii="Courier New" w:eastAsia="Courier New" w:hAnsi="Courier New" w:cs="Courier New"/>
              <w:color w:val="E394DC"/>
              <w:sz w:val="18"/>
              <w:szCs w:val="18"/>
            </w:rPr>
          </w:rPrChange>
        </w:rPr>
        <w:t xml:space="preserve">, </w:t>
      </w:r>
      <w:r w:rsidRPr="008F3D9F">
        <w:rPr>
          <w:rFonts w:ascii="Courier New" w:eastAsia="Courier New" w:hAnsi="Courier New" w:cs="Courier New"/>
          <w:color w:val="F8C762"/>
          <w:sz w:val="18"/>
          <w:szCs w:val="18"/>
          <w:lang w:val="fr-FR"/>
          <w:rPrChange w:id="12510" w:author="Hayfa ZGAYA-BIAU" w:date="2025-06-12T18:32:00Z" w16du:dateUtc="2025-06-12T16:32:00Z">
            <w:rPr>
              <w:rFonts w:ascii="Courier New" w:eastAsia="Courier New" w:hAnsi="Courier New" w:cs="Courier New"/>
              <w:color w:val="F8C762"/>
              <w:sz w:val="18"/>
              <w:szCs w:val="18"/>
            </w:rPr>
          </w:rPrChange>
        </w:rPr>
        <w:t>{</w:t>
      </w:r>
      <w:proofErr w:type="spellStart"/>
      <w:r w:rsidRPr="008F3D9F">
        <w:rPr>
          <w:rFonts w:ascii="Courier New" w:eastAsia="Courier New" w:hAnsi="Courier New" w:cs="Courier New"/>
          <w:color w:val="94C1FA"/>
          <w:sz w:val="18"/>
          <w:szCs w:val="18"/>
          <w:lang w:val="fr-FR"/>
          <w:rPrChange w:id="12511" w:author="Hayfa ZGAYA-BIAU" w:date="2025-06-12T18:32:00Z" w16du:dateUtc="2025-06-12T16:32:00Z">
            <w:rPr>
              <w:rFonts w:ascii="Courier New" w:eastAsia="Courier New" w:hAnsi="Courier New" w:cs="Courier New"/>
              <w:color w:val="94C1FA"/>
              <w:sz w:val="18"/>
              <w:szCs w:val="18"/>
            </w:rPr>
          </w:rPrChange>
        </w:rPr>
        <w:t>X_</w:t>
      </w:r>
      <w:proofErr w:type="gramStart"/>
      <w:r w:rsidRPr="008F3D9F">
        <w:rPr>
          <w:rFonts w:ascii="Courier New" w:eastAsia="Courier New" w:hAnsi="Courier New" w:cs="Courier New"/>
          <w:color w:val="94C1FA"/>
          <w:sz w:val="18"/>
          <w:szCs w:val="18"/>
          <w:lang w:val="fr-FR"/>
          <w:rPrChange w:id="12512" w:author="Hayfa ZGAYA-BIAU" w:date="2025-06-12T18:32:00Z" w16du:dateUtc="2025-06-12T16:32:00Z">
            <w:rPr>
              <w:rFonts w:ascii="Courier New" w:eastAsia="Courier New" w:hAnsi="Courier New" w:cs="Courier New"/>
              <w:color w:val="94C1FA"/>
              <w:sz w:val="18"/>
              <w:szCs w:val="18"/>
            </w:rPr>
          </w:rPrChange>
        </w:rPr>
        <w:t>test</w:t>
      </w:r>
      <w:r w:rsidRPr="008F3D9F">
        <w:rPr>
          <w:rFonts w:ascii="Courier New" w:eastAsia="Courier New" w:hAnsi="Courier New" w:cs="Courier New"/>
          <w:color w:val="D6D6DD"/>
          <w:sz w:val="18"/>
          <w:szCs w:val="18"/>
          <w:lang w:val="fr-FR"/>
          <w:rPrChange w:id="1251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14" w:author="Hayfa ZGAYA-BIAU" w:date="2025-06-12T18:32:00Z" w16du:dateUtc="2025-06-12T16:32:00Z">
            <w:rPr>
              <w:rFonts w:ascii="Courier New" w:eastAsia="Courier New" w:hAnsi="Courier New" w:cs="Courier New"/>
              <w:color w:val="D8DEE9"/>
              <w:sz w:val="18"/>
              <w:szCs w:val="18"/>
            </w:rPr>
          </w:rPrChange>
        </w:rPr>
        <w:t>shape</w:t>
      </w:r>
      <w:proofErr w:type="spellEnd"/>
      <w:proofErr w:type="gramEnd"/>
      <w:r w:rsidRPr="008F3D9F">
        <w:rPr>
          <w:rFonts w:ascii="Courier New" w:eastAsia="Courier New" w:hAnsi="Courier New" w:cs="Courier New"/>
          <w:color w:val="D6D6DD"/>
          <w:sz w:val="18"/>
          <w:szCs w:val="18"/>
          <w:lang w:val="fr-FR"/>
          <w:rPrChange w:id="1251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516" w:author="Hayfa ZGAYA-BIAU" w:date="2025-06-12T18:32:00Z" w16du:dateUtc="2025-06-12T16:32:00Z">
            <w:rPr>
              <w:rFonts w:ascii="Courier New" w:eastAsia="Courier New" w:hAnsi="Courier New" w:cs="Courier New"/>
              <w:color w:val="EBC88D"/>
              <w:sz w:val="18"/>
              <w:szCs w:val="18"/>
            </w:rPr>
          </w:rPrChange>
        </w:rPr>
        <w:t>0</w:t>
      </w:r>
      <w:r w:rsidRPr="008F3D9F">
        <w:rPr>
          <w:rFonts w:ascii="Courier New" w:eastAsia="Courier New" w:hAnsi="Courier New" w:cs="Courier New"/>
          <w:color w:val="D6D6DD"/>
          <w:sz w:val="18"/>
          <w:szCs w:val="18"/>
          <w:lang w:val="fr-FR"/>
          <w:rPrChange w:id="1251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F8C762"/>
          <w:sz w:val="18"/>
          <w:szCs w:val="18"/>
          <w:lang w:val="fr-FR"/>
          <w:rPrChange w:id="12518" w:author="Hayfa ZGAYA-BIAU" w:date="2025-06-12T18:32:00Z" w16du:dateUtc="2025-06-12T16:32:00Z">
            <w:rPr>
              <w:rFonts w:ascii="Courier New" w:eastAsia="Courier New" w:hAnsi="Courier New" w:cs="Courier New"/>
              <w:color w:val="F8C762"/>
              <w:sz w:val="18"/>
              <w:szCs w:val="18"/>
            </w:rPr>
          </w:rPrChange>
        </w:rPr>
        <w:t>}</w:t>
      </w:r>
      <w:r w:rsidRPr="008F3D9F">
        <w:rPr>
          <w:rFonts w:ascii="Courier New" w:eastAsia="Courier New" w:hAnsi="Courier New" w:cs="Courier New"/>
          <w:color w:val="E394DC"/>
          <w:sz w:val="18"/>
          <w:szCs w:val="18"/>
          <w:lang w:val="fr-FR"/>
          <w:rPrChange w:id="12519"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520" w:author="Hayfa ZGAYA-BIAU" w:date="2025-06-12T18:32:00Z" w16du:dateUtc="2025-06-12T16:32:00Z">
            <w:rPr>
              <w:rFonts w:ascii="Courier New" w:eastAsia="Courier New" w:hAnsi="Courier New" w:cs="Courier New"/>
              <w:color w:val="E394DC"/>
              <w:sz w:val="18"/>
              <w:szCs w:val="18"/>
            </w:rPr>
          </w:rPrChange>
        </w:rPr>
        <w:t>testing</w:t>
      </w:r>
      <w:proofErr w:type="spellEnd"/>
      <w:r w:rsidRPr="008F3D9F">
        <w:rPr>
          <w:rFonts w:ascii="Courier New" w:eastAsia="Courier New" w:hAnsi="Courier New" w:cs="Courier New"/>
          <w:color w:val="E394DC"/>
          <w:sz w:val="18"/>
          <w:szCs w:val="18"/>
          <w:lang w:val="fr-FR"/>
          <w:rPrChange w:id="12521"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522" w:author="Hayfa ZGAYA-BIAU" w:date="2025-06-12T18:32:00Z" w16du:dateUtc="2025-06-12T16:32:00Z">
            <w:rPr>
              <w:rFonts w:ascii="Courier New" w:eastAsia="Courier New" w:hAnsi="Courier New" w:cs="Courier New"/>
              <w:color w:val="E394DC"/>
              <w:sz w:val="18"/>
              <w:szCs w:val="18"/>
            </w:rPr>
          </w:rPrChange>
        </w:rPr>
        <w:t>samples</w:t>
      </w:r>
      <w:proofErr w:type="spellEnd"/>
      <w:r w:rsidRPr="008F3D9F">
        <w:rPr>
          <w:rFonts w:ascii="Courier New" w:eastAsia="Courier New" w:hAnsi="Courier New" w:cs="Courier New"/>
          <w:color w:val="E394DC"/>
          <w:sz w:val="18"/>
          <w:szCs w:val="18"/>
          <w:lang w:val="fr-FR"/>
          <w:rPrChange w:id="12523"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524" w:author="Hayfa ZGAYA-BIAU" w:date="2025-06-12T18:32:00Z" w16du:dateUtc="2025-06-12T16:32:00Z">
            <w:rPr>
              <w:rFonts w:ascii="Courier New" w:eastAsia="Courier New" w:hAnsi="Courier New" w:cs="Courier New"/>
              <w:color w:val="D6D6DD"/>
              <w:sz w:val="18"/>
              <w:szCs w:val="18"/>
            </w:rPr>
          </w:rPrChange>
        </w:rPr>
        <w:t>)</w:t>
      </w:r>
    </w:p>
    <w:p w14:paraId="77CA481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525"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526" w:author="Hayfa ZGAYA-BIAU" w:date="2025-06-12T18:32:00Z" w16du:dateUtc="2025-06-12T16:32:00Z">
            <w:rPr>
              <w:rFonts w:ascii="Courier New" w:eastAsia="Courier New" w:hAnsi="Courier New" w:cs="Courier New"/>
              <w:color w:val="D8DEE9"/>
              <w:sz w:val="18"/>
              <w:szCs w:val="18"/>
            </w:rPr>
          </w:rPrChange>
        </w:rPr>
        <w:lastRenderedPageBreak/>
        <w:t xml:space="preserve">  </w:t>
      </w:r>
    </w:p>
    <w:p w14:paraId="263CEE1B"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527"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52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529" w:author="Hayfa ZGAYA-BIAU" w:date="2025-06-12T18:32:00Z" w16du:dateUtc="2025-06-12T16:32:00Z">
            <w:rPr>
              <w:rFonts w:ascii="Courier New" w:eastAsia="Courier New" w:hAnsi="Courier New" w:cs="Courier New"/>
              <w:i/>
              <w:color w:val="FFFFFF"/>
              <w:sz w:val="18"/>
              <w:szCs w:val="18"/>
            </w:rPr>
          </w:rPrChange>
        </w:rPr>
        <w:t xml:space="preserve"># Fine-tune the model </w:t>
      </w:r>
      <w:proofErr w:type="spellStart"/>
      <w:r w:rsidRPr="008F3D9F">
        <w:rPr>
          <w:rFonts w:ascii="Courier New" w:eastAsia="Courier New" w:hAnsi="Courier New" w:cs="Courier New"/>
          <w:i/>
          <w:color w:val="FFFFFF"/>
          <w:sz w:val="18"/>
          <w:szCs w:val="18"/>
          <w:lang w:val="fr-FR"/>
          <w:rPrChange w:id="12530" w:author="Hayfa ZGAYA-BIAU" w:date="2025-06-12T18:32:00Z" w16du:dateUtc="2025-06-12T16:32:00Z">
            <w:rPr>
              <w:rFonts w:ascii="Courier New" w:eastAsia="Courier New" w:hAnsi="Courier New" w:cs="Courier New"/>
              <w:i/>
              <w:color w:val="FFFFFF"/>
              <w:sz w:val="18"/>
              <w:szCs w:val="18"/>
            </w:rPr>
          </w:rPrChange>
        </w:rPr>
        <w:t>with</w:t>
      </w:r>
      <w:proofErr w:type="spellEnd"/>
      <w:r w:rsidRPr="008F3D9F">
        <w:rPr>
          <w:rFonts w:ascii="Courier New" w:eastAsia="Courier New" w:hAnsi="Courier New" w:cs="Courier New"/>
          <w:i/>
          <w:color w:val="FFFFFF"/>
          <w:sz w:val="18"/>
          <w:szCs w:val="18"/>
          <w:lang w:val="fr-FR"/>
          <w:rPrChange w:id="12531" w:author="Hayfa ZGAYA-BIAU" w:date="2025-06-12T18:32:00Z" w16du:dateUtc="2025-06-12T16:32:00Z">
            <w:rPr>
              <w:rFonts w:ascii="Courier New" w:eastAsia="Courier New" w:hAnsi="Courier New" w:cs="Courier New"/>
              <w:i/>
              <w:color w:val="FFFFFF"/>
              <w:sz w:val="18"/>
              <w:szCs w:val="18"/>
            </w:rPr>
          </w:rPrChange>
        </w:rPr>
        <w:t xml:space="preserve"> new data</w:t>
      </w:r>
    </w:p>
    <w:p w14:paraId="0A87416D"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53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533"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2534" w:author="Hayfa ZGAYA-BIAU" w:date="2025-06-12T18:32:00Z" w16du:dateUtc="2025-06-12T16:32:00Z">
            <w:rPr>
              <w:rFonts w:ascii="Courier New" w:eastAsia="Courier New" w:hAnsi="Courier New" w:cs="Courier New"/>
              <w:color w:val="94C1FA"/>
              <w:sz w:val="18"/>
              <w:szCs w:val="18"/>
            </w:rPr>
          </w:rPrChange>
        </w:rPr>
        <w:t>model</w:t>
      </w:r>
      <w:proofErr w:type="gramEnd"/>
      <w:r w:rsidRPr="008F3D9F">
        <w:rPr>
          <w:rFonts w:ascii="Courier New" w:eastAsia="Courier New" w:hAnsi="Courier New" w:cs="Courier New"/>
          <w:color w:val="D6D6DD"/>
          <w:sz w:val="18"/>
          <w:szCs w:val="18"/>
          <w:lang w:val="fr-FR"/>
          <w:rPrChange w:id="1253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3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537" w:author="Hayfa ZGAYA-BIAU" w:date="2025-06-12T18:32:00Z" w16du:dateUtc="2025-06-12T16:32:00Z">
            <w:rPr>
              <w:rFonts w:ascii="Courier New" w:eastAsia="Courier New" w:hAnsi="Courier New" w:cs="Courier New"/>
              <w:color w:val="94C1FA"/>
              <w:sz w:val="18"/>
              <w:szCs w:val="18"/>
            </w:rPr>
          </w:rPrChange>
        </w:rPr>
        <w:t>history</w:t>
      </w:r>
      <w:proofErr w:type="spellEnd"/>
      <w:r w:rsidRPr="008F3D9F">
        <w:rPr>
          <w:rFonts w:ascii="Courier New" w:eastAsia="Courier New" w:hAnsi="Courier New" w:cs="Courier New"/>
          <w:color w:val="D8DEE9"/>
          <w:sz w:val="18"/>
          <w:szCs w:val="18"/>
          <w:lang w:val="fr-FR"/>
          <w:rPrChange w:id="12538"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539"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40"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EBC88D"/>
          <w:sz w:val="18"/>
          <w:szCs w:val="18"/>
          <w:lang w:val="fr-FR"/>
          <w:rPrChange w:id="12541" w:author="Hayfa ZGAYA-BIAU" w:date="2025-06-12T18:32:00Z" w16du:dateUtc="2025-06-12T16:32:00Z">
            <w:rPr>
              <w:rFonts w:ascii="Courier New" w:eastAsia="Courier New" w:hAnsi="Courier New" w:cs="Courier New"/>
              <w:color w:val="EBC88D"/>
              <w:sz w:val="18"/>
              <w:szCs w:val="18"/>
            </w:rPr>
          </w:rPrChange>
        </w:rPr>
        <w:t>fine_tune_</w:t>
      </w:r>
      <w:proofErr w:type="gramStart"/>
      <w:r w:rsidRPr="008F3D9F">
        <w:rPr>
          <w:rFonts w:ascii="Courier New" w:eastAsia="Courier New" w:hAnsi="Courier New" w:cs="Courier New"/>
          <w:color w:val="EBC88D"/>
          <w:sz w:val="18"/>
          <w:szCs w:val="18"/>
          <w:lang w:val="fr-FR"/>
          <w:rPrChange w:id="12542" w:author="Hayfa ZGAYA-BIAU" w:date="2025-06-12T18:32:00Z" w16du:dateUtc="2025-06-12T16:32:00Z">
            <w:rPr>
              <w:rFonts w:ascii="Courier New" w:eastAsia="Courier New" w:hAnsi="Courier New" w:cs="Courier New"/>
              <w:color w:val="EBC88D"/>
              <w:sz w:val="18"/>
              <w:szCs w:val="18"/>
            </w:rPr>
          </w:rPrChange>
        </w:rPr>
        <w:t>model</w:t>
      </w:r>
      <w:proofErr w:type="spellEnd"/>
      <w:r w:rsidRPr="008F3D9F">
        <w:rPr>
          <w:rFonts w:ascii="Courier New" w:eastAsia="Courier New" w:hAnsi="Courier New" w:cs="Courier New"/>
          <w:color w:val="D6D6DD"/>
          <w:sz w:val="18"/>
          <w:szCs w:val="18"/>
          <w:lang w:val="fr-FR"/>
          <w:rPrChange w:id="12543"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94C1FA"/>
          <w:sz w:val="18"/>
          <w:szCs w:val="18"/>
          <w:lang w:val="fr-FR"/>
          <w:rPrChange w:id="12544"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1254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46"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547" w:author="Hayfa ZGAYA-BIAU" w:date="2025-06-12T18:32:00Z" w16du:dateUtc="2025-06-12T16:32:00Z">
            <w:rPr>
              <w:rFonts w:ascii="Courier New" w:eastAsia="Courier New" w:hAnsi="Courier New" w:cs="Courier New"/>
              <w:color w:val="94C1FA"/>
              <w:sz w:val="18"/>
              <w:szCs w:val="18"/>
            </w:rPr>
          </w:rPrChange>
        </w:rPr>
        <w:t>X_train</w:t>
      </w:r>
      <w:proofErr w:type="spellEnd"/>
      <w:r w:rsidRPr="008F3D9F">
        <w:rPr>
          <w:rFonts w:ascii="Courier New" w:eastAsia="Courier New" w:hAnsi="Courier New" w:cs="Courier New"/>
          <w:color w:val="D6D6DD"/>
          <w:sz w:val="18"/>
          <w:szCs w:val="18"/>
          <w:lang w:val="fr-FR"/>
          <w:rPrChange w:id="125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49"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550" w:author="Hayfa ZGAYA-BIAU" w:date="2025-06-12T18:32:00Z" w16du:dateUtc="2025-06-12T16:32:00Z">
            <w:rPr>
              <w:rFonts w:ascii="Courier New" w:eastAsia="Courier New" w:hAnsi="Courier New" w:cs="Courier New"/>
              <w:color w:val="94C1FA"/>
              <w:sz w:val="18"/>
              <w:szCs w:val="18"/>
            </w:rPr>
          </w:rPrChange>
        </w:rPr>
        <w:t>y_train</w:t>
      </w:r>
      <w:proofErr w:type="spellEnd"/>
      <w:r w:rsidRPr="008F3D9F">
        <w:rPr>
          <w:rFonts w:ascii="Courier New" w:eastAsia="Courier New" w:hAnsi="Courier New" w:cs="Courier New"/>
          <w:color w:val="D6D6DD"/>
          <w:sz w:val="18"/>
          <w:szCs w:val="18"/>
          <w:lang w:val="fr-FR"/>
          <w:rPrChange w:id="12551"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52"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553" w:author="Hayfa ZGAYA-BIAU" w:date="2025-06-12T18:32:00Z" w16du:dateUtc="2025-06-12T16:32:00Z">
            <w:rPr>
              <w:rFonts w:ascii="Courier New" w:eastAsia="Courier New" w:hAnsi="Courier New" w:cs="Courier New"/>
              <w:color w:val="94C1FA"/>
              <w:sz w:val="18"/>
              <w:szCs w:val="18"/>
            </w:rPr>
          </w:rPrChange>
        </w:rPr>
        <w:t>X_test</w:t>
      </w:r>
      <w:proofErr w:type="spellEnd"/>
      <w:r w:rsidRPr="008F3D9F">
        <w:rPr>
          <w:rFonts w:ascii="Courier New" w:eastAsia="Courier New" w:hAnsi="Courier New" w:cs="Courier New"/>
          <w:color w:val="D6D6DD"/>
          <w:sz w:val="18"/>
          <w:szCs w:val="18"/>
          <w:lang w:val="fr-FR"/>
          <w:rPrChange w:id="12554"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55"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color w:val="94C1FA"/>
          <w:sz w:val="18"/>
          <w:szCs w:val="18"/>
          <w:lang w:val="fr-FR"/>
          <w:rPrChange w:id="12556" w:author="Hayfa ZGAYA-BIAU" w:date="2025-06-12T18:32:00Z" w16du:dateUtc="2025-06-12T16:32:00Z">
            <w:rPr>
              <w:rFonts w:ascii="Courier New" w:eastAsia="Courier New" w:hAnsi="Courier New" w:cs="Courier New"/>
              <w:color w:val="94C1FA"/>
              <w:sz w:val="18"/>
              <w:szCs w:val="18"/>
            </w:rPr>
          </w:rPrChange>
        </w:rPr>
        <w:t>y_test</w:t>
      </w:r>
      <w:proofErr w:type="spellEnd"/>
      <w:r w:rsidRPr="008F3D9F">
        <w:rPr>
          <w:rFonts w:ascii="Courier New" w:eastAsia="Courier New" w:hAnsi="Courier New" w:cs="Courier New"/>
          <w:color w:val="D6D6DD"/>
          <w:sz w:val="18"/>
          <w:szCs w:val="18"/>
          <w:lang w:val="fr-FR"/>
          <w:rPrChange w:id="12557"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58"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559" w:author="Hayfa ZGAYA-BIAU" w:date="2025-06-12T18:32:00Z" w16du:dateUtc="2025-06-12T16:32:00Z">
            <w:rPr>
              <w:rFonts w:ascii="Courier New" w:eastAsia="Courier New" w:hAnsi="Courier New" w:cs="Courier New"/>
              <w:i/>
              <w:color w:val="D6D6DD"/>
              <w:sz w:val="18"/>
              <w:szCs w:val="18"/>
            </w:rPr>
          </w:rPrChange>
        </w:rPr>
        <w:t>epochs</w:t>
      </w:r>
      <w:proofErr w:type="spellEnd"/>
      <w:r w:rsidRPr="008F3D9F">
        <w:rPr>
          <w:rFonts w:ascii="Courier New" w:eastAsia="Courier New" w:hAnsi="Courier New" w:cs="Courier New"/>
          <w:color w:val="D6D6DD"/>
          <w:sz w:val="18"/>
          <w:szCs w:val="18"/>
          <w:lang w:val="fr-FR"/>
          <w:rPrChange w:id="1256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561" w:author="Hayfa ZGAYA-BIAU" w:date="2025-06-12T18:32:00Z" w16du:dateUtc="2025-06-12T16:32:00Z">
            <w:rPr>
              <w:rFonts w:ascii="Courier New" w:eastAsia="Courier New" w:hAnsi="Courier New" w:cs="Courier New"/>
              <w:color w:val="EBC88D"/>
              <w:sz w:val="18"/>
              <w:szCs w:val="18"/>
            </w:rPr>
          </w:rPrChange>
        </w:rPr>
        <w:t>10</w:t>
      </w:r>
      <w:r w:rsidRPr="008F3D9F">
        <w:rPr>
          <w:rFonts w:ascii="Courier New" w:eastAsia="Courier New" w:hAnsi="Courier New" w:cs="Courier New"/>
          <w:color w:val="D6D6DD"/>
          <w:sz w:val="18"/>
          <w:szCs w:val="18"/>
          <w:lang w:val="fr-FR"/>
          <w:rPrChange w:id="1256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563" w:author="Hayfa ZGAYA-BIAU" w:date="2025-06-12T18:32:00Z" w16du:dateUtc="2025-06-12T16:32:00Z">
            <w:rPr>
              <w:rFonts w:ascii="Courier New" w:eastAsia="Courier New" w:hAnsi="Courier New" w:cs="Courier New"/>
              <w:color w:val="D8DEE9"/>
              <w:sz w:val="18"/>
              <w:szCs w:val="18"/>
            </w:rPr>
          </w:rPrChange>
        </w:rPr>
        <w:t xml:space="preserve"> </w:t>
      </w:r>
      <w:proofErr w:type="spellStart"/>
      <w:r w:rsidRPr="008F3D9F">
        <w:rPr>
          <w:rFonts w:ascii="Courier New" w:eastAsia="Courier New" w:hAnsi="Courier New" w:cs="Courier New"/>
          <w:i/>
          <w:color w:val="D6D6DD"/>
          <w:sz w:val="18"/>
          <w:szCs w:val="18"/>
          <w:lang w:val="fr-FR"/>
          <w:rPrChange w:id="12564" w:author="Hayfa ZGAYA-BIAU" w:date="2025-06-12T18:32:00Z" w16du:dateUtc="2025-06-12T16:32:00Z">
            <w:rPr>
              <w:rFonts w:ascii="Courier New" w:eastAsia="Courier New" w:hAnsi="Courier New" w:cs="Courier New"/>
              <w:i/>
              <w:color w:val="D6D6DD"/>
              <w:sz w:val="18"/>
              <w:szCs w:val="18"/>
            </w:rPr>
          </w:rPrChange>
        </w:rPr>
        <w:t>batch_size</w:t>
      </w:r>
      <w:proofErr w:type="spellEnd"/>
      <w:r w:rsidRPr="008F3D9F">
        <w:rPr>
          <w:rFonts w:ascii="Courier New" w:eastAsia="Courier New" w:hAnsi="Courier New" w:cs="Courier New"/>
          <w:color w:val="D6D6DD"/>
          <w:sz w:val="18"/>
          <w:szCs w:val="18"/>
          <w:lang w:val="fr-FR"/>
          <w:rPrChange w:id="12565"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566" w:author="Hayfa ZGAYA-BIAU" w:date="2025-06-12T18:32:00Z" w16du:dateUtc="2025-06-12T16:32:00Z">
            <w:rPr>
              <w:rFonts w:ascii="Courier New" w:eastAsia="Courier New" w:hAnsi="Courier New" w:cs="Courier New"/>
              <w:color w:val="EBC88D"/>
              <w:sz w:val="18"/>
              <w:szCs w:val="18"/>
            </w:rPr>
          </w:rPrChange>
        </w:rPr>
        <w:t>8</w:t>
      </w:r>
      <w:r w:rsidRPr="008F3D9F">
        <w:rPr>
          <w:rFonts w:ascii="Courier New" w:eastAsia="Courier New" w:hAnsi="Courier New" w:cs="Courier New"/>
          <w:color w:val="D6D6DD"/>
          <w:sz w:val="18"/>
          <w:szCs w:val="18"/>
          <w:lang w:val="fr-FR"/>
          <w:rPrChange w:id="12567" w:author="Hayfa ZGAYA-BIAU" w:date="2025-06-12T18:32:00Z" w16du:dateUtc="2025-06-12T16:32:00Z">
            <w:rPr>
              <w:rFonts w:ascii="Courier New" w:eastAsia="Courier New" w:hAnsi="Courier New" w:cs="Courier New"/>
              <w:color w:val="D6D6DD"/>
              <w:sz w:val="18"/>
              <w:szCs w:val="18"/>
            </w:rPr>
          </w:rPrChange>
        </w:rPr>
        <w:t>)</w:t>
      </w:r>
    </w:p>
    <w:p w14:paraId="01E5AE3F"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568"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569"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570"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2571"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2572" w:author="Hayfa ZGAYA-BIAU" w:date="2025-06-12T18:32:00Z" w16du:dateUtc="2025-06-12T16:32:00Z">
            <w:rPr>
              <w:rFonts w:ascii="Courier New" w:eastAsia="Courier New" w:hAnsi="Courier New" w:cs="Courier New"/>
              <w:color w:val="E394DC"/>
              <w:sz w:val="18"/>
              <w:szCs w:val="18"/>
            </w:rPr>
          </w:rPrChange>
        </w:rPr>
        <w:t>"Model fine-</w:t>
      </w:r>
      <w:proofErr w:type="spellStart"/>
      <w:r w:rsidRPr="008F3D9F">
        <w:rPr>
          <w:rFonts w:ascii="Courier New" w:eastAsia="Courier New" w:hAnsi="Courier New" w:cs="Courier New"/>
          <w:color w:val="E394DC"/>
          <w:sz w:val="18"/>
          <w:szCs w:val="18"/>
          <w:lang w:val="fr-FR"/>
          <w:rPrChange w:id="12573" w:author="Hayfa ZGAYA-BIAU" w:date="2025-06-12T18:32:00Z" w16du:dateUtc="2025-06-12T16:32:00Z">
            <w:rPr>
              <w:rFonts w:ascii="Courier New" w:eastAsia="Courier New" w:hAnsi="Courier New" w:cs="Courier New"/>
              <w:color w:val="E394DC"/>
              <w:sz w:val="18"/>
              <w:szCs w:val="18"/>
            </w:rPr>
          </w:rPrChange>
        </w:rPr>
        <w:t>tuned</w:t>
      </w:r>
      <w:proofErr w:type="spellEnd"/>
      <w:r w:rsidRPr="008F3D9F">
        <w:rPr>
          <w:rFonts w:ascii="Courier New" w:eastAsia="Courier New" w:hAnsi="Courier New" w:cs="Courier New"/>
          <w:color w:val="E394DC"/>
          <w:sz w:val="18"/>
          <w:szCs w:val="18"/>
          <w:lang w:val="fr-FR"/>
          <w:rPrChange w:id="12574"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575" w:author="Hayfa ZGAYA-BIAU" w:date="2025-06-12T18:32:00Z" w16du:dateUtc="2025-06-12T16:32:00Z">
            <w:rPr>
              <w:rFonts w:ascii="Courier New" w:eastAsia="Courier New" w:hAnsi="Courier New" w:cs="Courier New"/>
              <w:color w:val="E394DC"/>
              <w:sz w:val="18"/>
              <w:szCs w:val="18"/>
            </w:rPr>
          </w:rPrChange>
        </w:rPr>
        <w:t>successfully</w:t>
      </w:r>
      <w:proofErr w:type="spellEnd"/>
      <w:r w:rsidRPr="008F3D9F">
        <w:rPr>
          <w:rFonts w:ascii="Courier New" w:eastAsia="Courier New" w:hAnsi="Courier New" w:cs="Courier New"/>
          <w:color w:val="E394DC"/>
          <w:sz w:val="18"/>
          <w:szCs w:val="18"/>
          <w:lang w:val="fr-FR"/>
          <w:rPrChange w:id="12576"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577" w:author="Hayfa ZGAYA-BIAU" w:date="2025-06-12T18:32:00Z" w16du:dateUtc="2025-06-12T16:32:00Z">
            <w:rPr>
              <w:rFonts w:ascii="Courier New" w:eastAsia="Courier New" w:hAnsi="Courier New" w:cs="Courier New"/>
              <w:color w:val="D6D6DD"/>
              <w:sz w:val="18"/>
              <w:szCs w:val="18"/>
            </w:rPr>
          </w:rPrChange>
        </w:rPr>
        <w:t>)</w:t>
      </w:r>
    </w:p>
    <w:p w14:paraId="635A4A7A"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578"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579" w:author="Hayfa ZGAYA-BIAU" w:date="2025-06-12T18:32:00Z" w16du:dateUtc="2025-06-12T16:32:00Z">
            <w:rPr>
              <w:rFonts w:ascii="Courier New" w:eastAsia="Courier New" w:hAnsi="Courier New" w:cs="Courier New"/>
              <w:color w:val="D8DEE9"/>
              <w:sz w:val="18"/>
              <w:szCs w:val="18"/>
            </w:rPr>
          </w:rPrChange>
        </w:rPr>
        <w:t xml:space="preserve">  </w:t>
      </w:r>
    </w:p>
    <w:p w14:paraId="19E80EE1"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580"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58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582" w:author="Hayfa ZGAYA-BIAU" w:date="2025-06-12T18:32:00Z" w16du:dateUtc="2025-06-12T16:32:00Z">
            <w:rPr>
              <w:rFonts w:ascii="Courier New" w:eastAsia="Courier New" w:hAnsi="Courier New" w:cs="Courier New"/>
              <w:i/>
              <w:color w:val="FFFFFF"/>
              <w:sz w:val="18"/>
              <w:szCs w:val="18"/>
            </w:rPr>
          </w:rPrChange>
        </w:rPr>
        <w:t># Save the fine-</w:t>
      </w:r>
      <w:proofErr w:type="spellStart"/>
      <w:r w:rsidRPr="008F3D9F">
        <w:rPr>
          <w:rFonts w:ascii="Courier New" w:eastAsia="Courier New" w:hAnsi="Courier New" w:cs="Courier New"/>
          <w:i/>
          <w:color w:val="FFFFFF"/>
          <w:sz w:val="18"/>
          <w:szCs w:val="18"/>
          <w:lang w:val="fr-FR"/>
          <w:rPrChange w:id="12583" w:author="Hayfa ZGAYA-BIAU" w:date="2025-06-12T18:32:00Z" w16du:dateUtc="2025-06-12T16:32:00Z">
            <w:rPr>
              <w:rFonts w:ascii="Courier New" w:eastAsia="Courier New" w:hAnsi="Courier New" w:cs="Courier New"/>
              <w:i/>
              <w:color w:val="FFFFFF"/>
              <w:sz w:val="18"/>
              <w:szCs w:val="18"/>
            </w:rPr>
          </w:rPrChange>
        </w:rPr>
        <w:t>tuned</w:t>
      </w:r>
      <w:proofErr w:type="spellEnd"/>
      <w:r w:rsidRPr="008F3D9F">
        <w:rPr>
          <w:rFonts w:ascii="Courier New" w:eastAsia="Courier New" w:hAnsi="Courier New" w:cs="Courier New"/>
          <w:i/>
          <w:color w:val="FFFFFF"/>
          <w:sz w:val="18"/>
          <w:szCs w:val="18"/>
          <w:lang w:val="fr-FR"/>
          <w:rPrChange w:id="12584" w:author="Hayfa ZGAYA-BIAU" w:date="2025-06-12T18:32:00Z" w16du:dateUtc="2025-06-12T16:32:00Z">
            <w:rPr>
              <w:rFonts w:ascii="Courier New" w:eastAsia="Courier New" w:hAnsi="Courier New" w:cs="Courier New"/>
              <w:i/>
              <w:color w:val="FFFFFF"/>
              <w:sz w:val="18"/>
              <w:szCs w:val="18"/>
            </w:rPr>
          </w:rPrChange>
        </w:rPr>
        <w:t xml:space="preserve"> model</w:t>
      </w:r>
    </w:p>
    <w:p w14:paraId="768F8F1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585"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586"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94C1FA"/>
          <w:sz w:val="18"/>
          <w:szCs w:val="18"/>
          <w:lang w:val="fr-FR"/>
          <w:rPrChange w:id="12587" w:author="Hayfa ZGAYA-BIAU" w:date="2025-06-12T18:32:00Z" w16du:dateUtc="2025-06-12T16:32:00Z">
            <w:rPr>
              <w:rFonts w:ascii="Courier New" w:eastAsia="Courier New" w:hAnsi="Courier New" w:cs="Courier New"/>
              <w:color w:val="94C1FA"/>
              <w:sz w:val="18"/>
              <w:szCs w:val="18"/>
            </w:rPr>
          </w:rPrChange>
        </w:rPr>
        <w:t>model</w:t>
      </w:r>
      <w:r w:rsidRPr="008F3D9F">
        <w:rPr>
          <w:rFonts w:ascii="Courier New" w:eastAsia="Courier New" w:hAnsi="Courier New" w:cs="Courier New"/>
          <w:color w:val="D6D6DD"/>
          <w:sz w:val="18"/>
          <w:szCs w:val="18"/>
          <w:lang w:val="fr-FR"/>
          <w:rPrChange w:id="1258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AAA0FA"/>
          <w:sz w:val="18"/>
          <w:szCs w:val="18"/>
          <w:lang w:val="fr-FR"/>
          <w:rPrChange w:id="12589" w:author="Hayfa ZGAYA-BIAU" w:date="2025-06-12T18:32:00Z" w16du:dateUtc="2025-06-12T16:32:00Z">
            <w:rPr>
              <w:rFonts w:ascii="Courier New" w:eastAsia="Courier New" w:hAnsi="Courier New" w:cs="Courier New"/>
              <w:color w:val="AAA0FA"/>
              <w:sz w:val="18"/>
              <w:szCs w:val="18"/>
            </w:rPr>
          </w:rPrChange>
        </w:rPr>
        <w:t>save</w:t>
      </w:r>
      <w:proofErr w:type="spellEnd"/>
      <w:proofErr w:type="gramEnd"/>
      <w:r w:rsidRPr="008F3D9F">
        <w:rPr>
          <w:rFonts w:ascii="Courier New" w:eastAsia="Courier New" w:hAnsi="Courier New" w:cs="Courier New"/>
          <w:color w:val="D6D6DD"/>
          <w:sz w:val="18"/>
          <w:szCs w:val="18"/>
          <w:lang w:val="fr-FR"/>
          <w:rPrChange w:id="12590"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394DC"/>
          <w:sz w:val="18"/>
          <w:szCs w:val="18"/>
          <w:lang w:val="fr-FR"/>
          <w:rPrChange w:id="12591"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592" w:author="Hayfa ZGAYA-BIAU" w:date="2025-06-12T18:32:00Z" w16du:dateUtc="2025-06-12T16:32:00Z">
            <w:rPr>
              <w:rFonts w:ascii="Courier New" w:eastAsia="Courier New" w:hAnsi="Courier New" w:cs="Courier New"/>
              <w:color w:val="E394DC"/>
              <w:sz w:val="18"/>
              <w:szCs w:val="18"/>
            </w:rPr>
          </w:rPrChange>
        </w:rPr>
        <w:t>fine_tuned_model_</w:t>
      </w:r>
      <w:proofErr w:type="gramStart"/>
      <w:r w:rsidRPr="008F3D9F">
        <w:rPr>
          <w:rFonts w:ascii="Courier New" w:eastAsia="Courier New" w:hAnsi="Courier New" w:cs="Courier New"/>
          <w:color w:val="E394DC"/>
          <w:sz w:val="18"/>
          <w:szCs w:val="18"/>
          <w:lang w:val="fr-FR"/>
          <w:rPrChange w:id="12593"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2594"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595" w:author="Hayfa ZGAYA-BIAU" w:date="2025-06-12T18:32:00Z" w16du:dateUtc="2025-06-12T16:32:00Z">
            <w:rPr>
              <w:rFonts w:ascii="Courier New" w:eastAsia="Courier New" w:hAnsi="Courier New" w:cs="Courier New"/>
              <w:color w:val="D6D6DD"/>
              <w:sz w:val="18"/>
              <w:szCs w:val="18"/>
            </w:rPr>
          </w:rPrChange>
        </w:rPr>
        <w:t>)</w:t>
      </w:r>
    </w:p>
    <w:p w14:paraId="7C70B4B9"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596"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597"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598"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2599"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2600" w:author="Hayfa ZGAYA-BIAU" w:date="2025-06-12T18:32:00Z" w16du:dateUtc="2025-06-12T16:32:00Z">
            <w:rPr>
              <w:rFonts w:ascii="Courier New" w:eastAsia="Courier New" w:hAnsi="Courier New" w:cs="Courier New"/>
              <w:color w:val="E394DC"/>
              <w:sz w:val="18"/>
              <w:szCs w:val="18"/>
            </w:rPr>
          </w:rPrChange>
        </w:rPr>
        <w:t>"Fine-</w:t>
      </w:r>
      <w:proofErr w:type="spellStart"/>
      <w:r w:rsidRPr="008F3D9F">
        <w:rPr>
          <w:rFonts w:ascii="Courier New" w:eastAsia="Courier New" w:hAnsi="Courier New" w:cs="Courier New"/>
          <w:color w:val="E394DC"/>
          <w:sz w:val="18"/>
          <w:szCs w:val="18"/>
          <w:lang w:val="fr-FR"/>
          <w:rPrChange w:id="12601" w:author="Hayfa ZGAYA-BIAU" w:date="2025-06-12T18:32:00Z" w16du:dateUtc="2025-06-12T16:32:00Z">
            <w:rPr>
              <w:rFonts w:ascii="Courier New" w:eastAsia="Courier New" w:hAnsi="Courier New" w:cs="Courier New"/>
              <w:color w:val="E394DC"/>
              <w:sz w:val="18"/>
              <w:szCs w:val="18"/>
            </w:rPr>
          </w:rPrChange>
        </w:rPr>
        <w:t>tuned</w:t>
      </w:r>
      <w:proofErr w:type="spellEnd"/>
      <w:r w:rsidRPr="008F3D9F">
        <w:rPr>
          <w:rFonts w:ascii="Courier New" w:eastAsia="Courier New" w:hAnsi="Courier New" w:cs="Courier New"/>
          <w:color w:val="E394DC"/>
          <w:sz w:val="18"/>
          <w:szCs w:val="18"/>
          <w:lang w:val="fr-FR"/>
          <w:rPrChange w:id="12602" w:author="Hayfa ZGAYA-BIAU" w:date="2025-06-12T18:32:00Z" w16du:dateUtc="2025-06-12T16:32:00Z">
            <w:rPr>
              <w:rFonts w:ascii="Courier New" w:eastAsia="Courier New" w:hAnsi="Courier New" w:cs="Courier New"/>
              <w:color w:val="E394DC"/>
              <w:sz w:val="18"/>
              <w:szCs w:val="18"/>
            </w:rPr>
          </w:rPrChange>
        </w:rPr>
        <w:t xml:space="preserve"> model </w:t>
      </w:r>
      <w:proofErr w:type="spellStart"/>
      <w:r w:rsidRPr="008F3D9F">
        <w:rPr>
          <w:rFonts w:ascii="Courier New" w:eastAsia="Courier New" w:hAnsi="Courier New" w:cs="Courier New"/>
          <w:color w:val="E394DC"/>
          <w:sz w:val="18"/>
          <w:szCs w:val="18"/>
          <w:lang w:val="fr-FR"/>
          <w:rPrChange w:id="12603"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12604" w:author="Hayfa ZGAYA-BIAU" w:date="2025-06-12T18:32:00Z" w16du:dateUtc="2025-06-12T16:32:00Z">
            <w:rPr>
              <w:rFonts w:ascii="Courier New" w:eastAsia="Courier New" w:hAnsi="Courier New" w:cs="Courier New"/>
              <w:color w:val="E394DC"/>
              <w:sz w:val="18"/>
              <w:szCs w:val="18"/>
            </w:rPr>
          </w:rPrChange>
        </w:rPr>
        <w:t xml:space="preserve"> as '</w:t>
      </w:r>
      <w:proofErr w:type="spellStart"/>
      <w:r w:rsidRPr="008F3D9F">
        <w:rPr>
          <w:rFonts w:ascii="Courier New" w:eastAsia="Courier New" w:hAnsi="Courier New" w:cs="Courier New"/>
          <w:color w:val="E394DC"/>
          <w:sz w:val="18"/>
          <w:szCs w:val="18"/>
          <w:lang w:val="fr-FR"/>
          <w:rPrChange w:id="12605" w:author="Hayfa ZGAYA-BIAU" w:date="2025-06-12T18:32:00Z" w16du:dateUtc="2025-06-12T16:32:00Z">
            <w:rPr>
              <w:rFonts w:ascii="Courier New" w:eastAsia="Courier New" w:hAnsi="Courier New" w:cs="Courier New"/>
              <w:color w:val="E394DC"/>
              <w:sz w:val="18"/>
              <w:szCs w:val="18"/>
            </w:rPr>
          </w:rPrChange>
        </w:rPr>
        <w:t>fine_tuned_model_</w:t>
      </w:r>
      <w:proofErr w:type="gramStart"/>
      <w:r w:rsidRPr="008F3D9F">
        <w:rPr>
          <w:rFonts w:ascii="Courier New" w:eastAsia="Courier New" w:hAnsi="Courier New" w:cs="Courier New"/>
          <w:color w:val="E394DC"/>
          <w:sz w:val="18"/>
          <w:szCs w:val="18"/>
          <w:lang w:val="fr-FR"/>
          <w:rPrChange w:id="12606" w:author="Hayfa ZGAYA-BIAU" w:date="2025-06-12T18:32:00Z" w16du:dateUtc="2025-06-12T16:32:00Z">
            <w:rPr>
              <w:rFonts w:ascii="Courier New" w:eastAsia="Courier New" w:hAnsi="Courier New" w:cs="Courier New"/>
              <w:color w:val="E394DC"/>
              <w:sz w:val="18"/>
              <w:szCs w:val="18"/>
            </w:rPr>
          </w:rPrChange>
        </w:rPr>
        <w:t>sequences.keras</w:t>
      </w:r>
      <w:proofErr w:type="spellEnd"/>
      <w:proofErr w:type="gramEnd"/>
      <w:r w:rsidRPr="008F3D9F">
        <w:rPr>
          <w:rFonts w:ascii="Courier New" w:eastAsia="Courier New" w:hAnsi="Courier New" w:cs="Courier New"/>
          <w:color w:val="E394DC"/>
          <w:sz w:val="18"/>
          <w:szCs w:val="18"/>
          <w:lang w:val="fr-FR"/>
          <w:rPrChange w:id="1260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608" w:author="Hayfa ZGAYA-BIAU" w:date="2025-06-12T18:32:00Z" w16du:dateUtc="2025-06-12T16:32:00Z">
            <w:rPr>
              <w:rFonts w:ascii="Courier New" w:eastAsia="Courier New" w:hAnsi="Courier New" w:cs="Courier New"/>
              <w:color w:val="D6D6DD"/>
              <w:sz w:val="18"/>
              <w:szCs w:val="18"/>
            </w:rPr>
          </w:rPrChange>
        </w:rPr>
        <w:t>)</w:t>
      </w:r>
    </w:p>
    <w:p w14:paraId="0AD221E9"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60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610" w:author="Hayfa ZGAYA-BIAU" w:date="2025-06-12T18:32:00Z" w16du:dateUtc="2025-06-12T16:32:00Z">
            <w:rPr>
              <w:rFonts w:ascii="Courier New" w:eastAsia="Courier New" w:hAnsi="Courier New" w:cs="Courier New"/>
              <w:color w:val="D8DEE9"/>
              <w:sz w:val="18"/>
              <w:szCs w:val="18"/>
            </w:rPr>
          </w:rPrChange>
        </w:rPr>
        <w:t xml:space="preserve">  </w:t>
      </w:r>
    </w:p>
    <w:p w14:paraId="3A6B8F22" w14:textId="77777777" w:rsidR="00F0408B" w:rsidRPr="008F3D9F" w:rsidRDefault="00000000">
      <w:pPr>
        <w:shd w:val="clear" w:color="auto" w:fill="1A1A1A"/>
        <w:spacing w:line="360" w:lineRule="auto"/>
        <w:rPr>
          <w:rFonts w:ascii="Courier New" w:eastAsia="Courier New" w:hAnsi="Courier New" w:cs="Courier New"/>
          <w:i/>
          <w:color w:val="FFFFFF"/>
          <w:sz w:val="18"/>
          <w:szCs w:val="18"/>
          <w:lang w:val="fr-FR"/>
          <w:rPrChange w:id="12611" w:author="Hayfa ZGAYA-BIAU" w:date="2025-06-12T18:32:00Z" w16du:dateUtc="2025-06-12T16:32:00Z">
            <w:rPr>
              <w:rFonts w:ascii="Courier New" w:eastAsia="Courier New" w:hAnsi="Courier New" w:cs="Courier New"/>
              <w:i/>
              <w:color w:val="FFFFFF"/>
              <w:sz w:val="18"/>
              <w:szCs w:val="18"/>
            </w:rPr>
          </w:rPrChange>
        </w:rPr>
      </w:pPr>
      <w:r w:rsidRPr="008F3D9F">
        <w:rPr>
          <w:rFonts w:ascii="Courier New" w:eastAsia="Courier New" w:hAnsi="Courier New" w:cs="Courier New"/>
          <w:color w:val="D8DEE9"/>
          <w:sz w:val="18"/>
          <w:szCs w:val="18"/>
          <w:lang w:val="fr-FR"/>
          <w:rPrChange w:id="12612"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FFFFFF"/>
          <w:sz w:val="18"/>
          <w:szCs w:val="18"/>
          <w:lang w:val="fr-FR"/>
          <w:rPrChange w:id="12613"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614" w:author="Hayfa ZGAYA-BIAU" w:date="2025-06-12T18:32:00Z" w16du:dateUtc="2025-06-12T16:32:00Z">
            <w:rPr>
              <w:rFonts w:ascii="Courier New" w:eastAsia="Courier New" w:hAnsi="Courier New" w:cs="Courier New"/>
              <w:i/>
              <w:color w:val="FFFFFF"/>
              <w:sz w:val="18"/>
              <w:szCs w:val="18"/>
            </w:rPr>
          </w:rPrChange>
        </w:rPr>
        <w:t>Optionally</w:t>
      </w:r>
      <w:proofErr w:type="spellEnd"/>
      <w:r w:rsidRPr="008F3D9F">
        <w:rPr>
          <w:rFonts w:ascii="Courier New" w:eastAsia="Courier New" w:hAnsi="Courier New" w:cs="Courier New"/>
          <w:i/>
          <w:color w:val="FFFFFF"/>
          <w:sz w:val="18"/>
          <w:szCs w:val="18"/>
          <w:lang w:val="fr-FR"/>
          <w:rPrChange w:id="12615" w:author="Hayfa ZGAYA-BIAU" w:date="2025-06-12T18:32:00Z" w16du:dateUtc="2025-06-12T16:32:00Z">
            <w:rPr>
              <w:rFonts w:ascii="Courier New" w:eastAsia="Courier New" w:hAnsi="Courier New" w:cs="Courier New"/>
              <w:i/>
              <w:color w:val="FFFFFF"/>
              <w:sz w:val="18"/>
              <w:szCs w:val="18"/>
            </w:rPr>
          </w:rPrChange>
        </w:rPr>
        <w:t xml:space="preserve">, </w:t>
      </w:r>
      <w:proofErr w:type="spellStart"/>
      <w:r w:rsidRPr="008F3D9F">
        <w:rPr>
          <w:rFonts w:ascii="Courier New" w:eastAsia="Courier New" w:hAnsi="Courier New" w:cs="Courier New"/>
          <w:i/>
          <w:color w:val="FFFFFF"/>
          <w:sz w:val="18"/>
          <w:szCs w:val="18"/>
          <w:lang w:val="fr-FR"/>
          <w:rPrChange w:id="12616" w:author="Hayfa ZGAYA-BIAU" w:date="2025-06-12T18:32:00Z" w16du:dateUtc="2025-06-12T16:32:00Z">
            <w:rPr>
              <w:rFonts w:ascii="Courier New" w:eastAsia="Courier New" w:hAnsi="Courier New" w:cs="Courier New"/>
              <w:i/>
              <w:color w:val="FFFFFF"/>
              <w:sz w:val="18"/>
              <w:szCs w:val="18"/>
            </w:rPr>
          </w:rPrChange>
        </w:rPr>
        <w:t>save</w:t>
      </w:r>
      <w:proofErr w:type="spellEnd"/>
      <w:r w:rsidRPr="008F3D9F">
        <w:rPr>
          <w:rFonts w:ascii="Courier New" w:eastAsia="Courier New" w:hAnsi="Courier New" w:cs="Courier New"/>
          <w:i/>
          <w:color w:val="FFFFFF"/>
          <w:sz w:val="18"/>
          <w:szCs w:val="18"/>
          <w:lang w:val="fr-FR"/>
          <w:rPrChange w:id="12617" w:author="Hayfa ZGAYA-BIAU" w:date="2025-06-12T18:32:00Z" w16du:dateUtc="2025-06-12T16:32:00Z">
            <w:rPr>
              <w:rFonts w:ascii="Courier New" w:eastAsia="Courier New" w:hAnsi="Courier New" w:cs="Courier New"/>
              <w:i/>
              <w:color w:val="FFFFFF"/>
              <w:sz w:val="18"/>
              <w:szCs w:val="18"/>
            </w:rPr>
          </w:rPrChange>
        </w:rPr>
        <w:t xml:space="preserve"> the training </w:t>
      </w:r>
      <w:proofErr w:type="spellStart"/>
      <w:r w:rsidRPr="008F3D9F">
        <w:rPr>
          <w:rFonts w:ascii="Courier New" w:eastAsia="Courier New" w:hAnsi="Courier New" w:cs="Courier New"/>
          <w:i/>
          <w:color w:val="FFFFFF"/>
          <w:sz w:val="18"/>
          <w:szCs w:val="18"/>
          <w:lang w:val="fr-FR"/>
          <w:rPrChange w:id="12618" w:author="Hayfa ZGAYA-BIAU" w:date="2025-06-12T18:32:00Z" w16du:dateUtc="2025-06-12T16:32:00Z">
            <w:rPr>
              <w:rFonts w:ascii="Courier New" w:eastAsia="Courier New" w:hAnsi="Courier New" w:cs="Courier New"/>
              <w:i/>
              <w:color w:val="FFFFFF"/>
              <w:sz w:val="18"/>
              <w:szCs w:val="18"/>
            </w:rPr>
          </w:rPrChange>
        </w:rPr>
        <w:t>history</w:t>
      </w:r>
      <w:proofErr w:type="spellEnd"/>
    </w:p>
    <w:p w14:paraId="4B5EDAA0"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619" w:author="Hayfa ZGAYA-BIAU" w:date="2025-06-12T18:32:00Z" w16du:dateUtc="2025-06-12T16:32:00Z">
            <w:rPr>
              <w:rFonts w:ascii="Courier New" w:eastAsia="Courier New" w:hAnsi="Courier New" w:cs="Courier New"/>
              <w:color w:val="D8DEE9"/>
              <w:sz w:val="18"/>
              <w:szCs w:val="18"/>
            </w:rPr>
          </w:rPrChange>
        </w:rPr>
      </w:pPr>
      <w:r w:rsidRPr="008F3D9F">
        <w:rPr>
          <w:rFonts w:ascii="Courier New" w:eastAsia="Courier New" w:hAnsi="Courier New" w:cs="Courier New"/>
          <w:color w:val="D8DEE9"/>
          <w:sz w:val="18"/>
          <w:szCs w:val="18"/>
          <w:lang w:val="fr-FR"/>
          <w:rPrChange w:id="1262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i/>
          <w:color w:val="83D6C5"/>
          <w:sz w:val="18"/>
          <w:szCs w:val="18"/>
          <w:lang w:val="fr-FR"/>
          <w:rPrChange w:id="12621" w:author="Hayfa ZGAYA-BIAU" w:date="2025-06-12T18:32:00Z" w16du:dateUtc="2025-06-12T16:32:00Z">
            <w:rPr>
              <w:rFonts w:ascii="Courier New" w:eastAsia="Courier New" w:hAnsi="Courier New" w:cs="Courier New"/>
              <w:i/>
              <w:color w:val="83D6C5"/>
              <w:sz w:val="18"/>
              <w:szCs w:val="18"/>
            </w:rPr>
          </w:rPrChange>
        </w:rPr>
        <w:t>with</w:t>
      </w:r>
      <w:proofErr w:type="spellEnd"/>
      <w:proofErr w:type="gramEnd"/>
      <w:r w:rsidRPr="008F3D9F">
        <w:rPr>
          <w:rFonts w:ascii="Courier New" w:eastAsia="Courier New" w:hAnsi="Courier New" w:cs="Courier New"/>
          <w:color w:val="D8DEE9"/>
          <w:sz w:val="18"/>
          <w:szCs w:val="18"/>
          <w:lang w:val="fr-FR"/>
          <w:rPrChange w:id="12622"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82D2CE"/>
          <w:sz w:val="18"/>
          <w:szCs w:val="18"/>
          <w:lang w:val="fr-FR"/>
          <w:rPrChange w:id="12623" w:author="Hayfa ZGAYA-BIAU" w:date="2025-06-12T18:32:00Z" w16du:dateUtc="2025-06-12T16:32:00Z">
            <w:rPr>
              <w:rFonts w:ascii="Courier New" w:eastAsia="Courier New" w:hAnsi="Courier New" w:cs="Courier New"/>
              <w:color w:val="82D2CE"/>
              <w:sz w:val="18"/>
              <w:szCs w:val="18"/>
            </w:rPr>
          </w:rPrChange>
        </w:rPr>
        <w:t>open</w:t>
      </w:r>
      <w:r w:rsidRPr="008F3D9F">
        <w:rPr>
          <w:rFonts w:ascii="Courier New" w:eastAsia="Courier New" w:hAnsi="Courier New" w:cs="Courier New"/>
          <w:color w:val="D6D6DD"/>
          <w:sz w:val="18"/>
          <w:szCs w:val="18"/>
          <w:lang w:val="fr-FR"/>
          <w:rPrChange w:id="12624"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2625"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626" w:author="Hayfa ZGAYA-BIAU" w:date="2025-06-12T18:32:00Z" w16du:dateUtc="2025-06-12T16:32:00Z">
            <w:rPr>
              <w:rFonts w:ascii="Courier New" w:eastAsia="Courier New" w:hAnsi="Courier New" w:cs="Courier New"/>
              <w:color w:val="E394DC"/>
              <w:sz w:val="18"/>
              <w:szCs w:val="18"/>
            </w:rPr>
          </w:rPrChange>
        </w:rPr>
        <w:t>fine_tuned_history.pkl</w:t>
      </w:r>
      <w:proofErr w:type="spellEnd"/>
      <w:r w:rsidRPr="008F3D9F">
        <w:rPr>
          <w:rFonts w:ascii="Courier New" w:eastAsia="Courier New" w:hAnsi="Courier New" w:cs="Courier New"/>
          <w:color w:val="E394DC"/>
          <w:sz w:val="18"/>
          <w:szCs w:val="18"/>
          <w:lang w:val="fr-FR"/>
          <w:rPrChange w:id="12627"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62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62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2630" w:author="Hayfa ZGAYA-BIAU" w:date="2025-06-12T18:32:00Z" w16du:dateUtc="2025-06-12T16:32:00Z">
            <w:rPr>
              <w:rFonts w:ascii="Courier New" w:eastAsia="Courier New" w:hAnsi="Courier New" w:cs="Courier New"/>
              <w:color w:val="E394DC"/>
              <w:sz w:val="18"/>
              <w:szCs w:val="18"/>
            </w:rPr>
          </w:rPrChange>
        </w:rPr>
        <w:t>'</w:t>
      </w:r>
      <w:proofErr w:type="spellStart"/>
      <w:r w:rsidRPr="008F3D9F">
        <w:rPr>
          <w:rFonts w:ascii="Courier New" w:eastAsia="Courier New" w:hAnsi="Courier New" w:cs="Courier New"/>
          <w:color w:val="E394DC"/>
          <w:sz w:val="18"/>
          <w:szCs w:val="18"/>
          <w:lang w:val="fr-FR"/>
          <w:rPrChange w:id="12631" w:author="Hayfa ZGAYA-BIAU" w:date="2025-06-12T18:32:00Z" w16du:dateUtc="2025-06-12T16:32:00Z">
            <w:rPr>
              <w:rFonts w:ascii="Courier New" w:eastAsia="Courier New" w:hAnsi="Courier New" w:cs="Courier New"/>
              <w:color w:val="E394DC"/>
              <w:sz w:val="18"/>
              <w:szCs w:val="18"/>
            </w:rPr>
          </w:rPrChange>
        </w:rPr>
        <w:t>wb</w:t>
      </w:r>
      <w:proofErr w:type="spellEnd"/>
      <w:r w:rsidRPr="008F3D9F">
        <w:rPr>
          <w:rFonts w:ascii="Courier New" w:eastAsia="Courier New" w:hAnsi="Courier New" w:cs="Courier New"/>
          <w:color w:val="E394DC"/>
          <w:sz w:val="18"/>
          <w:szCs w:val="18"/>
          <w:lang w:val="fr-FR"/>
          <w:rPrChange w:id="1263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633"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634"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i/>
          <w:color w:val="83D6C5"/>
          <w:sz w:val="18"/>
          <w:szCs w:val="18"/>
          <w:lang w:val="fr-FR"/>
          <w:rPrChange w:id="12635" w:author="Hayfa ZGAYA-BIAU" w:date="2025-06-12T18:32:00Z" w16du:dateUtc="2025-06-12T16:32:00Z">
            <w:rPr>
              <w:rFonts w:ascii="Courier New" w:eastAsia="Courier New" w:hAnsi="Courier New" w:cs="Courier New"/>
              <w:i/>
              <w:color w:val="83D6C5"/>
              <w:sz w:val="18"/>
              <w:szCs w:val="18"/>
            </w:rPr>
          </w:rPrChange>
        </w:rPr>
        <w:t>as</w:t>
      </w:r>
      <w:r w:rsidRPr="008F3D9F">
        <w:rPr>
          <w:rFonts w:ascii="Courier New" w:eastAsia="Courier New" w:hAnsi="Courier New" w:cs="Courier New"/>
          <w:color w:val="D8DEE9"/>
          <w:sz w:val="18"/>
          <w:szCs w:val="18"/>
          <w:lang w:val="fr-FR"/>
          <w:rPrChange w:id="12636"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94C1FA"/>
          <w:sz w:val="18"/>
          <w:szCs w:val="18"/>
          <w:lang w:val="fr-FR"/>
          <w:rPrChange w:id="12637"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8DEE9"/>
          <w:sz w:val="18"/>
          <w:szCs w:val="18"/>
          <w:lang w:val="fr-FR"/>
          <w:rPrChange w:id="12638" w:author="Hayfa ZGAYA-BIAU" w:date="2025-06-12T18:32:00Z" w16du:dateUtc="2025-06-12T16:32:00Z">
            <w:rPr>
              <w:rFonts w:ascii="Courier New" w:eastAsia="Courier New" w:hAnsi="Courier New" w:cs="Courier New"/>
              <w:color w:val="D8DEE9"/>
              <w:sz w:val="18"/>
              <w:szCs w:val="18"/>
            </w:rPr>
          </w:rPrChange>
        </w:rPr>
        <w:t>:</w:t>
      </w:r>
      <w:proofErr w:type="gramEnd"/>
    </w:p>
    <w:p w14:paraId="10F60CB6"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639"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640"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D1D1D1"/>
          <w:sz w:val="18"/>
          <w:szCs w:val="18"/>
          <w:lang w:val="fr-FR"/>
          <w:rPrChange w:id="12641" w:author="Hayfa ZGAYA-BIAU" w:date="2025-06-12T18:32:00Z" w16du:dateUtc="2025-06-12T16:32:00Z">
            <w:rPr>
              <w:rFonts w:ascii="Courier New" w:eastAsia="Courier New" w:hAnsi="Courier New" w:cs="Courier New"/>
              <w:color w:val="D1D1D1"/>
              <w:sz w:val="18"/>
              <w:szCs w:val="18"/>
            </w:rPr>
          </w:rPrChange>
        </w:rPr>
        <w:t>pickle</w:t>
      </w:r>
      <w:r w:rsidRPr="008F3D9F">
        <w:rPr>
          <w:rFonts w:ascii="Courier New" w:eastAsia="Courier New" w:hAnsi="Courier New" w:cs="Courier New"/>
          <w:color w:val="D6D6DD"/>
          <w:sz w:val="18"/>
          <w:szCs w:val="18"/>
          <w:lang w:val="fr-FR"/>
          <w:rPrChange w:id="1264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EBC88D"/>
          <w:sz w:val="18"/>
          <w:szCs w:val="18"/>
          <w:lang w:val="fr-FR"/>
          <w:rPrChange w:id="12643" w:author="Hayfa ZGAYA-BIAU" w:date="2025-06-12T18:32:00Z" w16du:dateUtc="2025-06-12T16:32:00Z">
            <w:rPr>
              <w:rFonts w:ascii="Courier New" w:eastAsia="Courier New" w:hAnsi="Courier New" w:cs="Courier New"/>
              <w:color w:val="EBC88D"/>
              <w:sz w:val="18"/>
              <w:szCs w:val="18"/>
            </w:rPr>
          </w:rPrChange>
        </w:rPr>
        <w:t>dump</w:t>
      </w:r>
      <w:proofErr w:type="spellEnd"/>
      <w:proofErr w:type="gramEnd"/>
      <w:r w:rsidRPr="008F3D9F">
        <w:rPr>
          <w:rFonts w:ascii="Courier New" w:eastAsia="Courier New" w:hAnsi="Courier New" w:cs="Courier New"/>
          <w:color w:val="D6D6DD"/>
          <w:sz w:val="18"/>
          <w:szCs w:val="18"/>
          <w:lang w:val="fr-FR"/>
          <w:rPrChange w:id="12644" w:author="Hayfa ZGAYA-BIAU" w:date="2025-06-12T18:32:00Z" w16du:dateUtc="2025-06-12T16:32:00Z">
            <w:rPr>
              <w:rFonts w:ascii="Courier New" w:eastAsia="Courier New" w:hAnsi="Courier New" w:cs="Courier New"/>
              <w:color w:val="D6D6DD"/>
              <w:sz w:val="18"/>
              <w:szCs w:val="18"/>
            </w:rPr>
          </w:rPrChange>
        </w:rPr>
        <w:t>(</w:t>
      </w:r>
      <w:proofErr w:type="spellStart"/>
      <w:proofErr w:type="gramStart"/>
      <w:r w:rsidRPr="008F3D9F">
        <w:rPr>
          <w:rFonts w:ascii="Courier New" w:eastAsia="Courier New" w:hAnsi="Courier New" w:cs="Courier New"/>
          <w:color w:val="94C1FA"/>
          <w:sz w:val="18"/>
          <w:szCs w:val="18"/>
          <w:lang w:val="fr-FR"/>
          <w:rPrChange w:id="12645" w:author="Hayfa ZGAYA-BIAU" w:date="2025-06-12T18:32:00Z" w16du:dateUtc="2025-06-12T16:32:00Z">
            <w:rPr>
              <w:rFonts w:ascii="Courier New" w:eastAsia="Courier New" w:hAnsi="Courier New" w:cs="Courier New"/>
              <w:color w:val="94C1FA"/>
              <w:sz w:val="18"/>
              <w:szCs w:val="18"/>
            </w:rPr>
          </w:rPrChange>
        </w:rPr>
        <w:t>history</w:t>
      </w:r>
      <w:r w:rsidRPr="008F3D9F">
        <w:rPr>
          <w:rFonts w:ascii="Courier New" w:eastAsia="Courier New" w:hAnsi="Courier New" w:cs="Courier New"/>
          <w:color w:val="D6D6DD"/>
          <w:sz w:val="18"/>
          <w:szCs w:val="18"/>
          <w:lang w:val="fr-FR"/>
          <w:rPrChange w:id="12646"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647" w:author="Hayfa ZGAYA-BIAU" w:date="2025-06-12T18:32:00Z" w16du:dateUtc="2025-06-12T16:32:00Z">
            <w:rPr>
              <w:rFonts w:ascii="Courier New" w:eastAsia="Courier New" w:hAnsi="Courier New" w:cs="Courier New"/>
              <w:color w:val="D8DEE9"/>
              <w:sz w:val="18"/>
              <w:szCs w:val="18"/>
            </w:rPr>
          </w:rPrChange>
        </w:rPr>
        <w:t>history</w:t>
      </w:r>
      <w:proofErr w:type="spellEnd"/>
      <w:proofErr w:type="gramEnd"/>
      <w:r w:rsidRPr="008F3D9F">
        <w:rPr>
          <w:rFonts w:ascii="Courier New" w:eastAsia="Courier New" w:hAnsi="Courier New" w:cs="Courier New"/>
          <w:color w:val="D6D6DD"/>
          <w:sz w:val="18"/>
          <w:szCs w:val="18"/>
          <w:lang w:val="fr-FR"/>
          <w:rPrChange w:id="12648"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649"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2650" w:author="Hayfa ZGAYA-BIAU" w:date="2025-06-12T18:32:00Z" w16du:dateUtc="2025-06-12T16:32:00Z">
            <w:rPr>
              <w:rFonts w:ascii="Courier New" w:eastAsia="Courier New" w:hAnsi="Courier New" w:cs="Courier New"/>
              <w:color w:val="94C1FA"/>
              <w:sz w:val="18"/>
              <w:szCs w:val="18"/>
            </w:rPr>
          </w:rPrChange>
        </w:rPr>
        <w:t>f</w:t>
      </w:r>
      <w:r w:rsidRPr="008F3D9F">
        <w:rPr>
          <w:rFonts w:ascii="Courier New" w:eastAsia="Courier New" w:hAnsi="Courier New" w:cs="Courier New"/>
          <w:color w:val="D6D6DD"/>
          <w:sz w:val="18"/>
          <w:szCs w:val="18"/>
          <w:lang w:val="fr-FR"/>
          <w:rPrChange w:id="12651" w:author="Hayfa ZGAYA-BIAU" w:date="2025-06-12T18:32:00Z" w16du:dateUtc="2025-06-12T16:32:00Z">
            <w:rPr>
              <w:rFonts w:ascii="Courier New" w:eastAsia="Courier New" w:hAnsi="Courier New" w:cs="Courier New"/>
              <w:color w:val="D6D6DD"/>
              <w:sz w:val="18"/>
              <w:szCs w:val="18"/>
            </w:rPr>
          </w:rPrChange>
        </w:rPr>
        <w:t>)</w:t>
      </w:r>
    </w:p>
    <w:p w14:paraId="4A525AC3"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652"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653" w:author="Hayfa ZGAYA-BIAU" w:date="2025-06-12T18:32:00Z" w16du:dateUtc="2025-06-12T16:32:00Z">
            <w:rPr>
              <w:rFonts w:ascii="Courier New" w:eastAsia="Courier New" w:hAnsi="Courier New" w:cs="Courier New"/>
              <w:color w:val="D8DEE9"/>
              <w:sz w:val="18"/>
              <w:szCs w:val="18"/>
            </w:rPr>
          </w:rPrChange>
        </w:rPr>
        <w:t xml:space="preserve">   </w:t>
      </w:r>
      <w:proofErr w:type="spellStart"/>
      <w:proofErr w:type="gramStart"/>
      <w:r w:rsidRPr="008F3D9F">
        <w:rPr>
          <w:rFonts w:ascii="Courier New" w:eastAsia="Courier New" w:hAnsi="Courier New" w:cs="Courier New"/>
          <w:color w:val="82D2CE"/>
          <w:sz w:val="18"/>
          <w:szCs w:val="18"/>
          <w:lang w:val="fr-FR"/>
          <w:rPrChange w:id="12654" w:author="Hayfa ZGAYA-BIAU" w:date="2025-06-12T18:32:00Z" w16du:dateUtc="2025-06-12T16:32:00Z">
            <w:rPr>
              <w:rFonts w:ascii="Courier New" w:eastAsia="Courier New" w:hAnsi="Courier New" w:cs="Courier New"/>
              <w:color w:val="82D2CE"/>
              <w:sz w:val="18"/>
              <w:szCs w:val="18"/>
            </w:rPr>
          </w:rPrChange>
        </w:rPr>
        <w:t>print</w:t>
      </w:r>
      <w:proofErr w:type="spellEnd"/>
      <w:r w:rsidRPr="008F3D9F">
        <w:rPr>
          <w:rFonts w:ascii="Courier New" w:eastAsia="Courier New" w:hAnsi="Courier New" w:cs="Courier New"/>
          <w:color w:val="D6D6DD"/>
          <w:sz w:val="18"/>
          <w:szCs w:val="18"/>
          <w:lang w:val="fr-FR"/>
          <w:rPrChange w:id="12655"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E394DC"/>
          <w:sz w:val="18"/>
          <w:szCs w:val="18"/>
          <w:lang w:val="fr-FR"/>
          <w:rPrChange w:id="12656" w:author="Hayfa ZGAYA-BIAU" w:date="2025-06-12T18:32:00Z" w16du:dateUtc="2025-06-12T16:32:00Z">
            <w:rPr>
              <w:rFonts w:ascii="Courier New" w:eastAsia="Courier New" w:hAnsi="Courier New" w:cs="Courier New"/>
              <w:color w:val="E394DC"/>
              <w:sz w:val="18"/>
              <w:szCs w:val="18"/>
            </w:rPr>
          </w:rPrChange>
        </w:rPr>
        <w:t xml:space="preserve">"Training </w:t>
      </w:r>
      <w:proofErr w:type="spellStart"/>
      <w:r w:rsidRPr="008F3D9F">
        <w:rPr>
          <w:rFonts w:ascii="Courier New" w:eastAsia="Courier New" w:hAnsi="Courier New" w:cs="Courier New"/>
          <w:color w:val="E394DC"/>
          <w:sz w:val="18"/>
          <w:szCs w:val="18"/>
          <w:lang w:val="fr-FR"/>
          <w:rPrChange w:id="12657" w:author="Hayfa ZGAYA-BIAU" w:date="2025-06-12T18:32:00Z" w16du:dateUtc="2025-06-12T16:32:00Z">
            <w:rPr>
              <w:rFonts w:ascii="Courier New" w:eastAsia="Courier New" w:hAnsi="Courier New" w:cs="Courier New"/>
              <w:color w:val="E394DC"/>
              <w:sz w:val="18"/>
              <w:szCs w:val="18"/>
            </w:rPr>
          </w:rPrChange>
        </w:rPr>
        <w:t>history</w:t>
      </w:r>
      <w:proofErr w:type="spellEnd"/>
      <w:r w:rsidRPr="008F3D9F">
        <w:rPr>
          <w:rFonts w:ascii="Courier New" w:eastAsia="Courier New" w:hAnsi="Courier New" w:cs="Courier New"/>
          <w:color w:val="E394DC"/>
          <w:sz w:val="18"/>
          <w:szCs w:val="18"/>
          <w:lang w:val="fr-FR"/>
          <w:rPrChange w:id="12658" w:author="Hayfa ZGAYA-BIAU" w:date="2025-06-12T18:32:00Z" w16du:dateUtc="2025-06-12T16:32:00Z">
            <w:rPr>
              <w:rFonts w:ascii="Courier New" w:eastAsia="Courier New" w:hAnsi="Courier New" w:cs="Courier New"/>
              <w:color w:val="E394DC"/>
              <w:sz w:val="18"/>
              <w:szCs w:val="18"/>
            </w:rPr>
          </w:rPrChange>
        </w:rPr>
        <w:t xml:space="preserve"> </w:t>
      </w:r>
      <w:proofErr w:type="spellStart"/>
      <w:r w:rsidRPr="008F3D9F">
        <w:rPr>
          <w:rFonts w:ascii="Courier New" w:eastAsia="Courier New" w:hAnsi="Courier New" w:cs="Courier New"/>
          <w:color w:val="E394DC"/>
          <w:sz w:val="18"/>
          <w:szCs w:val="18"/>
          <w:lang w:val="fr-FR"/>
          <w:rPrChange w:id="12659" w:author="Hayfa ZGAYA-BIAU" w:date="2025-06-12T18:32:00Z" w16du:dateUtc="2025-06-12T16:32:00Z">
            <w:rPr>
              <w:rFonts w:ascii="Courier New" w:eastAsia="Courier New" w:hAnsi="Courier New" w:cs="Courier New"/>
              <w:color w:val="E394DC"/>
              <w:sz w:val="18"/>
              <w:szCs w:val="18"/>
            </w:rPr>
          </w:rPrChange>
        </w:rPr>
        <w:t>saved</w:t>
      </w:r>
      <w:proofErr w:type="spellEnd"/>
      <w:r w:rsidRPr="008F3D9F">
        <w:rPr>
          <w:rFonts w:ascii="Courier New" w:eastAsia="Courier New" w:hAnsi="Courier New" w:cs="Courier New"/>
          <w:color w:val="E394DC"/>
          <w:sz w:val="18"/>
          <w:szCs w:val="18"/>
          <w:lang w:val="fr-FR"/>
          <w:rPrChange w:id="12660" w:author="Hayfa ZGAYA-BIAU" w:date="2025-06-12T18:32:00Z" w16du:dateUtc="2025-06-12T16:32:00Z">
            <w:rPr>
              <w:rFonts w:ascii="Courier New" w:eastAsia="Courier New" w:hAnsi="Courier New" w:cs="Courier New"/>
              <w:color w:val="E394DC"/>
              <w:sz w:val="18"/>
              <w:szCs w:val="18"/>
            </w:rPr>
          </w:rPrChange>
        </w:rPr>
        <w:t xml:space="preserve"> as '</w:t>
      </w:r>
      <w:proofErr w:type="spellStart"/>
      <w:r w:rsidRPr="008F3D9F">
        <w:rPr>
          <w:rFonts w:ascii="Courier New" w:eastAsia="Courier New" w:hAnsi="Courier New" w:cs="Courier New"/>
          <w:color w:val="E394DC"/>
          <w:sz w:val="18"/>
          <w:szCs w:val="18"/>
          <w:lang w:val="fr-FR"/>
          <w:rPrChange w:id="12661" w:author="Hayfa ZGAYA-BIAU" w:date="2025-06-12T18:32:00Z" w16du:dateUtc="2025-06-12T16:32:00Z">
            <w:rPr>
              <w:rFonts w:ascii="Courier New" w:eastAsia="Courier New" w:hAnsi="Courier New" w:cs="Courier New"/>
              <w:color w:val="E394DC"/>
              <w:sz w:val="18"/>
              <w:szCs w:val="18"/>
            </w:rPr>
          </w:rPrChange>
        </w:rPr>
        <w:t>fine_tuned_history.pkl</w:t>
      </w:r>
      <w:proofErr w:type="spellEnd"/>
      <w:r w:rsidRPr="008F3D9F">
        <w:rPr>
          <w:rFonts w:ascii="Courier New" w:eastAsia="Courier New" w:hAnsi="Courier New" w:cs="Courier New"/>
          <w:color w:val="E394DC"/>
          <w:sz w:val="18"/>
          <w:szCs w:val="18"/>
          <w:lang w:val="fr-FR"/>
          <w:rPrChange w:id="12662"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6D6DD"/>
          <w:sz w:val="18"/>
          <w:szCs w:val="18"/>
          <w:lang w:val="fr-FR"/>
          <w:rPrChange w:id="12663" w:author="Hayfa ZGAYA-BIAU" w:date="2025-06-12T18:32:00Z" w16du:dateUtc="2025-06-12T16:32:00Z">
            <w:rPr>
              <w:rFonts w:ascii="Courier New" w:eastAsia="Courier New" w:hAnsi="Courier New" w:cs="Courier New"/>
              <w:color w:val="D6D6DD"/>
              <w:sz w:val="18"/>
              <w:szCs w:val="18"/>
            </w:rPr>
          </w:rPrChange>
        </w:rPr>
        <w:t>)</w:t>
      </w:r>
    </w:p>
    <w:p w14:paraId="5470D0F7"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664" w:author="Hayfa ZGAYA-BIAU" w:date="2025-06-12T18:32:00Z" w16du:dateUtc="2025-06-12T16:32:00Z">
            <w:rPr>
              <w:rFonts w:ascii="Courier New" w:eastAsia="Courier New" w:hAnsi="Courier New" w:cs="Courier New"/>
              <w:color w:val="D8DEE9"/>
              <w:sz w:val="18"/>
              <w:szCs w:val="18"/>
            </w:rPr>
          </w:rPrChange>
        </w:rPr>
      </w:pPr>
    </w:p>
    <w:p w14:paraId="070D83AD" w14:textId="77777777" w:rsidR="00F0408B" w:rsidRPr="008F3D9F" w:rsidRDefault="00000000">
      <w:pPr>
        <w:shd w:val="clear" w:color="auto" w:fill="1A1A1A"/>
        <w:spacing w:line="360" w:lineRule="auto"/>
        <w:rPr>
          <w:rFonts w:ascii="Courier New" w:eastAsia="Courier New" w:hAnsi="Courier New" w:cs="Courier New"/>
          <w:color w:val="D8DEE9"/>
          <w:sz w:val="18"/>
          <w:szCs w:val="18"/>
          <w:lang w:val="fr-FR"/>
          <w:rPrChange w:id="12665" w:author="Hayfa ZGAYA-BIAU" w:date="2025-06-12T18:32:00Z" w16du:dateUtc="2025-06-12T16:32:00Z">
            <w:rPr>
              <w:rFonts w:ascii="Courier New" w:eastAsia="Courier New" w:hAnsi="Courier New" w:cs="Courier New"/>
              <w:color w:val="D8DEE9"/>
              <w:sz w:val="18"/>
              <w:szCs w:val="18"/>
            </w:rPr>
          </w:rPrChange>
        </w:rPr>
      </w:pPr>
      <w:proofErr w:type="gramStart"/>
      <w:r w:rsidRPr="008F3D9F">
        <w:rPr>
          <w:rFonts w:ascii="Courier New" w:eastAsia="Courier New" w:hAnsi="Courier New" w:cs="Courier New"/>
          <w:i/>
          <w:color w:val="83D6C5"/>
          <w:sz w:val="18"/>
          <w:szCs w:val="18"/>
          <w:lang w:val="fr-FR"/>
          <w:rPrChange w:id="12666" w:author="Hayfa ZGAYA-BIAU" w:date="2025-06-12T18:32:00Z" w16du:dateUtc="2025-06-12T16:32:00Z">
            <w:rPr>
              <w:rFonts w:ascii="Courier New" w:eastAsia="Courier New" w:hAnsi="Courier New" w:cs="Courier New"/>
              <w:i/>
              <w:color w:val="83D6C5"/>
              <w:sz w:val="18"/>
              <w:szCs w:val="18"/>
            </w:rPr>
          </w:rPrChange>
        </w:rPr>
        <w:t>if</w:t>
      </w:r>
      <w:proofErr w:type="gramEnd"/>
      <w:r w:rsidRPr="008F3D9F">
        <w:rPr>
          <w:rFonts w:ascii="Courier New" w:eastAsia="Courier New" w:hAnsi="Courier New" w:cs="Courier New"/>
          <w:color w:val="D8DEE9"/>
          <w:sz w:val="18"/>
          <w:szCs w:val="18"/>
          <w:lang w:val="fr-FR"/>
          <w:rPrChange w:id="12667"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94C1FA"/>
          <w:sz w:val="18"/>
          <w:szCs w:val="18"/>
          <w:lang w:val="fr-FR"/>
          <w:rPrChange w:id="12668" w:author="Hayfa ZGAYA-BIAU" w:date="2025-06-12T18:32:00Z" w16du:dateUtc="2025-06-12T16:32:00Z">
            <w:rPr>
              <w:rFonts w:ascii="Courier New" w:eastAsia="Courier New" w:hAnsi="Courier New" w:cs="Courier New"/>
              <w:color w:val="94C1FA"/>
              <w:sz w:val="18"/>
              <w:szCs w:val="18"/>
            </w:rPr>
          </w:rPrChange>
        </w:rPr>
        <w:t>__</w:t>
      </w:r>
      <w:proofErr w:type="spellStart"/>
      <w:r w:rsidRPr="008F3D9F">
        <w:rPr>
          <w:rFonts w:ascii="Courier New" w:eastAsia="Courier New" w:hAnsi="Courier New" w:cs="Courier New"/>
          <w:color w:val="94C1FA"/>
          <w:sz w:val="18"/>
          <w:szCs w:val="18"/>
          <w:lang w:val="fr-FR"/>
          <w:rPrChange w:id="12669" w:author="Hayfa ZGAYA-BIAU" w:date="2025-06-12T18:32:00Z" w16du:dateUtc="2025-06-12T16:32:00Z">
            <w:rPr>
              <w:rFonts w:ascii="Courier New" w:eastAsia="Courier New" w:hAnsi="Courier New" w:cs="Courier New"/>
              <w:color w:val="94C1FA"/>
              <w:sz w:val="18"/>
              <w:szCs w:val="18"/>
            </w:rPr>
          </w:rPrChange>
        </w:rPr>
        <w:t>name</w:t>
      </w:r>
      <w:proofErr w:type="spellEnd"/>
      <w:r w:rsidRPr="008F3D9F">
        <w:rPr>
          <w:rFonts w:ascii="Courier New" w:eastAsia="Courier New" w:hAnsi="Courier New" w:cs="Courier New"/>
          <w:color w:val="94C1FA"/>
          <w:sz w:val="18"/>
          <w:szCs w:val="18"/>
          <w:lang w:val="fr-FR"/>
          <w:rPrChange w:id="12670" w:author="Hayfa ZGAYA-BIAU" w:date="2025-06-12T18:32:00Z" w16du:dateUtc="2025-06-12T16:32:00Z">
            <w:rPr>
              <w:rFonts w:ascii="Courier New" w:eastAsia="Courier New" w:hAnsi="Courier New" w:cs="Courier New"/>
              <w:color w:val="94C1FA"/>
              <w:sz w:val="18"/>
              <w:szCs w:val="18"/>
            </w:rPr>
          </w:rPrChange>
        </w:rPr>
        <w:t>__</w:t>
      </w:r>
      <w:r w:rsidRPr="008F3D9F">
        <w:rPr>
          <w:rFonts w:ascii="Courier New" w:eastAsia="Courier New" w:hAnsi="Courier New" w:cs="Courier New"/>
          <w:color w:val="D8DEE9"/>
          <w:sz w:val="18"/>
          <w:szCs w:val="18"/>
          <w:lang w:val="fr-FR"/>
          <w:rPrChange w:id="12671"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D6D6DD"/>
          <w:sz w:val="18"/>
          <w:szCs w:val="18"/>
          <w:lang w:val="fr-FR"/>
          <w:rPrChange w:id="12672" w:author="Hayfa ZGAYA-BIAU" w:date="2025-06-12T18:32:00Z" w16du:dateUtc="2025-06-12T16:32:00Z">
            <w:rPr>
              <w:rFonts w:ascii="Courier New" w:eastAsia="Courier New" w:hAnsi="Courier New" w:cs="Courier New"/>
              <w:color w:val="D6D6DD"/>
              <w:sz w:val="18"/>
              <w:szCs w:val="18"/>
            </w:rPr>
          </w:rPrChange>
        </w:rPr>
        <w:t>==</w:t>
      </w:r>
      <w:r w:rsidRPr="008F3D9F">
        <w:rPr>
          <w:rFonts w:ascii="Courier New" w:eastAsia="Courier New" w:hAnsi="Courier New" w:cs="Courier New"/>
          <w:color w:val="D8DEE9"/>
          <w:sz w:val="18"/>
          <w:szCs w:val="18"/>
          <w:lang w:val="fr-FR"/>
          <w:rPrChange w:id="12673" w:author="Hayfa ZGAYA-BIAU" w:date="2025-06-12T18:32:00Z" w16du:dateUtc="2025-06-12T16:32:00Z">
            <w:rPr>
              <w:rFonts w:ascii="Courier New" w:eastAsia="Courier New" w:hAnsi="Courier New" w:cs="Courier New"/>
              <w:color w:val="D8DEE9"/>
              <w:sz w:val="18"/>
              <w:szCs w:val="18"/>
            </w:rPr>
          </w:rPrChange>
        </w:rPr>
        <w:t xml:space="preserve"> </w:t>
      </w:r>
      <w:r w:rsidRPr="008F3D9F">
        <w:rPr>
          <w:rFonts w:ascii="Courier New" w:eastAsia="Courier New" w:hAnsi="Courier New" w:cs="Courier New"/>
          <w:color w:val="E394DC"/>
          <w:sz w:val="18"/>
          <w:szCs w:val="18"/>
          <w:lang w:val="fr-FR"/>
          <w:rPrChange w:id="12674" w:author="Hayfa ZGAYA-BIAU" w:date="2025-06-12T18:32:00Z" w16du:dateUtc="2025-06-12T16:32:00Z">
            <w:rPr>
              <w:rFonts w:ascii="Courier New" w:eastAsia="Courier New" w:hAnsi="Courier New" w:cs="Courier New"/>
              <w:color w:val="E394DC"/>
              <w:sz w:val="18"/>
              <w:szCs w:val="18"/>
            </w:rPr>
          </w:rPrChange>
        </w:rPr>
        <w:t>"__main__</w:t>
      </w:r>
      <w:proofErr w:type="gramStart"/>
      <w:r w:rsidRPr="008F3D9F">
        <w:rPr>
          <w:rFonts w:ascii="Courier New" w:eastAsia="Courier New" w:hAnsi="Courier New" w:cs="Courier New"/>
          <w:color w:val="E394DC"/>
          <w:sz w:val="18"/>
          <w:szCs w:val="18"/>
          <w:lang w:val="fr-FR"/>
          <w:rPrChange w:id="12675" w:author="Hayfa ZGAYA-BIAU" w:date="2025-06-12T18:32:00Z" w16du:dateUtc="2025-06-12T16:32:00Z">
            <w:rPr>
              <w:rFonts w:ascii="Courier New" w:eastAsia="Courier New" w:hAnsi="Courier New" w:cs="Courier New"/>
              <w:color w:val="E394DC"/>
              <w:sz w:val="18"/>
              <w:szCs w:val="18"/>
            </w:rPr>
          </w:rPrChange>
        </w:rPr>
        <w:t>"</w:t>
      </w:r>
      <w:r w:rsidRPr="008F3D9F">
        <w:rPr>
          <w:rFonts w:ascii="Courier New" w:eastAsia="Courier New" w:hAnsi="Courier New" w:cs="Courier New"/>
          <w:color w:val="D8DEE9"/>
          <w:sz w:val="18"/>
          <w:szCs w:val="18"/>
          <w:lang w:val="fr-FR"/>
          <w:rPrChange w:id="12676" w:author="Hayfa ZGAYA-BIAU" w:date="2025-06-12T18:32:00Z" w16du:dateUtc="2025-06-12T16:32:00Z">
            <w:rPr>
              <w:rFonts w:ascii="Courier New" w:eastAsia="Courier New" w:hAnsi="Courier New" w:cs="Courier New"/>
              <w:color w:val="D8DEE9"/>
              <w:sz w:val="18"/>
              <w:szCs w:val="18"/>
            </w:rPr>
          </w:rPrChange>
        </w:rPr>
        <w:t>:</w:t>
      </w:r>
      <w:proofErr w:type="gramEnd"/>
    </w:p>
    <w:p w14:paraId="2C814590" w14:textId="77777777" w:rsidR="00F0408B" w:rsidRPr="008F3D9F" w:rsidRDefault="00000000">
      <w:pPr>
        <w:shd w:val="clear" w:color="auto" w:fill="1A1A1A"/>
        <w:spacing w:line="360" w:lineRule="auto"/>
        <w:rPr>
          <w:rFonts w:ascii="Courier New" w:eastAsia="Courier New" w:hAnsi="Courier New" w:cs="Courier New"/>
          <w:color w:val="D6D6DD"/>
          <w:sz w:val="18"/>
          <w:szCs w:val="18"/>
          <w:lang w:val="fr-FR"/>
          <w:rPrChange w:id="12677" w:author="Hayfa ZGAYA-BIAU" w:date="2025-06-12T18:32:00Z" w16du:dateUtc="2025-06-12T16:32:00Z">
            <w:rPr>
              <w:rFonts w:ascii="Courier New" w:eastAsia="Courier New" w:hAnsi="Courier New" w:cs="Courier New"/>
              <w:color w:val="D6D6DD"/>
              <w:sz w:val="18"/>
              <w:szCs w:val="18"/>
            </w:rPr>
          </w:rPrChange>
        </w:rPr>
      </w:pPr>
      <w:r w:rsidRPr="008F3D9F">
        <w:rPr>
          <w:rFonts w:ascii="Courier New" w:eastAsia="Courier New" w:hAnsi="Courier New" w:cs="Courier New"/>
          <w:color w:val="D8DEE9"/>
          <w:sz w:val="18"/>
          <w:szCs w:val="18"/>
          <w:lang w:val="fr-FR"/>
          <w:rPrChange w:id="12678" w:author="Hayfa ZGAYA-BIAU" w:date="2025-06-12T18:32:00Z" w16du:dateUtc="2025-06-12T16:32:00Z">
            <w:rPr>
              <w:rFonts w:ascii="Courier New" w:eastAsia="Courier New" w:hAnsi="Courier New" w:cs="Courier New"/>
              <w:color w:val="D8DEE9"/>
              <w:sz w:val="18"/>
              <w:szCs w:val="18"/>
            </w:rPr>
          </w:rPrChange>
        </w:rPr>
        <w:t xml:space="preserve">   </w:t>
      </w:r>
      <w:proofErr w:type="gramStart"/>
      <w:r w:rsidRPr="008F3D9F">
        <w:rPr>
          <w:rFonts w:ascii="Courier New" w:eastAsia="Courier New" w:hAnsi="Courier New" w:cs="Courier New"/>
          <w:color w:val="EBC88D"/>
          <w:sz w:val="18"/>
          <w:szCs w:val="18"/>
          <w:lang w:val="fr-FR"/>
          <w:rPrChange w:id="12679" w:author="Hayfa ZGAYA-BIAU" w:date="2025-06-12T18:32:00Z" w16du:dateUtc="2025-06-12T16:32:00Z">
            <w:rPr>
              <w:rFonts w:ascii="Courier New" w:eastAsia="Courier New" w:hAnsi="Courier New" w:cs="Courier New"/>
              <w:color w:val="EBC88D"/>
              <w:sz w:val="18"/>
              <w:szCs w:val="18"/>
            </w:rPr>
          </w:rPrChange>
        </w:rPr>
        <w:t>main</w:t>
      </w:r>
      <w:r w:rsidRPr="008F3D9F">
        <w:rPr>
          <w:rFonts w:ascii="Courier New" w:eastAsia="Courier New" w:hAnsi="Courier New" w:cs="Courier New"/>
          <w:color w:val="D6D6DD"/>
          <w:sz w:val="18"/>
          <w:szCs w:val="18"/>
          <w:lang w:val="fr-FR"/>
          <w:rPrChange w:id="12680" w:author="Hayfa ZGAYA-BIAU" w:date="2025-06-12T18:32:00Z" w16du:dateUtc="2025-06-12T16:32:00Z">
            <w:rPr>
              <w:rFonts w:ascii="Courier New" w:eastAsia="Courier New" w:hAnsi="Courier New" w:cs="Courier New"/>
              <w:color w:val="D6D6DD"/>
              <w:sz w:val="18"/>
              <w:szCs w:val="18"/>
            </w:rPr>
          </w:rPrChange>
        </w:rPr>
        <w:t>(</w:t>
      </w:r>
      <w:proofErr w:type="gramEnd"/>
      <w:r w:rsidRPr="008F3D9F">
        <w:rPr>
          <w:rFonts w:ascii="Courier New" w:eastAsia="Courier New" w:hAnsi="Courier New" w:cs="Courier New"/>
          <w:color w:val="D6D6DD"/>
          <w:sz w:val="18"/>
          <w:szCs w:val="18"/>
          <w:lang w:val="fr-FR"/>
          <w:rPrChange w:id="12681" w:author="Hayfa ZGAYA-BIAU" w:date="2025-06-12T18:32:00Z" w16du:dateUtc="2025-06-12T16:32:00Z">
            <w:rPr>
              <w:rFonts w:ascii="Courier New" w:eastAsia="Courier New" w:hAnsi="Courier New" w:cs="Courier New"/>
              <w:color w:val="D6D6DD"/>
              <w:sz w:val="18"/>
              <w:szCs w:val="18"/>
            </w:rPr>
          </w:rPrChange>
        </w:rPr>
        <w:t>)</w:t>
      </w:r>
    </w:p>
    <w:p w14:paraId="76566440" w14:textId="77777777" w:rsidR="00F0408B" w:rsidRPr="008F3D9F" w:rsidRDefault="00F0408B">
      <w:pPr>
        <w:shd w:val="clear" w:color="auto" w:fill="1A1A1A"/>
        <w:spacing w:line="360" w:lineRule="auto"/>
        <w:rPr>
          <w:rFonts w:ascii="Courier New" w:eastAsia="Courier New" w:hAnsi="Courier New" w:cs="Courier New"/>
          <w:color w:val="D8DEE9"/>
          <w:sz w:val="18"/>
          <w:szCs w:val="18"/>
          <w:lang w:val="fr-FR"/>
          <w:rPrChange w:id="12682" w:author="Hayfa ZGAYA-BIAU" w:date="2025-06-12T18:32:00Z" w16du:dateUtc="2025-06-12T16:32:00Z">
            <w:rPr>
              <w:rFonts w:ascii="Courier New" w:eastAsia="Courier New" w:hAnsi="Courier New" w:cs="Courier New"/>
              <w:color w:val="D8DEE9"/>
              <w:sz w:val="18"/>
              <w:szCs w:val="18"/>
            </w:rPr>
          </w:rPrChange>
        </w:rPr>
      </w:pPr>
    </w:p>
    <w:p w14:paraId="6B50DB44" w14:textId="77777777" w:rsidR="00F0408B" w:rsidRPr="008F3D9F" w:rsidRDefault="00F0408B">
      <w:pPr>
        <w:rPr>
          <w:sz w:val="16"/>
          <w:szCs w:val="16"/>
          <w:lang w:val="fr-FR"/>
          <w:rPrChange w:id="12683" w:author="Hayfa ZGAYA-BIAU" w:date="2025-06-12T18:32:00Z" w16du:dateUtc="2025-06-12T16:32:00Z">
            <w:rPr>
              <w:sz w:val="16"/>
              <w:szCs w:val="16"/>
            </w:rPr>
          </w:rPrChange>
        </w:rPr>
      </w:pPr>
    </w:p>
    <w:p w14:paraId="17F8AED3" w14:textId="77777777" w:rsidR="00F0408B" w:rsidRPr="008F3D9F" w:rsidRDefault="00000000">
      <w:pPr>
        <w:pStyle w:val="Titre3"/>
        <w:rPr>
          <w:lang w:val="fr-FR"/>
          <w:rPrChange w:id="12684" w:author="Hayfa ZGAYA-BIAU" w:date="2025-06-12T18:32:00Z" w16du:dateUtc="2025-06-12T16:32:00Z">
            <w:rPr/>
          </w:rPrChange>
        </w:rPr>
      </w:pPr>
      <w:bookmarkStart w:id="12685" w:name="_rdc9i0nq52ix" w:colFirst="0" w:colLast="0"/>
      <w:bookmarkEnd w:id="12685"/>
      <w:r w:rsidRPr="008F3D9F">
        <w:rPr>
          <w:lang w:val="fr-FR"/>
          <w:rPrChange w:id="12686" w:author="Hayfa ZGAYA-BIAU" w:date="2025-06-12T18:32:00Z" w16du:dateUtc="2025-06-12T16:32:00Z">
            <w:rPr/>
          </w:rPrChange>
        </w:rPr>
        <w:t xml:space="preserve">16.6. </w:t>
      </w:r>
      <w:commentRangeStart w:id="12687"/>
      <w:r w:rsidRPr="008F3D9F">
        <w:rPr>
          <w:lang w:val="fr-FR"/>
          <w:rPrChange w:id="12688" w:author="Hayfa ZGAYA-BIAU" w:date="2025-06-12T18:32:00Z" w16du:dateUtc="2025-06-12T16:32:00Z">
            <w:rPr/>
          </w:rPrChange>
        </w:rPr>
        <w:t xml:space="preserve">Lien du modèle et du </w:t>
      </w:r>
      <w:proofErr w:type="gramStart"/>
      <w:r w:rsidRPr="008F3D9F">
        <w:rPr>
          <w:lang w:val="fr-FR"/>
          <w:rPrChange w:id="12689" w:author="Hayfa ZGAYA-BIAU" w:date="2025-06-12T18:32:00Z" w16du:dateUtc="2025-06-12T16:32:00Z">
            <w:rPr/>
          </w:rPrChange>
        </w:rPr>
        <w:t>projet:</w:t>
      </w:r>
      <w:proofErr w:type="gramEnd"/>
    </w:p>
    <w:p w14:paraId="3A579684" w14:textId="77777777" w:rsidR="00F0408B" w:rsidRPr="008F3D9F" w:rsidRDefault="00000000">
      <w:pPr>
        <w:rPr>
          <w:lang w:val="fr-FR"/>
          <w:rPrChange w:id="12690" w:author="Hayfa ZGAYA-BIAU" w:date="2025-06-12T18:32:00Z" w16du:dateUtc="2025-06-12T16:32:00Z">
            <w:rPr/>
          </w:rPrChange>
        </w:rPr>
      </w:pPr>
      <w:r w:rsidRPr="008F3D9F">
        <w:rPr>
          <w:lang w:val="fr-FR"/>
          <w:rPrChange w:id="12691" w:author="Hayfa ZGAYA-BIAU" w:date="2025-06-12T18:32:00Z" w16du:dateUtc="2025-06-12T16:32:00Z">
            <w:rPr/>
          </w:rPrChange>
        </w:rPr>
        <w:t xml:space="preserve">Lien du modèle sur </w:t>
      </w:r>
      <w:proofErr w:type="spellStart"/>
      <w:r w:rsidRPr="008F3D9F">
        <w:rPr>
          <w:lang w:val="fr-FR"/>
          <w:rPrChange w:id="12692" w:author="Hayfa ZGAYA-BIAU" w:date="2025-06-12T18:32:00Z" w16du:dateUtc="2025-06-12T16:32:00Z">
            <w:rPr/>
          </w:rPrChange>
        </w:rPr>
        <w:t>Hugging</w:t>
      </w:r>
      <w:proofErr w:type="spellEnd"/>
      <w:r w:rsidRPr="008F3D9F">
        <w:rPr>
          <w:lang w:val="fr-FR"/>
          <w:rPrChange w:id="12693" w:author="Hayfa ZGAYA-BIAU" w:date="2025-06-12T18:32:00Z" w16du:dateUtc="2025-06-12T16:32:00Z">
            <w:rPr/>
          </w:rPrChange>
        </w:rPr>
        <w:t xml:space="preserve"> </w:t>
      </w:r>
      <w:proofErr w:type="gramStart"/>
      <w:r w:rsidRPr="008F3D9F">
        <w:rPr>
          <w:lang w:val="fr-FR"/>
          <w:rPrChange w:id="12694" w:author="Hayfa ZGAYA-BIAU" w:date="2025-06-12T18:32:00Z" w16du:dateUtc="2025-06-12T16:32:00Z">
            <w:rPr/>
          </w:rPrChange>
        </w:rPr>
        <w:t>Face:</w:t>
      </w:r>
      <w:proofErr w:type="gramEnd"/>
      <w:r w:rsidRPr="008F3D9F">
        <w:rPr>
          <w:lang w:val="fr-FR"/>
          <w:rPrChange w:id="12695" w:author="Hayfa ZGAYA-BIAU" w:date="2025-06-12T18:32:00Z" w16du:dateUtc="2025-06-12T16:32:00Z">
            <w:rPr/>
          </w:rPrChange>
        </w:rPr>
        <w:br/>
      </w:r>
      <w:r w:rsidRPr="008F3D9F">
        <w:rPr>
          <w:lang w:val="fr-FR"/>
          <w:rPrChange w:id="12696" w:author="Hayfa ZGAYA-BIAU" w:date="2025-06-12T18:32:00Z" w16du:dateUtc="2025-06-12T16:32:00Z">
            <w:rPr/>
          </w:rPrChange>
        </w:rPr>
        <w:fldChar w:fldCharType="begin"/>
      </w:r>
      <w:r w:rsidRPr="008F3D9F">
        <w:rPr>
          <w:lang w:val="fr-FR"/>
          <w:rPrChange w:id="12697" w:author="Hayfa ZGAYA-BIAU" w:date="2025-06-12T18:32:00Z" w16du:dateUtc="2025-06-12T16:32:00Z">
            <w:rPr/>
          </w:rPrChange>
        </w:rPr>
        <w:instrText>HYPERLINK "https://huggingface.co/shayan5422/Eye-Movement-Recognition" \h</w:instrText>
      </w:r>
      <w:r w:rsidRPr="008F3D9F">
        <w:rPr>
          <w:lang w:val="fr-FR"/>
          <w:rPrChange w:id="12698" w:author="Hayfa ZGAYA-BIAU" w:date="2025-06-12T18:32:00Z" w16du:dateUtc="2025-06-12T16:32:00Z">
            <w:rPr/>
          </w:rPrChange>
        </w:rPr>
      </w:r>
      <w:r w:rsidRPr="008F3D9F">
        <w:rPr>
          <w:lang w:val="fr-FR"/>
          <w:rPrChange w:id="12699" w:author="Hayfa ZGAYA-BIAU" w:date="2025-06-12T18:32:00Z" w16du:dateUtc="2025-06-12T16:32:00Z">
            <w:rPr/>
          </w:rPrChange>
        </w:rPr>
        <w:fldChar w:fldCharType="separate"/>
      </w:r>
      <w:r w:rsidRPr="008F3D9F">
        <w:rPr>
          <w:color w:val="1155CC"/>
          <w:u w:val="single"/>
          <w:lang w:val="fr-FR"/>
          <w:rPrChange w:id="12700" w:author="Hayfa ZGAYA-BIAU" w:date="2025-06-12T18:32:00Z" w16du:dateUtc="2025-06-12T16:32:00Z">
            <w:rPr>
              <w:color w:val="1155CC"/>
              <w:u w:val="single"/>
            </w:rPr>
          </w:rPrChange>
        </w:rPr>
        <w:t>https://huggingface.co/shayan5422/Eye-Movement-Recognition</w:t>
      </w:r>
      <w:r w:rsidRPr="008F3D9F">
        <w:rPr>
          <w:lang w:val="fr-FR"/>
          <w:rPrChange w:id="12701" w:author="Hayfa ZGAYA-BIAU" w:date="2025-06-12T18:32:00Z" w16du:dateUtc="2025-06-12T16:32:00Z">
            <w:rPr/>
          </w:rPrChange>
        </w:rPr>
        <w:fldChar w:fldCharType="end"/>
      </w:r>
    </w:p>
    <w:p w14:paraId="4D3612D4" w14:textId="77777777" w:rsidR="00F0408B" w:rsidRPr="008F3D9F" w:rsidRDefault="00000000">
      <w:pPr>
        <w:rPr>
          <w:lang w:val="fr-FR"/>
          <w:rPrChange w:id="12702" w:author="Hayfa ZGAYA-BIAU" w:date="2025-06-12T18:32:00Z" w16du:dateUtc="2025-06-12T16:32:00Z">
            <w:rPr/>
          </w:rPrChange>
        </w:rPr>
      </w:pPr>
      <w:r w:rsidRPr="008F3D9F">
        <w:rPr>
          <w:lang w:val="fr-FR"/>
          <w:rPrChange w:id="12703" w:author="Hayfa ZGAYA-BIAU" w:date="2025-06-12T18:32:00Z" w16du:dateUtc="2025-06-12T16:32:00Z">
            <w:rPr/>
          </w:rPrChange>
        </w:rPr>
        <w:t xml:space="preserve">Lien du projet sur </w:t>
      </w:r>
      <w:proofErr w:type="gramStart"/>
      <w:r w:rsidRPr="008F3D9F">
        <w:rPr>
          <w:lang w:val="fr-FR"/>
          <w:rPrChange w:id="12704" w:author="Hayfa ZGAYA-BIAU" w:date="2025-06-12T18:32:00Z" w16du:dateUtc="2025-06-12T16:32:00Z">
            <w:rPr/>
          </w:rPrChange>
        </w:rPr>
        <w:t>GitHub:</w:t>
      </w:r>
      <w:proofErr w:type="gramEnd"/>
      <w:r w:rsidRPr="008F3D9F">
        <w:rPr>
          <w:lang w:val="fr-FR"/>
          <w:rPrChange w:id="12705" w:author="Hayfa ZGAYA-BIAU" w:date="2025-06-12T18:32:00Z" w16du:dateUtc="2025-06-12T16:32:00Z">
            <w:rPr/>
          </w:rPrChange>
        </w:rPr>
        <w:br/>
      </w:r>
      <w:r w:rsidRPr="008F3D9F">
        <w:rPr>
          <w:lang w:val="fr-FR"/>
          <w:rPrChange w:id="12706" w:author="Hayfa ZGAYA-BIAU" w:date="2025-06-12T18:32:00Z" w16du:dateUtc="2025-06-12T16:32:00Z">
            <w:rPr/>
          </w:rPrChange>
        </w:rPr>
        <w:fldChar w:fldCharType="begin"/>
      </w:r>
      <w:r w:rsidRPr="008F3D9F">
        <w:rPr>
          <w:lang w:val="fr-FR"/>
          <w:rPrChange w:id="12707" w:author="Hayfa ZGAYA-BIAU" w:date="2025-06-12T18:32:00Z" w16du:dateUtc="2025-06-12T16:32:00Z">
            <w:rPr/>
          </w:rPrChange>
        </w:rPr>
        <w:instrText>HYPERLINK "https://github.com/Shayan5422/Eye-Movement" \h</w:instrText>
      </w:r>
      <w:r w:rsidRPr="008F3D9F">
        <w:rPr>
          <w:lang w:val="fr-FR"/>
          <w:rPrChange w:id="12708" w:author="Hayfa ZGAYA-BIAU" w:date="2025-06-12T18:32:00Z" w16du:dateUtc="2025-06-12T16:32:00Z">
            <w:rPr/>
          </w:rPrChange>
        </w:rPr>
      </w:r>
      <w:r w:rsidRPr="008F3D9F">
        <w:rPr>
          <w:lang w:val="fr-FR"/>
          <w:rPrChange w:id="12709" w:author="Hayfa ZGAYA-BIAU" w:date="2025-06-12T18:32:00Z" w16du:dateUtc="2025-06-12T16:32:00Z">
            <w:rPr/>
          </w:rPrChange>
        </w:rPr>
        <w:fldChar w:fldCharType="separate"/>
      </w:r>
      <w:r w:rsidRPr="008F3D9F">
        <w:rPr>
          <w:color w:val="1155CC"/>
          <w:u w:val="single"/>
          <w:lang w:val="fr-FR"/>
          <w:rPrChange w:id="12710" w:author="Hayfa ZGAYA-BIAU" w:date="2025-06-12T18:32:00Z" w16du:dateUtc="2025-06-12T16:32:00Z">
            <w:rPr>
              <w:color w:val="1155CC"/>
              <w:u w:val="single"/>
            </w:rPr>
          </w:rPrChange>
        </w:rPr>
        <w:t>https://github.com/Shayan5422/Eye-Movement</w:t>
      </w:r>
      <w:r w:rsidRPr="008F3D9F">
        <w:rPr>
          <w:lang w:val="fr-FR"/>
          <w:rPrChange w:id="12711" w:author="Hayfa ZGAYA-BIAU" w:date="2025-06-12T18:32:00Z" w16du:dateUtc="2025-06-12T16:32:00Z">
            <w:rPr/>
          </w:rPrChange>
        </w:rPr>
        <w:fldChar w:fldCharType="end"/>
      </w:r>
      <w:commentRangeEnd w:id="12687"/>
      <w:r w:rsidR="00F01C21">
        <w:rPr>
          <w:rStyle w:val="Marquedecommentaire"/>
        </w:rPr>
        <w:commentReference w:id="12687"/>
      </w:r>
    </w:p>
    <w:sectPr w:rsidR="00F0408B" w:rsidRPr="008F3D9F">
      <w:headerReference w:type="default" r:id="rId15"/>
      <w:footerReference w:type="default" r:id="rId16"/>
      <w:headerReference w:type="first" r:id="rId17"/>
      <w:footerReference w:type="first" r:id="rId18"/>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fa ZGAYA-BIAU" w:date="2025-06-12T18:29:00Z" w:initials="HZ">
    <w:p w14:paraId="7B1A0218" w14:textId="57C45B90" w:rsidR="006933DF" w:rsidRPr="006933DF" w:rsidRDefault="006933DF">
      <w:pPr>
        <w:pStyle w:val="Commentaire"/>
        <w:rPr>
          <w:lang w:val="fr-FR"/>
        </w:rPr>
      </w:pPr>
      <w:r w:rsidRPr="006933DF">
        <w:rPr>
          <w:rStyle w:val="Marquedecommentaire"/>
          <w:lang w:val="fr-FR"/>
        </w:rPr>
        <w:annotationRef/>
      </w:r>
      <w:r w:rsidRPr="006933DF">
        <w:rPr>
          <w:b/>
          <w:bCs/>
          <w:lang w:val="fr-FR"/>
        </w:rPr>
        <w:t>Université de Lille/Département d’Ingénierie de la Santé (ILIS/UFR3S) et Centrale Lille Institut</w:t>
      </w:r>
      <w:r>
        <w:rPr>
          <w:lang w:val="fr-FR"/>
        </w:rPr>
        <w:t xml:space="preserve"> et ajouter les logos</w:t>
      </w:r>
    </w:p>
  </w:comment>
  <w:comment w:id="124" w:author="Hayfa ZGAYA-BIAU" w:date="2025-06-12T20:44:00Z" w:initials="HZ">
    <w:p w14:paraId="2275DD2A" w14:textId="0D26D864" w:rsidR="00397CA2" w:rsidRDefault="00397CA2">
      <w:pPr>
        <w:pStyle w:val="Commentaire"/>
      </w:pPr>
      <w:r>
        <w:rPr>
          <w:rStyle w:val="Marquedecommentaire"/>
        </w:rPr>
        <w:annotationRef/>
      </w:r>
      <w:proofErr w:type="spellStart"/>
      <w:r>
        <w:t>définir</w:t>
      </w:r>
      <w:proofErr w:type="spellEnd"/>
    </w:p>
  </w:comment>
  <w:comment w:id="615" w:author="Hayfa ZGAYA-BIAU" w:date="2025-06-12T20:47:00Z" w:initials="HZ">
    <w:p w14:paraId="407AE789" w14:textId="63A522E3" w:rsidR="003749A5" w:rsidRDefault="003749A5">
      <w:pPr>
        <w:pStyle w:val="Commentaire"/>
      </w:pPr>
      <w:r>
        <w:rPr>
          <w:rStyle w:val="Marquedecommentaire"/>
        </w:rPr>
        <w:annotationRef/>
      </w:r>
      <w:r>
        <w:t xml:space="preserve">il faut que </w:t>
      </w:r>
      <w:proofErr w:type="spellStart"/>
      <w:r>
        <w:t>ça</w:t>
      </w:r>
      <w:proofErr w:type="spellEnd"/>
      <w:r>
        <w:t xml:space="preserve"> </w:t>
      </w:r>
      <w:proofErr w:type="spellStart"/>
      <w:r>
        <w:t>soit</w:t>
      </w:r>
      <w:proofErr w:type="spellEnd"/>
      <w:r>
        <w:t xml:space="preserve"> par </w:t>
      </w:r>
      <w:proofErr w:type="spellStart"/>
      <w:r>
        <w:t>ordre</w:t>
      </w:r>
      <w:proofErr w:type="spellEnd"/>
      <w:r>
        <w:t xml:space="preserve"> </w:t>
      </w:r>
      <w:proofErr w:type="spellStart"/>
      <w:r>
        <w:t>alphabétique</w:t>
      </w:r>
      <w:proofErr w:type="spellEnd"/>
    </w:p>
  </w:comment>
  <w:comment w:id="823" w:author="Hayfa ZGAYA-BIAU" w:date="2025-06-13T09:49:00Z" w:initials="HZ">
    <w:p w14:paraId="2D59ECCE" w14:textId="11E4F896" w:rsidR="00ED5319" w:rsidRDefault="00ED5319">
      <w:pPr>
        <w:pStyle w:val="Commentaire"/>
      </w:pPr>
      <w:r>
        <w:rPr>
          <w:rStyle w:val="Marquedecommentaire"/>
        </w:rPr>
        <w:annotationRef/>
      </w:r>
      <w:proofErr w:type="spellStart"/>
      <w:r>
        <w:t>ce</w:t>
      </w:r>
      <w:proofErr w:type="spellEnd"/>
      <w:r>
        <w:t xml:space="preserve"> </w:t>
      </w:r>
      <w:proofErr w:type="spellStart"/>
      <w:r>
        <w:t>n’est</w:t>
      </w:r>
      <w:proofErr w:type="spellEnd"/>
      <w:r>
        <w:t xml:space="preserve"> pas </w:t>
      </w:r>
      <w:proofErr w:type="spellStart"/>
      <w:r>
        <w:t>clair</w:t>
      </w:r>
      <w:proofErr w:type="spellEnd"/>
    </w:p>
  </w:comment>
  <w:comment w:id="827" w:author="Hayfa ZGAYA-BIAU" w:date="2025-06-13T09:49:00Z" w:initials="HZ">
    <w:p w14:paraId="12E4ED09" w14:textId="2AB86A67" w:rsidR="00ED5319" w:rsidRDefault="00ED5319">
      <w:pPr>
        <w:pStyle w:val="Commentaire"/>
      </w:pPr>
      <w:r>
        <w:rPr>
          <w:rStyle w:val="Marquedecommentaire"/>
        </w:rPr>
        <w:annotationRef/>
      </w:r>
      <w:proofErr w:type="spellStart"/>
      <w:r>
        <w:t>c’est</w:t>
      </w:r>
      <w:proofErr w:type="spellEnd"/>
      <w:r>
        <w:t xml:space="preserve"> bien, </w:t>
      </w:r>
      <w:proofErr w:type="spellStart"/>
      <w:r>
        <w:t>mais</w:t>
      </w:r>
      <w:proofErr w:type="spellEnd"/>
      <w:r>
        <w:t xml:space="preserve"> </w:t>
      </w:r>
      <w:proofErr w:type="spellStart"/>
      <w:r>
        <w:t>préciser</w:t>
      </w:r>
      <w:proofErr w:type="spellEnd"/>
      <w:r>
        <w:t xml:space="preserve"> les </w:t>
      </w:r>
      <w:proofErr w:type="gramStart"/>
      <w:r>
        <w:t>section :</w:t>
      </w:r>
      <w:proofErr w:type="gramEnd"/>
      <w:r>
        <w:t xml:space="preserve"> dans la </w:t>
      </w:r>
      <w:proofErr w:type="spellStart"/>
      <w:r>
        <w:t>prochaine</w:t>
      </w:r>
      <w:proofErr w:type="spellEnd"/>
      <w:r>
        <w:t xml:space="preserve"> section…la section 3 se </w:t>
      </w:r>
      <w:proofErr w:type="spellStart"/>
      <w:r>
        <w:t>focalise</w:t>
      </w:r>
      <w:proofErr w:type="spellEnd"/>
      <w:r>
        <w:t xml:space="preserve"> </w:t>
      </w:r>
      <w:proofErr w:type="gramStart"/>
      <w:r>
        <w:t>sur..</w:t>
      </w:r>
      <w:proofErr w:type="gramEnd"/>
    </w:p>
  </w:comment>
  <w:comment w:id="979" w:author="Hayfa ZGAYA-BIAU" w:date="2025-06-13T10:59:00Z" w:initials="HZ">
    <w:p w14:paraId="107268FB" w14:textId="7D2576A4" w:rsidR="00441295" w:rsidRDefault="00441295">
      <w:pPr>
        <w:pStyle w:val="Commentaire"/>
      </w:pPr>
      <w:r>
        <w:rPr>
          <w:rStyle w:val="Marquedecommentaire"/>
        </w:rPr>
        <w:annotationRef/>
      </w:r>
      <w:r>
        <w:t xml:space="preserve">Il faut </w:t>
      </w:r>
      <w:proofErr w:type="spellStart"/>
      <w:r>
        <w:t>mettre</w:t>
      </w:r>
      <w:proofErr w:type="spellEnd"/>
      <w:r>
        <w:t xml:space="preserve"> les </w:t>
      </w:r>
      <w:proofErr w:type="spellStart"/>
      <w:r>
        <w:t>références</w:t>
      </w:r>
      <w:proofErr w:type="spellEnd"/>
      <w:r w:rsidR="00C66E0F">
        <w:t xml:space="preserve"> dans le </w:t>
      </w:r>
      <w:proofErr w:type="spellStart"/>
      <w:r w:rsidR="00C66E0F">
        <w:t>texte</w:t>
      </w:r>
      <w:proofErr w:type="spellEnd"/>
      <w:r w:rsidR="00C66E0F">
        <w:t xml:space="preserve">, des notes de bas de page </w:t>
      </w:r>
      <w:proofErr w:type="gramStart"/>
      <w:r w:rsidR="00C66E0F">
        <w:t>pour</w:t>
      </w:r>
      <w:proofErr w:type="gramEnd"/>
      <w:r w:rsidR="00C66E0F">
        <w:t xml:space="preserve"> les liens</w:t>
      </w:r>
      <w:r w:rsidR="00D161B6">
        <w:t xml:space="preserve"> pour les </w:t>
      </w:r>
      <w:proofErr w:type="spellStart"/>
      <w:r w:rsidR="00D161B6">
        <w:t>outils</w:t>
      </w:r>
      <w:proofErr w:type="spellEnd"/>
      <w:r w:rsidR="00D161B6">
        <w:t>…</w:t>
      </w:r>
      <w:proofErr w:type="spellStart"/>
      <w:r w:rsidR="00D161B6">
        <w:t>même</w:t>
      </w:r>
      <w:proofErr w:type="spellEnd"/>
      <w:r w:rsidR="00D161B6">
        <w:t xml:space="preserve"> </w:t>
      </w:r>
      <w:proofErr w:type="spellStart"/>
      <w:r w:rsidR="00D161B6">
        <w:t>ramqraue</w:t>
      </w:r>
      <w:proofErr w:type="spellEnd"/>
      <w:r w:rsidR="00D161B6">
        <w:t xml:space="preserve"> pour </w:t>
      </w:r>
      <w:proofErr w:type="spellStart"/>
      <w:r w:rsidR="00D161B6">
        <w:t>ce</w:t>
      </w:r>
      <w:proofErr w:type="spellEnd"/>
      <w:r w:rsidR="00D161B6">
        <w:t xml:space="preserve"> qui suit</w:t>
      </w:r>
    </w:p>
  </w:comment>
  <w:comment w:id="995" w:author="Hayfa ZGAYA-BIAU" w:date="2025-06-13T11:01:00Z" w:initials="HZ">
    <w:p w14:paraId="03181E39" w14:textId="354F3F40" w:rsidR="00862D7E" w:rsidRDefault="00862D7E">
      <w:pPr>
        <w:pStyle w:val="Commentaire"/>
      </w:pPr>
      <w:r>
        <w:rPr>
          <w:rStyle w:val="Marquedecommentaire"/>
        </w:rPr>
        <w:annotationRef/>
      </w:r>
      <w:r>
        <w:t xml:space="preserve">Ol faut </w:t>
      </w:r>
      <w:proofErr w:type="spellStart"/>
      <w:r>
        <w:t>metter</w:t>
      </w:r>
      <w:proofErr w:type="spellEnd"/>
      <w:r>
        <w:t xml:space="preserve"> la </w:t>
      </w:r>
      <w:proofErr w:type="spellStart"/>
      <w:r>
        <w:t>raférence</w:t>
      </w:r>
      <w:proofErr w:type="spellEnd"/>
      <w:r>
        <w:t xml:space="preserve">, </w:t>
      </w:r>
      <w:proofErr w:type="spellStart"/>
      <w:r>
        <w:t>exemple</w:t>
      </w:r>
      <w:proofErr w:type="spellEnd"/>
      <w:r>
        <w:t xml:space="preserve"> [4]</w:t>
      </w:r>
    </w:p>
  </w:comment>
  <w:comment w:id="998" w:author="Hayfa ZGAYA-BIAU" w:date="2025-06-13T11:02:00Z" w:initials="HZ">
    <w:p w14:paraId="2B3AD8AD" w14:textId="6CC6A738" w:rsidR="00F07EFE" w:rsidRDefault="00F07EFE">
      <w:pPr>
        <w:pStyle w:val="Commentaire"/>
      </w:pPr>
      <w:r>
        <w:rPr>
          <w:rStyle w:val="Marquedecommentaire"/>
        </w:rPr>
        <w:annotationRef/>
      </w:r>
      <w:proofErr w:type="spellStart"/>
      <w:r>
        <w:t>Même</w:t>
      </w:r>
      <w:proofErr w:type="spellEnd"/>
      <w:r>
        <w:t xml:space="preserve"> remarque</w:t>
      </w:r>
    </w:p>
  </w:comment>
  <w:comment w:id="1028" w:author="Hayfa ZGAYA-BIAU" w:date="2025-06-13T11:21:00Z" w:initials="HZ">
    <w:p w14:paraId="57146A32" w14:textId="2C9754FF" w:rsidR="002A511E" w:rsidRDefault="002A511E">
      <w:pPr>
        <w:pStyle w:val="Commentaire"/>
      </w:pPr>
      <w:r>
        <w:rPr>
          <w:rStyle w:val="Marquedecommentaire"/>
        </w:rPr>
        <w:annotationRef/>
      </w:r>
      <w:proofErr w:type="spellStart"/>
      <w:r>
        <w:t>Peut</w:t>
      </w:r>
      <w:proofErr w:type="spellEnd"/>
      <w:r>
        <w:t xml:space="preserve"> </w:t>
      </w:r>
      <w:proofErr w:type="spellStart"/>
      <w:r>
        <w:t>être</w:t>
      </w:r>
      <w:proofErr w:type="spellEnd"/>
      <w:r>
        <w:t xml:space="preserve"> </w:t>
      </w:r>
      <w:proofErr w:type="spellStart"/>
      <w:r>
        <w:t>fusionner</w:t>
      </w:r>
      <w:proofErr w:type="spellEnd"/>
      <w:r>
        <w:t xml:space="preserve"> les 2 </w:t>
      </w:r>
      <w:proofErr w:type="gramStart"/>
      <w:r>
        <w:t>parties</w:t>
      </w:r>
      <w:proofErr w:type="gramEnd"/>
      <w:r>
        <w:t xml:space="preserve"> car il y a </w:t>
      </w:r>
      <w:proofErr w:type="spellStart"/>
      <w:r>
        <w:t>une</w:t>
      </w:r>
      <w:proofErr w:type="spellEnd"/>
      <w:r>
        <w:t xml:space="preserve"> </w:t>
      </w:r>
      <w:proofErr w:type="spellStart"/>
      <w:r>
        <w:t>redondance</w:t>
      </w:r>
      <w:proofErr w:type="spellEnd"/>
      <w:r>
        <w:t xml:space="preserve">, </w:t>
      </w:r>
      <w:proofErr w:type="spellStart"/>
      <w:r>
        <w:t>ajouter</w:t>
      </w:r>
      <w:proofErr w:type="spellEnd"/>
      <w:r>
        <w:t xml:space="preserve"> un tableau </w:t>
      </w:r>
      <w:proofErr w:type="spellStart"/>
      <w:r>
        <w:t>récapitulatif</w:t>
      </w:r>
      <w:proofErr w:type="spellEnd"/>
      <w:r>
        <w:t xml:space="preserve"> </w:t>
      </w:r>
      <w:r w:rsidR="002449AC">
        <w:t>(</w:t>
      </w:r>
      <w:proofErr w:type="spellStart"/>
      <w:r w:rsidR="002449AC">
        <w:t>référence</w:t>
      </w:r>
      <w:proofErr w:type="spellEnd"/>
      <w:r w:rsidR="002449AC">
        <w:t xml:space="preserve">, </w:t>
      </w:r>
      <w:proofErr w:type="spellStart"/>
      <w:r w:rsidR="002449AC">
        <w:t>méthode</w:t>
      </w:r>
      <w:proofErr w:type="spellEnd"/>
      <w:r w:rsidR="002449AC">
        <w:t>/</w:t>
      </w:r>
      <w:proofErr w:type="spellStart"/>
      <w:r w:rsidR="002449AC">
        <w:t>technologie</w:t>
      </w:r>
      <w:proofErr w:type="spellEnd"/>
      <w:r w:rsidR="002449AC">
        <w:t xml:space="preserve">, </w:t>
      </w:r>
      <w:proofErr w:type="spellStart"/>
      <w:r w:rsidR="002449AC">
        <w:t>avantages</w:t>
      </w:r>
      <w:proofErr w:type="spellEnd"/>
      <w:r w:rsidR="002449AC">
        <w:t xml:space="preserve">, </w:t>
      </w:r>
      <w:proofErr w:type="spellStart"/>
      <w:r w:rsidR="002449AC">
        <w:t>inconvénients</w:t>
      </w:r>
      <w:proofErr w:type="spellEnd"/>
      <w:r w:rsidR="002449AC">
        <w:t xml:space="preserve">) </w:t>
      </w:r>
      <w:r>
        <w:t xml:space="preserve">avec les travaux les plus </w:t>
      </w:r>
      <w:proofErr w:type="spellStart"/>
      <w:r>
        <w:t>pertinents</w:t>
      </w:r>
      <w:proofErr w:type="spellEnd"/>
      <w:r>
        <w:t xml:space="preserve"> avec le </w:t>
      </w:r>
      <w:proofErr w:type="spellStart"/>
      <w:r>
        <w:t>positionnement</w:t>
      </w:r>
      <w:proofErr w:type="spellEnd"/>
    </w:p>
  </w:comment>
  <w:comment w:id="12687" w:author="Hayfa ZGAYA-BIAU" w:date="2025-06-13T11:34:00Z" w:initials="HZ">
    <w:p w14:paraId="66EC2816" w14:textId="7769BA28" w:rsidR="00F01C21" w:rsidRDefault="00F01C21">
      <w:pPr>
        <w:pStyle w:val="Commentaire"/>
      </w:pPr>
      <w:r>
        <w:rPr>
          <w:rStyle w:val="Marquedecommentaire"/>
        </w:rPr>
        <w:annotationRef/>
      </w:r>
      <w:r>
        <w:t>Excellent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1A0218" w15:done="0"/>
  <w15:commentEx w15:paraId="2275DD2A" w15:done="0"/>
  <w15:commentEx w15:paraId="407AE789" w15:done="0"/>
  <w15:commentEx w15:paraId="2D59ECCE" w15:done="0"/>
  <w15:commentEx w15:paraId="12E4ED09" w15:done="0"/>
  <w15:commentEx w15:paraId="107268FB" w15:done="0"/>
  <w15:commentEx w15:paraId="03181E39" w15:done="0"/>
  <w15:commentEx w15:paraId="2B3AD8AD" w15:done="0"/>
  <w15:commentEx w15:paraId="57146A32" w15:done="0"/>
  <w15:commentEx w15:paraId="66EC28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9A85D1" w16cex:dateUtc="2025-06-12T16:29:00Z"/>
  <w16cex:commentExtensible w16cex:durableId="250F4154" w16cex:dateUtc="2025-06-12T18:44:00Z"/>
  <w16cex:commentExtensible w16cex:durableId="6CEABCFD" w16cex:dateUtc="2025-06-12T18:47:00Z"/>
  <w16cex:commentExtensible w16cex:durableId="16C06670" w16cex:dateUtc="2025-06-13T07:49:00Z"/>
  <w16cex:commentExtensible w16cex:durableId="3A7A2C58" w16cex:dateUtc="2025-06-13T07:49:00Z"/>
  <w16cex:commentExtensible w16cex:durableId="737E8AB1" w16cex:dateUtc="2025-06-13T08:59:00Z"/>
  <w16cex:commentExtensible w16cex:durableId="168A0F7A" w16cex:dateUtc="2025-06-13T09:01:00Z"/>
  <w16cex:commentExtensible w16cex:durableId="179F3517" w16cex:dateUtc="2025-06-13T09:02:00Z"/>
  <w16cex:commentExtensible w16cex:durableId="003FE107" w16cex:dateUtc="2025-06-13T09:21:00Z"/>
  <w16cex:commentExtensible w16cex:durableId="735893AC" w16cex:dateUtc="2025-06-13T0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1A0218" w16cid:durableId="319A85D1"/>
  <w16cid:commentId w16cid:paraId="2275DD2A" w16cid:durableId="250F4154"/>
  <w16cid:commentId w16cid:paraId="407AE789" w16cid:durableId="6CEABCFD"/>
  <w16cid:commentId w16cid:paraId="2D59ECCE" w16cid:durableId="16C06670"/>
  <w16cid:commentId w16cid:paraId="12E4ED09" w16cid:durableId="3A7A2C58"/>
  <w16cid:commentId w16cid:paraId="107268FB" w16cid:durableId="737E8AB1"/>
  <w16cid:commentId w16cid:paraId="03181E39" w16cid:durableId="168A0F7A"/>
  <w16cid:commentId w16cid:paraId="2B3AD8AD" w16cid:durableId="179F3517"/>
  <w16cid:commentId w16cid:paraId="57146A32" w16cid:durableId="003FE107"/>
  <w16cid:commentId w16cid:paraId="66EC2816" w16cid:durableId="735893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F1717" w14:textId="77777777" w:rsidR="00FA109F" w:rsidRDefault="00FA109F">
      <w:pPr>
        <w:spacing w:line="240" w:lineRule="auto"/>
      </w:pPr>
      <w:r>
        <w:separator/>
      </w:r>
    </w:p>
  </w:endnote>
  <w:endnote w:type="continuationSeparator" w:id="0">
    <w:p w14:paraId="38D6B339" w14:textId="77777777" w:rsidR="00FA109F" w:rsidRDefault="00FA10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F6C6A9F-6C27-4343-846A-370F5CDB41B6}"/>
    <w:embedBold r:id="rId2" w:fontKey="{F00A2D29-A7D5-1D4C-B3AC-7824B1A84C12}"/>
  </w:font>
  <w:font w:name="Arial">
    <w:panose1 w:val="020B0604020202020204"/>
    <w:charset w:val="00"/>
    <w:family w:val="swiss"/>
    <w:pitch w:val="variable"/>
    <w:sig w:usb0="E0002EFF" w:usb1="C000785B" w:usb2="00000009" w:usb3="00000000" w:csb0="000001FF" w:csb1="00000000"/>
    <w:embedRegular r:id="rId3" w:fontKey="{EC5D9D15-53C5-0846-B166-90735A40DCC0}"/>
    <w:embedBold r:id="rId4" w:fontKey="{F2D35D0E-E905-B64E-A34C-CA3A230FE6C2}"/>
    <w:embedItalic r:id="rId5" w:fontKey="{304A403F-4C11-9A42-A9DD-3424877432E5}"/>
    <w:embedBoldItalic r:id="rId6" w:fontKey="{58C338C2-0F62-6749-8762-CBE36085C027}"/>
  </w:font>
  <w:font w:name="Cambria Math">
    <w:panose1 w:val="02040503050406030204"/>
    <w:charset w:val="00"/>
    <w:family w:val="roman"/>
    <w:pitch w:val="variable"/>
    <w:sig w:usb0="E00002FF" w:usb1="420024FF" w:usb2="00000000" w:usb3="00000000" w:csb0="0000019F" w:csb1="00000000"/>
    <w:embedRegular r:id="rId7" w:fontKey="{49894EC2-D1A3-BA4C-967B-64CA41AA11A0}"/>
    <w:embedBold r:id="rId8" w:fontKey="{B5BC44DC-5E57-B248-9AD5-7821B0B31DF9}"/>
    <w:embedBoldItalic r:id="rId9" w:fontKey="{23C548BC-DF5D-8E45-AC96-2B7874E45B08}"/>
  </w:font>
  <w:font w:name="Roboto Mono">
    <w:panose1 w:val="00000009000000000000"/>
    <w:charset w:val="00"/>
    <w:family w:val="modern"/>
    <w:pitch w:val="fixed"/>
    <w:sig w:usb0="E00002FF" w:usb1="1000205B" w:usb2="00000020" w:usb3="00000000" w:csb0="0000019F" w:csb1="00000000"/>
    <w:embedRegular r:id="rId10" w:fontKey="{1FA8C6BF-545C-6C48-BF5D-52473165F8F8}"/>
    <w:embedBold r:id="rId11" w:fontKey="{6D8CBAC0-AB0A-CD43-B174-2858C1E585A5}"/>
    <w:embedItalic r:id="rId12" w:fontKey="{34003ADB-591B-4F4C-B4CF-DCB10F146EAD}"/>
  </w:font>
  <w:font w:name="Courier New">
    <w:panose1 w:val="02070309020205020404"/>
    <w:charset w:val="00"/>
    <w:family w:val="modern"/>
    <w:pitch w:val="fixed"/>
    <w:sig w:usb0="E0002AFF" w:usb1="C0007843" w:usb2="00000009" w:usb3="00000000" w:csb0="000001FF" w:csb1="00000000"/>
    <w:embedRegular r:id="rId13" w:fontKey="{A4A51CE0-7AEB-B147-91ED-4F55649CFDF1}"/>
    <w:embedBold r:id="rId14" w:fontKey="{7CFC81BC-DD29-3F44-A5EF-222922B59A12}"/>
    <w:embedItalic r:id="rId15" w:fontKey="{A058E792-824A-1541-BB5F-892184676B38}"/>
    <w:embedBoldItalic r:id="rId16" w:fontKey="{11BC54FD-E977-974C-AE5B-A5A82E431333}"/>
  </w:font>
  <w:font w:name="Calibri">
    <w:panose1 w:val="020F0502020204030204"/>
    <w:charset w:val="00"/>
    <w:family w:val="swiss"/>
    <w:pitch w:val="variable"/>
    <w:sig w:usb0="E4002EFF" w:usb1="C000247B" w:usb2="00000009" w:usb3="00000000" w:csb0="000001FF" w:csb1="00000000"/>
    <w:embedRegular r:id="rId17" w:fontKey="{63CDD98A-7DEF-6C4F-BBC4-3CA752B10279}"/>
  </w:font>
  <w:font w:name="Cambria">
    <w:panose1 w:val="02040503050406030204"/>
    <w:charset w:val="00"/>
    <w:family w:val="roman"/>
    <w:pitch w:val="variable"/>
    <w:sig w:usb0="E00006FF" w:usb1="420024FF" w:usb2="02000000" w:usb3="00000000" w:csb0="0000019F" w:csb1="00000000"/>
    <w:embedRegular r:id="rId18" w:fontKey="{72F87CC8-F39B-8647-8574-7E319E0D62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4D846" w14:textId="77777777" w:rsidR="00F0408B" w:rsidRDefault="00000000">
    <w:pPr>
      <w:jc w:val="center"/>
      <w:rPr>
        <w:rFonts w:ascii="Cambria Math" w:eastAsia="Cambria Math" w:hAnsi="Cambria Math" w:cs="Cambria Math"/>
      </w:rPr>
    </w:pPr>
    <w:r>
      <w:rPr>
        <w:rFonts w:ascii="Cambria Math" w:eastAsia="Cambria Math" w:hAnsi="Cambria Math" w:cs="Cambria Math"/>
      </w:rPr>
      <w:fldChar w:fldCharType="begin"/>
    </w:r>
    <w:r>
      <w:rPr>
        <w:rFonts w:ascii="Cambria Math" w:eastAsia="Cambria Math" w:hAnsi="Cambria Math" w:cs="Cambria Math"/>
      </w:rPr>
      <w:instrText>PAGE</w:instrText>
    </w:r>
    <w:r>
      <w:rPr>
        <w:rFonts w:ascii="Cambria Math" w:eastAsia="Cambria Math" w:hAnsi="Cambria Math" w:cs="Cambria Math"/>
      </w:rPr>
      <w:fldChar w:fldCharType="separate"/>
    </w:r>
    <w:r w:rsidR="006933DF">
      <w:rPr>
        <w:rFonts w:ascii="Cambria Math" w:eastAsia="Cambria Math" w:hAnsi="Cambria Math" w:cs="Cambria Math"/>
        <w:noProof/>
      </w:rPr>
      <w:t>1</w:t>
    </w:r>
    <w:r>
      <w:rPr>
        <w:rFonts w:ascii="Cambria Math" w:eastAsia="Cambria Math" w:hAnsi="Cambria Math" w:cs="Cambria Mat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AD6D7" w14:textId="77777777" w:rsidR="00F0408B" w:rsidRDefault="00F040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4DED6" w14:textId="77777777" w:rsidR="00FA109F" w:rsidRDefault="00FA109F">
      <w:pPr>
        <w:spacing w:line="240" w:lineRule="auto"/>
      </w:pPr>
      <w:r>
        <w:separator/>
      </w:r>
    </w:p>
  </w:footnote>
  <w:footnote w:type="continuationSeparator" w:id="0">
    <w:p w14:paraId="6A05C136" w14:textId="77777777" w:rsidR="00FA109F" w:rsidRDefault="00FA10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E21AB" w14:textId="77777777" w:rsidR="00F0408B" w:rsidRDefault="00000000">
    <w:pPr>
      <w:jc w:val="both"/>
    </w:pPr>
    <w:r>
      <w:rPr>
        <w:rFonts w:ascii="Cambria Math" w:eastAsia="Cambria Math" w:hAnsi="Cambria Math" w:cs="Cambria Math"/>
        <w:color w:val="666666"/>
        <w:sz w:val="26"/>
        <w:szCs w:val="26"/>
      </w:rPr>
      <w:t xml:space="preserve">F a c u l t é </w:t>
    </w:r>
    <w:proofErr w:type="gramStart"/>
    <w:r>
      <w:rPr>
        <w:rFonts w:ascii="Cambria Math" w:eastAsia="Cambria Math" w:hAnsi="Cambria Math" w:cs="Cambria Math"/>
        <w:color w:val="666666"/>
        <w:sz w:val="26"/>
        <w:szCs w:val="26"/>
      </w:rPr>
      <w:t>d ’</w:t>
    </w:r>
    <w:proofErr w:type="gramEnd"/>
    <w:r>
      <w:rPr>
        <w:rFonts w:ascii="Cambria Math" w:eastAsia="Cambria Math" w:hAnsi="Cambria Math" w:cs="Cambria Math"/>
        <w:color w:val="666666"/>
        <w:sz w:val="26"/>
        <w:szCs w:val="26"/>
      </w:rPr>
      <w:t xml:space="preserve"> I n g é n </w:t>
    </w:r>
    <w:proofErr w:type="spellStart"/>
    <w:r>
      <w:rPr>
        <w:rFonts w:ascii="Cambria Math" w:eastAsia="Cambria Math" w:hAnsi="Cambria Math" w:cs="Cambria Math"/>
        <w:color w:val="666666"/>
        <w:sz w:val="26"/>
        <w:szCs w:val="26"/>
      </w:rPr>
      <w:t>i</w:t>
    </w:r>
    <w:proofErr w:type="spellEnd"/>
    <w:r>
      <w:rPr>
        <w:rFonts w:ascii="Cambria Math" w:eastAsia="Cambria Math" w:hAnsi="Cambria Math" w:cs="Cambria Math"/>
        <w:color w:val="666666"/>
        <w:sz w:val="26"/>
        <w:szCs w:val="26"/>
      </w:rPr>
      <w:t xml:space="preserve"> e r </w:t>
    </w:r>
    <w:proofErr w:type="spellStart"/>
    <w:r>
      <w:rPr>
        <w:rFonts w:ascii="Cambria Math" w:eastAsia="Cambria Math" w:hAnsi="Cambria Math" w:cs="Cambria Math"/>
        <w:color w:val="666666"/>
        <w:sz w:val="26"/>
        <w:szCs w:val="26"/>
      </w:rPr>
      <w:t>i</w:t>
    </w:r>
    <w:proofErr w:type="spellEnd"/>
    <w:r>
      <w:rPr>
        <w:rFonts w:ascii="Cambria Math" w:eastAsia="Cambria Math" w:hAnsi="Cambria Math" w:cs="Cambria Math"/>
        <w:color w:val="666666"/>
        <w:sz w:val="26"/>
        <w:szCs w:val="26"/>
      </w:rPr>
      <w:t xml:space="preserve"> e </w:t>
    </w:r>
    <w:proofErr w:type="spellStart"/>
    <w:r>
      <w:rPr>
        <w:rFonts w:ascii="Cambria Math" w:eastAsia="Cambria Math" w:hAnsi="Cambria Math" w:cs="Cambria Math"/>
        <w:color w:val="666666"/>
        <w:sz w:val="26"/>
        <w:szCs w:val="26"/>
      </w:rPr>
      <w:t>e</w:t>
    </w:r>
    <w:proofErr w:type="spellEnd"/>
    <w:r>
      <w:rPr>
        <w:rFonts w:ascii="Cambria Math" w:eastAsia="Cambria Math" w:hAnsi="Cambria Math" w:cs="Cambria Math"/>
        <w:color w:val="666666"/>
        <w:sz w:val="26"/>
        <w:szCs w:val="26"/>
      </w:rPr>
      <w:t xml:space="preserve"> t M a n a g e m e n t d e l a S a n t é</w:t>
    </w:r>
    <w:r>
      <w:rPr>
        <w:rFonts w:ascii="Cambria Math" w:eastAsia="Cambria Math" w:hAnsi="Cambria Math" w:cs="Cambria Math"/>
        <w:color w:val="999999"/>
      </w:rPr>
      <w:t xml:space="preserve"> </w:t>
    </w:r>
    <w:r>
      <w:t xml:space="preserve">                             </w:t>
    </w:r>
  </w:p>
  <w:p w14:paraId="2F6E7D8E" w14:textId="77777777" w:rsidR="00F0408B" w:rsidRDefault="00000000">
    <w:pPr>
      <w:widowControl w:val="0"/>
      <w:jc w:val="right"/>
      <w:rPr>
        <w:rFonts w:ascii="Cambria Math" w:eastAsia="Cambria Math" w:hAnsi="Cambria Math" w:cs="Cambria Math"/>
      </w:rPr>
    </w:pPr>
    <w:proofErr w:type="spellStart"/>
    <w:r>
      <w:rPr>
        <w:rFonts w:ascii="Cambria Math" w:eastAsia="Cambria Math" w:hAnsi="Cambria Math" w:cs="Cambria Math"/>
        <w:sz w:val="20"/>
        <w:szCs w:val="20"/>
      </w:rPr>
      <w:t>Année</w:t>
    </w:r>
    <w:proofErr w:type="spellEnd"/>
    <w:r>
      <w:rPr>
        <w:rFonts w:ascii="Cambria Math" w:eastAsia="Cambria Math" w:hAnsi="Cambria Math" w:cs="Cambria Math"/>
        <w:sz w:val="20"/>
        <w:szCs w:val="20"/>
      </w:rPr>
      <w:t xml:space="preserve"> </w:t>
    </w:r>
    <w:proofErr w:type="spellStart"/>
    <w:r>
      <w:rPr>
        <w:rFonts w:ascii="Cambria Math" w:eastAsia="Cambria Math" w:hAnsi="Cambria Math" w:cs="Cambria Math"/>
        <w:sz w:val="20"/>
        <w:szCs w:val="20"/>
      </w:rPr>
      <w:t>universitaire</w:t>
    </w:r>
    <w:proofErr w:type="spellEnd"/>
    <w:r>
      <w:rPr>
        <w:rFonts w:ascii="Cambria Math" w:eastAsia="Cambria Math" w:hAnsi="Cambria Math" w:cs="Cambria Math"/>
        <w:sz w:val="20"/>
        <w:szCs w:val="20"/>
      </w:rPr>
      <w:t xml:space="preserve"> 2024-2025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6C034" w14:textId="77777777" w:rsidR="00F0408B" w:rsidRDefault="00F040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B18"/>
    <w:multiLevelType w:val="multilevel"/>
    <w:tmpl w:val="85405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A6B"/>
    <w:multiLevelType w:val="multilevel"/>
    <w:tmpl w:val="4184D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A2627"/>
    <w:multiLevelType w:val="multilevel"/>
    <w:tmpl w:val="C6540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411C2D"/>
    <w:multiLevelType w:val="multilevel"/>
    <w:tmpl w:val="2F38E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3F1230"/>
    <w:multiLevelType w:val="multilevel"/>
    <w:tmpl w:val="FD74F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67F5F"/>
    <w:multiLevelType w:val="multilevel"/>
    <w:tmpl w:val="878A5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DA0A4D"/>
    <w:multiLevelType w:val="multilevel"/>
    <w:tmpl w:val="C8AE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9604C4"/>
    <w:multiLevelType w:val="multilevel"/>
    <w:tmpl w:val="1EE46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9425F"/>
    <w:multiLevelType w:val="multilevel"/>
    <w:tmpl w:val="DC22A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CE143B"/>
    <w:multiLevelType w:val="multilevel"/>
    <w:tmpl w:val="87369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3669F2"/>
    <w:multiLevelType w:val="multilevel"/>
    <w:tmpl w:val="89006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8A6334"/>
    <w:multiLevelType w:val="multilevel"/>
    <w:tmpl w:val="29842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6C776A"/>
    <w:multiLevelType w:val="multilevel"/>
    <w:tmpl w:val="CFE2B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7C220D"/>
    <w:multiLevelType w:val="multilevel"/>
    <w:tmpl w:val="166A5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AE6542"/>
    <w:multiLevelType w:val="multilevel"/>
    <w:tmpl w:val="D43C8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81122C"/>
    <w:multiLevelType w:val="hybridMultilevel"/>
    <w:tmpl w:val="0FB036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5103BF4"/>
    <w:multiLevelType w:val="multilevel"/>
    <w:tmpl w:val="8E028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BB5325"/>
    <w:multiLevelType w:val="multilevel"/>
    <w:tmpl w:val="FEC69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6719FF"/>
    <w:multiLevelType w:val="multilevel"/>
    <w:tmpl w:val="09484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4F25FB"/>
    <w:multiLevelType w:val="multilevel"/>
    <w:tmpl w:val="6BE6D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5A6D40"/>
    <w:multiLevelType w:val="multilevel"/>
    <w:tmpl w:val="0AB2D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5C4769"/>
    <w:multiLevelType w:val="multilevel"/>
    <w:tmpl w:val="A4D6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DB0DC6"/>
    <w:multiLevelType w:val="multilevel"/>
    <w:tmpl w:val="4198B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8FA3AE8"/>
    <w:multiLevelType w:val="multilevel"/>
    <w:tmpl w:val="3098B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5F4759"/>
    <w:multiLevelType w:val="multilevel"/>
    <w:tmpl w:val="CC964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D473C5"/>
    <w:multiLevelType w:val="multilevel"/>
    <w:tmpl w:val="4C3E6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F377E2"/>
    <w:multiLevelType w:val="multilevel"/>
    <w:tmpl w:val="F77E2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9A62C5"/>
    <w:multiLevelType w:val="multilevel"/>
    <w:tmpl w:val="B3D6A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933394"/>
    <w:multiLevelType w:val="multilevel"/>
    <w:tmpl w:val="DF263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0D3A1F"/>
    <w:multiLevelType w:val="multilevel"/>
    <w:tmpl w:val="F02C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8833AF"/>
    <w:multiLevelType w:val="multilevel"/>
    <w:tmpl w:val="047EB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3C0B03"/>
    <w:multiLevelType w:val="multilevel"/>
    <w:tmpl w:val="60227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BA6CF5"/>
    <w:multiLevelType w:val="multilevel"/>
    <w:tmpl w:val="976C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0A5659"/>
    <w:multiLevelType w:val="multilevel"/>
    <w:tmpl w:val="9320D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2B6998"/>
    <w:multiLevelType w:val="multilevel"/>
    <w:tmpl w:val="5BBA6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EC2FAC"/>
    <w:multiLevelType w:val="multilevel"/>
    <w:tmpl w:val="07EAF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A543B9E"/>
    <w:multiLevelType w:val="multilevel"/>
    <w:tmpl w:val="D8D88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077D69"/>
    <w:multiLevelType w:val="multilevel"/>
    <w:tmpl w:val="F5C4E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6660413">
    <w:abstractNumId w:val="1"/>
  </w:num>
  <w:num w:numId="2" w16cid:durableId="1823571701">
    <w:abstractNumId w:val="7"/>
  </w:num>
  <w:num w:numId="3" w16cid:durableId="310061371">
    <w:abstractNumId w:val="33"/>
  </w:num>
  <w:num w:numId="4" w16cid:durableId="733432988">
    <w:abstractNumId w:val="0"/>
  </w:num>
  <w:num w:numId="5" w16cid:durableId="1324042870">
    <w:abstractNumId w:val="11"/>
  </w:num>
  <w:num w:numId="6" w16cid:durableId="583757638">
    <w:abstractNumId w:val="5"/>
  </w:num>
  <w:num w:numId="7" w16cid:durableId="55513877">
    <w:abstractNumId w:val="4"/>
  </w:num>
  <w:num w:numId="8" w16cid:durableId="88239338">
    <w:abstractNumId w:val="6"/>
  </w:num>
  <w:num w:numId="9" w16cid:durableId="970011845">
    <w:abstractNumId w:val="35"/>
  </w:num>
  <w:num w:numId="10" w16cid:durableId="953170087">
    <w:abstractNumId w:val="31"/>
  </w:num>
  <w:num w:numId="11" w16cid:durableId="281228123">
    <w:abstractNumId w:val="17"/>
  </w:num>
  <w:num w:numId="12" w16cid:durableId="2119329143">
    <w:abstractNumId w:val="25"/>
  </w:num>
  <w:num w:numId="13" w16cid:durableId="1876118161">
    <w:abstractNumId w:val="28"/>
  </w:num>
  <w:num w:numId="14" w16cid:durableId="1090928718">
    <w:abstractNumId w:val="3"/>
  </w:num>
  <w:num w:numId="15" w16cid:durableId="176777810">
    <w:abstractNumId w:val="21"/>
  </w:num>
  <w:num w:numId="16" w16cid:durableId="614101848">
    <w:abstractNumId w:val="36"/>
  </w:num>
  <w:num w:numId="17" w16cid:durableId="1250047099">
    <w:abstractNumId w:val="13"/>
  </w:num>
  <w:num w:numId="18" w16cid:durableId="380910362">
    <w:abstractNumId w:val="14"/>
  </w:num>
  <w:num w:numId="19" w16cid:durableId="1412242225">
    <w:abstractNumId w:val="10"/>
  </w:num>
  <w:num w:numId="20" w16cid:durableId="1913157825">
    <w:abstractNumId w:val="20"/>
  </w:num>
  <w:num w:numId="21" w16cid:durableId="1757481922">
    <w:abstractNumId w:val="26"/>
  </w:num>
  <w:num w:numId="22" w16cid:durableId="286161737">
    <w:abstractNumId w:val="34"/>
  </w:num>
  <w:num w:numId="23" w16cid:durableId="1522627505">
    <w:abstractNumId w:val="19"/>
  </w:num>
  <w:num w:numId="24" w16cid:durableId="2010019703">
    <w:abstractNumId w:val="9"/>
  </w:num>
  <w:num w:numId="25" w16cid:durableId="1733236986">
    <w:abstractNumId w:val="12"/>
  </w:num>
  <w:num w:numId="26" w16cid:durableId="1739858187">
    <w:abstractNumId w:val="16"/>
  </w:num>
  <w:num w:numId="27" w16cid:durableId="1461994490">
    <w:abstractNumId w:val="30"/>
  </w:num>
  <w:num w:numId="28" w16cid:durableId="1205557068">
    <w:abstractNumId w:val="2"/>
  </w:num>
  <w:num w:numId="29" w16cid:durableId="973557585">
    <w:abstractNumId w:val="22"/>
  </w:num>
  <w:num w:numId="30" w16cid:durableId="1152406678">
    <w:abstractNumId w:val="24"/>
  </w:num>
  <w:num w:numId="31" w16cid:durableId="2125803661">
    <w:abstractNumId w:val="27"/>
  </w:num>
  <w:num w:numId="32" w16cid:durableId="1933735458">
    <w:abstractNumId w:val="8"/>
  </w:num>
  <w:num w:numId="33" w16cid:durableId="1337080044">
    <w:abstractNumId w:val="29"/>
  </w:num>
  <w:num w:numId="34" w16cid:durableId="721094766">
    <w:abstractNumId w:val="32"/>
  </w:num>
  <w:num w:numId="35" w16cid:durableId="1373846111">
    <w:abstractNumId w:val="37"/>
  </w:num>
  <w:num w:numId="36" w16cid:durableId="879896912">
    <w:abstractNumId w:val="18"/>
  </w:num>
  <w:num w:numId="37" w16cid:durableId="634144506">
    <w:abstractNumId w:val="23"/>
  </w:num>
  <w:num w:numId="38" w16cid:durableId="55292778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fa ZGAYA-BIAU">
    <w15:presenceInfo w15:providerId="Windows Live" w15:userId="7e594ec3316f63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embedTrueTypeFont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08B"/>
    <w:rsid w:val="000B6A0C"/>
    <w:rsid w:val="001A0755"/>
    <w:rsid w:val="002449AC"/>
    <w:rsid w:val="002A511E"/>
    <w:rsid w:val="003749A5"/>
    <w:rsid w:val="00380C99"/>
    <w:rsid w:val="00397CA2"/>
    <w:rsid w:val="00441295"/>
    <w:rsid w:val="004901CA"/>
    <w:rsid w:val="006933DF"/>
    <w:rsid w:val="006C7E64"/>
    <w:rsid w:val="00810E9A"/>
    <w:rsid w:val="00862D7E"/>
    <w:rsid w:val="008F3D9F"/>
    <w:rsid w:val="00A62F4A"/>
    <w:rsid w:val="00C53D76"/>
    <w:rsid w:val="00C66E0F"/>
    <w:rsid w:val="00CB7C89"/>
    <w:rsid w:val="00D161B6"/>
    <w:rsid w:val="00D17990"/>
    <w:rsid w:val="00ED5319"/>
    <w:rsid w:val="00F01C21"/>
    <w:rsid w:val="00F0408B"/>
    <w:rsid w:val="00F07EFE"/>
    <w:rsid w:val="00FA10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C7253A8"/>
  <w15:docId w15:val="{6F3940CD-3288-934A-84FE-D4EBA9A56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240" w:after="240"/>
      <w:jc w:val="center"/>
      <w:outlineLvl w:val="1"/>
    </w:pPr>
    <w:rPr>
      <w:rFonts w:ascii="Cambria Math" w:eastAsia="Cambria Math" w:hAnsi="Cambria Math" w:cs="Cambria Math"/>
      <w:b/>
      <w:sz w:val="32"/>
      <w:szCs w:val="32"/>
    </w:rPr>
  </w:style>
  <w:style w:type="paragraph" w:styleId="Titre3">
    <w:name w:val="heading 3"/>
    <w:basedOn w:val="Normal"/>
    <w:next w:val="Normal"/>
    <w:uiPriority w:val="9"/>
    <w:unhideWhenUsed/>
    <w:qFormat/>
    <w:pPr>
      <w:keepNext/>
      <w:keepLines/>
      <w:spacing w:before="280" w:after="80"/>
      <w:outlineLvl w:val="2"/>
    </w:pPr>
    <w:rPr>
      <w:rFonts w:ascii="Cambria Math" w:eastAsia="Cambria Math" w:hAnsi="Cambria Math" w:cs="Cambria Math"/>
      <w:b/>
      <w:sz w:val="26"/>
      <w:szCs w:val="26"/>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unhideWhenUsed/>
    <w:qFormat/>
    <w:pPr>
      <w:keepNext/>
      <w:keepLines/>
      <w:spacing w:before="240" w:after="80"/>
      <w:jc w:val="center"/>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before="240" w:after="240" w:line="240" w:lineRule="auto"/>
      <w:jc w:val="center"/>
    </w:pPr>
    <w:rPr>
      <w:b/>
      <w:smallCaps/>
      <w:color w:val="595959"/>
      <w:sz w:val="20"/>
      <w:szCs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Rvision">
    <w:name w:val="Revision"/>
    <w:hidden/>
    <w:uiPriority w:val="99"/>
    <w:semiHidden/>
    <w:rsid w:val="006933DF"/>
    <w:pPr>
      <w:spacing w:line="240" w:lineRule="auto"/>
    </w:pPr>
  </w:style>
  <w:style w:type="character" w:styleId="Marquedecommentaire">
    <w:name w:val="annotation reference"/>
    <w:basedOn w:val="Policepardfaut"/>
    <w:uiPriority w:val="99"/>
    <w:semiHidden/>
    <w:unhideWhenUsed/>
    <w:rsid w:val="006933DF"/>
    <w:rPr>
      <w:sz w:val="16"/>
      <w:szCs w:val="16"/>
    </w:rPr>
  </w:style>
  <w:style w:type="paragraph" w:styleId="Commentaire">
    <w:name w:val="annotation text"/>
    <w:basedOn w:val="Normal"/>
    <w:link w:val="CommentaireCar"/>
    <w:uiPriority w:val="99"/>
    <w:semiHidden/>
    <w:unhideWhenUsed/>
    <w:rsid w:val="006933DF"/>
    <w:pPr>
      <w:spacing w:line="240" w:lineRule="auto"/>
    </w:pPr>
    <w:rPr>
      <w:sz w:val="20"/>
      <w:szCs w:val="20"/>
    </w:rPr>
  </w:style>
  <w:style w:type="character" w:customStyle="1" w:styleId="CommentaireCar">
    <w:name w:val="Commentaire Car"/>
    <w:basedOn w:val="Policepardfaut"/>
    <w:link w:val="Commentaire"/>
    <w:uiPriority w:val="99"/>
    <w:semiHidden/>
    <w:rsid w:val="006933DF"/>
    <w:rPr>
      <w:sz w:val="20"/>
      <w:szCs w:val="20"/>
    </w:rPr>
  </w:style>
  <w:style w:type="paragraph" w:styleId="Objetducommentaire">
    <w:name w:val="annotation subject"/>
    <w:basedOn w:val="Commentaire"/>
    <w:next w:val="Commentaire"/>
    <w:link w:val="ObjetducommentaireCar"/>
    <w:uiPriority w:val="99"/>
    <w:semiHidden/>
    <w:unhideWhenUsed/>
    <w:rsid w:val="006933DF"/>
    <w:rPr>
      <w:b/>
      <w:bCs/>
    </w:rPr>
  </w:style>
  <w:style w:type="character" w:customStyle="1" w:styleId="ObjetducommentaireCar">
    <w:name w:val="Objet du commentaire Car"/>
    <w:basedOn w:val="CommentaireCar"/>
    <w:link w:val="Objetducommentaire"/>
    <w:uiPriority w:val="99"/>
    <w:semiHidden/>
    <w:rsid w:val="006933D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eader" Target="header1.xml"/><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70</Pages>
  <Words>13731</Words>
  <Characters>78136</Characters>
  <Application>Microsoft Office Word</Application>
  <DocSecurity>0</DocSecurity>
  <Lines>1149</Lines>
  <Paragraphs>370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Hayfa ZGAYA-BIAU</cp:lastModifiedBy>
  <cp:revision>37</cp:revision>
  <dcterms:created xsi:type="dcterms:W3CDTF">2025-06-12T16:17:00Z</dcterms:created>
  <dcterms:modified xsi:type="dcterms:W3CDTF">2025-06-13T09:34:00Z</dcterms:modified>
</cp:coreProperties>
</file>